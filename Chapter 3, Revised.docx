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EF9B9C" w14:textId="6601A161" w:rsidR="00DB661D" w:rsidRPr="00DB661D" w:rsidRDefault="00DB661D" w:rsidP="0041772F">
      <w:pPr>
        <w:rPr>
          <w:b/>
          <w:bCs/>
          <w:sz w:val="24"/>
          <w:szCs w:val="24"/>
        </w:rPr>
      </w:pPr>
      <w:r w:rsidRPr="00DB661D">
        <w:rPr>
          <w:b/>
          <w:bCs/>
          <w:sz w:val="24"/>
          <w:szCs w:val="24"/>
        </w:rPr>
        <w:t>Title</w:t>
      </w:r>
    </w:p>
    <w:p w14:paraId="4DDAE279" w14:textId="0AEA140F" w:rsidR="00DB661D" w:rsidRDefault="00D77FD3" w:rsidP="0041772F">
      <w:pPr>
        <w:rPr>
          <w:sz w:val="24"/>
          <w:szCs w:val="24"/>
        </w:rPr>
      </w:pPr>
      <w:r>
        <w:rPr>
          <w:sz w:val="24"/>
          <w:szCs w:val="24"/>
        </w:rPr>
        <w:t>Estimating</w:t>
      </w:r>
      <w:r w:rsidR="00DB661D" w:rsidRPr="00DB661D">
        <w:rPr>
          <w:sz w:val="24"/>
          <w:szCs w:val="24"/>
        </w:rPr>
        <w:t xml:space="preserve"> </w:t>
      </w:r>
      <w:r>
        <w:rPr>
          <w:sz w:val="24"/>
          <w:szCs w:val="24"/>
        </w:rPr>
        <w:t>Uncertainties in</w:t>
      </w:r>
      <w:r w:rsidR="00527182">
        <w:rPr>
          <w:sz w:val="24"/>
          <w:szCs w:val="24"/>
        </w:rPr>
        <w:t xml:space="preserve"> Climate Reconstruction</w:t>
      </w:r>
      <w:r>
        <w:rPr>
          <w:sz w:val="24"/>
          <w:szCs w:val="24"/>
        </w:rPr>
        <w:t>s</w:t>
      </w:r>
      <w:r w:rsidR="00DB661D">
        <w:rPr>
          <w:sz w:val="24"/>
          <w:szCs w:val="24"/>
        </w:rPr>
        <w:t xml:space="preserve"> </w:t>
      </w:r>
      <w:r>
        <w:rPr>
          <w:sz w:val="24"/>
          <w:szCs w:val="24"/>
        </w:rPr>
        <w:t xml:space="preserve">Derived </w:t>
      </w:r>
      <w:r w:rsidR="00527182">
        <w:rPr>
          <w:sz w:val="24"/>
          <w:szCs w:val="24"/>
        </w:rPr>
        <w:t>from</w:t>
      </w:r>
      <w:r w:rsidR="00DB661D">
        <w:rPr>
          <w:sz w:val="24"/>
          <w:szCs w:val="24"/>
        </w:rPr>
        <w:t xml:space="preserve"> Crossdated </w:t>
      </w:r>
      <w:del w:id="0" w:author="David Edge" w:date="2022-10-20T12:01:00Z">
        <w:r w:rsidR="00DB661D" w:rsidDel="00C35501">
          <w:rPr>
            <w:sz w:val="24"/>
            <w:szCs w:val="24"/>
          </w:rPr>
          <w:delText>Archives</w:delText>
        </w:r>
      </w:del>
      <w:ins w:id="1" w:author="David Edge" w:date="2022-10-20T12:01:00Z">
        <w:r w:rsidR="00C35501">
          <w:rPr>
            <w:sz w:val="24"/>
            <w:szCs w:val="24"/>
          </w:rPr>
          <w:t>Proxies</w:t>
        </w:r>
      </w:ins>
    </w:p>
    <w:p w14:paraId="013F3E65" w14:textId="1D70DDE9" w:rsidR="00DB661D" w:rsidRPr="00DB661D" w:rsidRDefault="00DB661D" w:rsidP="0041772F">
      <w:pPr>
        <w:rPr>
          <w:b/>
          <w:bCs/>
          <w:sz w:val="24"/>
          <w:szCs w:val="24"/>
        </w:rPr>
      </w:pPr>
      <w:r w:rsidRPr="00DB661D">
        <w:rPr>
          <w:b/>
          <w:bCs/>
          <w:sz w:val="24"/>
          <w:szCs w:val="24"/>
        </w:rPr>
        <w:t>Authors</w:t>
      </w:r>
    </w:p>
    <w:p w14:paraId="75D8D536" w14:textId="57F2ADAD" w:rsidR="00DB661D" w:rsidRPr="00D77FD3" w:rsidRDefault="00DB661D" w:rsidP="0041772F">
      <w:pPr>
        <w:rPr>
          <w:sz w:val="24"/>
          <w:szCs w:val="24"/>
        </w:rPr>
      </w:pPr>
      <w:r>
        <w:rPr>
          <w:sz w:val="24"/>
          <w:szCs w:val="24"/>
        </w:rPr>
        <w:t>David C. Edge</w:t>
      </w:r>
      <w:r w:rsidRPr="00DB661D">
        <w:rPr>
          <w:sz w:val="24"/>
          <w:szCs w:val="24"/>
          <w:vertAlign w:val="superscript"/>
        </w:rPr>
        <w:t>1</w:t>
      </w:r>
      <w:r w:rsidR="0007789B">
        <w:rPr>
          <w:sz w:val="24"/>
          <w:szCs w:val="24"/>
          <w:vertAlign w:val="superscript"/>
        </w:rPr>
        <w:t>,2</w:t>
      </w:r>
      <w:r>
        <w:rPr>
          <w:sz w:val="24"/>
          <w:szCs w:val="24"/>
        </w:rPr>
        <w:t>, Bryan A. Black</w:t>
      </w:r>
      <w:r w:rsidRPr="00DB661D">
        <w:rPr>
          <w:sz w:val="24"/>
          <w:szCs w:val="24"/>
          <w:vertAlign w:val="superscript"/>
        </w:rPr>
        <w:t>1</w:t>
      </w:r>
      <w:r w:rsidR="00D77FD3">
        <w:rPr>
          <w:sz w:val="24"/>
          <w:szCs w:val="24"/>
        </w:rPr>
        <w:t>, others…</w:t>
      </w:r>
    </w:p>
    <w:p w14:paraId="12B5FBF7" w14:textId="1F800019" w:rsidR="00DB661D" w:rsidRPr="00DB661D" w:rsidRDefault="00DB661D" w:rsidP="0041772F">
      <w:pPr>
        <w:rPr>
          <w:b/>
          <w:bCs/>
          <w:sz w:val="24"/>
          <w:szCs w:val="24"/>
        </w:rPr>
      </w:pPr>
      <w:r w:rsidRPr="00DB661D">
        <w:rPr>
          <w:b/>
          <w:bCs/>
          <w:sz w:val="24"/>
          <w:szCs w:val="24"/>
        </w:rPr>
        <w:t>Author Addresses</w:t>
      </w:r>
    </w:p>
    <w:p w14:paraId="0C9073AF" w14:textId="6FC9FE6D" w:rsidR="00DB661D" w:rsidRDefault="00DB661D" w:rsidP="0041772F">
      <w:pPr>
        <w:rPr>
          <w:sz w:val="24"/>
          <w:szCs w:val="24"/>
        </w:rPr>
      </w:pPr>
      <w:r w:rsidRPr="00DB661D">
        <w:rPr>
          <w:sz w:val="24"/>
          <w:szCs w:val="24"/>
          <w:vertAlign w:val="superscript"/>
        </w:rPr>
        <w:t>1</w:t>
      </w:r>
      <w:r w:rsidRPr="00DB661D">
        <w:rPr>
          <w:sz w:val="24"/>
          <w:szCs w:val="24"/>
        </w:rPr>
        <w:t>Laboratory of Tree Ring Research, University of Arizona, 1215 E Lowell St, Tucson, AZ 85721, USA</w:t>
      </w:r>
    </w:p>
    <w:p w14:paraId="2731189B" w14:textId="406621F2" w:rsidR="0007789B" w:rsidRDefault="0007789B" w:rsidP="0041772F">
      <w:pPr>
        <w:rPr>
          <w:sz w:val="24"/>
          <w:szCs w:val="24"/>
        </w:rPr>
      </w:pPr>
      <w:r w:rsidRPr="0096509C">
        <w:rPr>
          <w:sz w:val="24"/>
          <w:szCs w:val="24"/>
          <w:vertAlign w:val="superscript"/>
        </w:rPr>
        <w:t>2</w:t>
      </w:r>
      <w:r w:rsidRPr="0007789B">
        <w:rPr>
          <w:sz w:val="24"/>
          <w:szCs w:val="24"/>
        </w:rPr>
        <w:t>School of Earth</w:t>
      </w:r>
      <w:r w:rsidR="0096509C">
        <w:rPr>
          <w:sz w:val="24"/>
          <w:szCs w:val="24"/>
        </w:rPr>
        <w:t xml:space="preserve"> </w:t>
      </w:r>
      <w:r w:rsidRPr="0007789B">
        <w:rPr>
          <w:sz w:val="24"/>
          <w:szCs w:val="24"/>
        </w:rPr>
        <w:t>and Sustainability, Northern Arizona University,</w:t>
      </w:r>
      <w:r w:rsidR="0096509C">
        <w:rPr>
          <w:sz w:val="24"/>
          <w:szCs w:val="24"/>
        </w:rPr>
        <w:t xml:space="preserve"> </w:t>
      </w:r>
      <w:r w:rsidR="0096509C" w:rsidRPr="0096509C">
        <w:rPr>
          <w:sz w:val="24"/>
          <w:szCs w:val="24"/>
        </w:rPr>
        <w:t xml:space="preserve">624 </w:t>
      </w:r>
      <w:proofErr w:type="spellStart"/>
      <w:r w:rsidR="0096509C" w:rsidRPr="0096509C">
        <w:rPr>
          <w:sz w:val="24"/>
          <w:szCs w:val="24"/>
        </w:rPr>
        <w:t>Knoles</w:t>
      </w:r>
      <w:proofErr w:type="spellEnd"/>
      <w:r w:rsidR="0096509C" w:rsidRPr="0096509C">
        <w:rPr>
          <w:sz w:val="24"/>
          <w:szCs w:val="24"/>
        </w:rPr>
        <w:t xml:space="preserve"> Dr,</w:t>
      </w:r>
      <w:r w:rsidRPr="0007789B">
        <w:rPr>
          <w:sz w:val="24"/>
          <w:szCs w:val="24"/>
        </w:rPr>
        <w:t xml:space="preserve"> Flagstaff, AZ 86011, USA</w:t>
      </w:r>
    </w:p>
    <w:p w14:paraId="29312997" w14:textId="2DBEA941" w:rsidR="00515755" w:rsidRDefault="00515755" w:rsidP="0041772F">
      <w:pPr>
        <w:rPr>
          <w:sz w:val="24"/>
          <w:szCs w:val="24"/>
        </w:rPr>
      </w:pPr>
      <w:r>
        <w:rPr>
          <w:sz w:val="24"/>
          <w:szCs w:val="24"/>
        </w:rPr>
        <w:t>Corresponding Author: David</w:t>
      </w:r>
      <w:r w:rsidR="004B6BB1">
        <w:rPr>
          <w:sz w:val="24"/>
          <w:szCs w:val="24"/>
        </w:rPr>
        <w:t xml:space="preserve"> C.</w:t>
      </w:r>
      <w:r>
        <w:rPr>
          <w:sz w:val="24"/>
          <w:szCs w:val="24"/>
        </w:rPr>
        <w:t xml:space="preserve"> Edge, david.edge@nau.edu</w:t>
      </w:r>
    </w:p>
    <w:p w14:paraId="5748724D" w14:textId="2F17AD14" w:rsidR="00DB661D" w:rsidRPr="00DB661D" w:rsidRDefault="00DB661D" w:rsidP="0041772F">
      <w:pPr>
        <w:rPr>
          <w:b/>
          <w:bCs/>
          <w:sz w:val="24"/>
          <w:szCs w:val="24"/>
        </w:rPr>
      </w:pPr>
      <w:r w:rsidRPr="00DB661D">
        <w:rPr>
          <w:b/>
          <w:bCs/>
          <w:sz w:val="24"/>
          <w:szCs w:val="24"/>
        </w:rPr>
        <w:t>Abstract</w:t>
      </w:r>
    </w:p>
    <w:p w14:paraId="3A57B328" w14:textId="6FB09393" w:rsidR="00DB661D" w:rsidRPr="00DB661D" w:rsidRDefault="00991385" w:rsidP="0041772F">
      <w:pPr>
        <w:rPr>
          <w:sz w:val="24"/>
          <w:szCs w:val="24"/>
        </w:rPr>
      </w:pPr>
      <w:r>
        <w:rPr>
          <w:sz w:val="24"/>
          <w:szCs w:val="24"/>
        </w:rPr>
        <w:t>Accurate e</w:t>
      </w:r>
      <w:r w:rsidR="00D77FD3">
        <w:rPr>
          <w:sz w:val="24"/>
          <w:szCs w:val="24"/>
        </w:rPr>
        <w:t xml:space="preserve">stimates of uncertainty </w:t>
      </w:r>
      <w:r>
        <w:rPr>
          <w:sz w:val="24"/>
          <w:szCs w:val="24"/>
        </w:rPr>
        <w:t>provide a gauge of signal-to-noise in paleoclimate reconstructions</w:t>
      </w:r>
      <w:ins w:id="2" w:author="Microsoft Office User" w:date="2022-10-11T09:15:00Z">
        <w:r w:rsidR="00177A4D">
          <w:rPr>
            <w:sz w:val="24"/>
            <w:szCs w:val="24"/>
          </w:rPr>
          <w:t xml:space="preserve">, which is critical for the </w:t>
        </w:r>
      </w:ins>
      <w:ins w:id="3" w:author="Microsoft Office User" w:date="2022-10-11T09:13:00Z">
        <w:r w:rsidR="00177A4D">
          <w:rPr>
            <w:sz w:val="24"/>
            <w:szCs w:val="24"/>
          </w:rPr>
          <w:t xml:space="preserve">detection and attribution </w:t>
        </w:r>
      </w:ins>
      <w:ins w:id="4" w:author="Microsoft Office User" w:date="2022-10-11T09:15:00Z">
        <w:r w:rsidR="00177A4D">
          <w:rPr>
            <w:sz w:val="24"/>
            <w:szCs w:val="24"/>
          </w:rPr>
          <w:t>environmental change</w:t>
        </w:r>
      </w:ins>
      <w:ins w:id="5" w:author="David Edge" w:date="2022-10-19T16:34:00Z">
        <w:r>
          <w:rPr>
            <w:sz w:val="24"/>
            <w:szCs w:val="24"/>
          </w:rPr>
          <w:t>.</w:t>
        </w:r>
      </w:ins>
      <w:del w:id="6" w:author="David Edge" w:date="2022-10-19T16:34:00Z">
        <w:r>
          <w:rPr>
            <w:sz w:val="24"/>
            <w:szCs w:val="24"/>
          </w:rPr>
          <w:delText>.</w:delText>
        </w:r>
      </w:del>
      <w:r>
        <w:rPr>
          <w:sz w:val="24"/>
          <w:szCs w:val="24"/>
        </w:rPr>
        <w:t xml:space="preserve"> The reconstruction uncertainties</w:t>
      </w:r>
      <w:r w:rsidR="000141D8">
        <w:rPr>
          <w:sz w:val="24"/>
          <w:szCs w:val="24"/>
        </w:rPr>
        <w:t xml:space="preserve"> derived from crossdated archives, includ</w:t>
      </w:r>
      <w:r w:rsidR="003B1A71">
        <w:rPr>
          <w:sz w:val="24"/>
          <w:szCs w:val="24"/>
        </w:rPr>
        <w:t>ing</w:t>
      </w:r>
      <w:r w:rsidR="000141D8">
        <w:rPr>
          <w:sz w:val="24"/>
          <w:szCs w:val="24"/>
        </w:rPr>
        <w:t xml:space="preserve"> trees and bivalves,</w:t>
      </w:r>
      <w:r w:rsidR="00EC35F0">
        <w:rPr>
          <w:sz w:val="24"/>
          <w:szCs w:val="24"/>
        </w:rPr>
        <w:t xml:space="preserve"> </w:t>
      </w:r>
      <w:commentRangeStart w:id="7"/>
      <w:r w:rsidR="00D77FD3">
        <w:rPr>
          <w:sz w:val="24"/>
          <w:szCs w:val="24"/>
        </w:rPr>
        <w:t>represent</w:t>
      </w:r>
      <w:r w:rsidR="00C91177">
        <w:rPr>
          <w:sz w:val="24"/>
          <w:szCs w:val="24"/>
        </w:rPr>
        <w:t xml:space="preserve"> the envelope within which</w:t>
      </w:r>
      <w:r w:rsidR="00EC35F0">
        <w:rPr>
          <w:sz w:val="24"/>
          <w:szCs w:val="24"/>
        </w:rPr>
        <w:t xml:space="preserve"> some p</w:t>
      </w:r>
      <w:r w:rsidR="009B6198">
        <w:rPr>
          <w:sz w:val="24"/>
          <w:szCs w:val="24"/>
        </w:rPr>
        <w:t>ercentage</w:t>
      </w:r>
      <w:r w:rsidR="00EC35F0">
        <w:rPr>
          <w:sz w:val="24"/>
          <w:szCs w:val="24"/>
        </w:rPr>
        <w:t xml:space="preserve"> of the climate target values</w:t>
      </w:r>
      <w:r w:rsidR="00C91177">
        <w:rPr>
          <w:sz w:val="24"/>
          <w:szCs w:val="24"/>
        </w:rPr>
        <w:t xml:space="preserve"> will be located</w:t>
      </w:r>
      <w:r w:rsidR="00AF0E13">
        <w:rPr>
          <w:sz w:val="24"/>
          <w:szCs w:val="24"/>
        </w:rPr>
        <w:t xml:space="preserve"> </w:t>
      </w:r>
      <w:r w:rsidR="000141D8">
        <w:rPr>
          <w:sz w:val="24"/>
          <w:szCs w:val="24"/>
        </w:rPr>
        <w:t>along the length of</w:t>
      </w:r>
      <w:r w:rsidR="00D77FD3">
        <w:rPr>
          <w:sz w:val="24"/>
          <w:szCs w:val="24"/>
        </w:rPr>
        <w:t xml:space="preserve"> the </w:t>
      </w:r>
      <w:r w:rsidR="000141D8">
        <w:rPr>
          <w:sz w:val="24"/>
          <w:szCs w:val="24"/>
        </w:rPr>
        <w:t>pre-</w:t>
      </w:r>
      <w:r w:rsidR="00AF0E13">
        <w:rPr>
          <w:sz w:val="24"/>
          <w:szCs w:val="24"/>
        </w:rPr>
        <w:t xml:space="preserve">instrumental </w:t>
      </w:r>
      <w:r w:rsidR="000141D8">
        <w:rPr>
          <w:sz w:val="24"/>
          <w:szCs w:val="24"/>
        </w:rPr>
        <w:t>interval</w:t>
      </w:r>
      <w:commentRangeEnd w:id="7"/>
      <w:r w:rsidR="00177A4D">
        <w:rPr>
          <w:rStyle w:val="CommentReference"/>
        </w:rPr>
        <w:commentReference w:id="7"/>
      </w:r>
      <w:r w:rsidR="00EC35F0">
        <w:rPr>
          <w:sz w:val="24"/>
          <w:szCs w:val="24"/>
        </w:rPr>
        <w:t xml:space="preserve">. </w:t>
      </w:r>
      <w:r w:rsidR="000141D8">
        <w:rPr>
          <w:sz w:val="24"/>
          <w:szCs w:val="24"/>
        </w:rPr>
        <w:t>T</w:t>
      </w:r>
      <w:r w:rsidR="00C53D78">
        <w:rPr>
          <w:sz w:val="24"/>
          <w:szCs w:val="24"/>
        </w:rPr>
        <w:t>he representativeness of a chronology value</w:t>
      </w:r>
      <w:ins w:id="8" w:author="Microsoft Office User" w:date="2022-10-11T09:20:00Z">
        <w:r w:rsidR="00177A4D">
          <w:rPr>
            <w:sz w:val="24"/>
            <w:szCs w:val="24"/>
          </w:rPr>
          <w:t xml:space="preserve"> of the population</w:t>
        </w:r>
      </w:ins>
      <w:r w:rsidR="00C53D78">
        <w:rPr>
          <w:sz w:val="24"/>
          <w:szCs w:val="24"/>
        </w:rPr>
        <w:t xml:space="preserve"> in a given year is variable </w:t>
      </w:r>
      <w:r w:rsidR="000141D8">
        <w:rPr>
          <w:sz w:val="24"/>
          <w:szCs w:val="24"/>
        </w:rPr>
        <w:t xml:space="preserve">and </w:t>
      </w:r>
      <w:r w:rsidR="00C53D78">
        <w:rPr>
          <w:sz w:val="24"/>
          <w:szCs w:val="24"/>
        </w:rPr>
        <w:t>this uncertainty must be included in the reconstruction uncertainty.</w:t>
      </w:r>
      <w:r w:rsidR="00EB4D49">
        <w:rPr>
          <w:sz w:val="24"/>
          <w:szCs w:val="24"/>
        </w:rPr>
        <w:t xml:space="preserve"> </w:t>
      </w:r>
      <w:r w:rsidR="000141D8">
        <w:rPr>
          <w:sz w:val="24"/>
          <w:szCs w:val="24"/>
        </w:rPr>
        <w:t xml:space="preserve">To address this </w:t>
      </w:r>
      <w:r w:rsidR="003B1A71">
        <w:rPr>
          <w:sz w:val="24"/>
          <w:szCs w:val="24"/>
        </w:rPr>
        <w:t>issue,</w:t>
      </w:r>
      <w:r w:rsidR="000141D8">
        <w:rPr>
          <w:sz w:val="24"/>
          <w:szCs w:val="24"/>
        </w:rPr>
        <w:t xml:space="preserve"> w</w:t>
      </w:r>
      <w:r w:rsidR="00EB4D49">
        <w:rPr>
          <w:sz w:val="24"/>
          <w:szCs w:val="24"/>
        </w:rPr>
        <w:t xml:space="preserve">e </w:t>
      </w:r>
      <w:r w:rsidR="00371FD9">
        <w:rPr>
          <w:sz w:val="24"/>
          <w:szCs w:val="24"/>
        </w:rPr>
        <w:t xml:space="preserve">calculated pre-instrumental </w:t>
      </w:r>
      <w:del w:id="9" w:author="David Edge" w:date="2022-10-20T10:49:00Z">
        <w:r w:rsidR="00371FD9" w:rsidDel="00746E82">
          <w:rPr>
            <w:sz w:val="24"/>
            <w:szCs w:val="24"/>
          </w:rPr>
          <w:delText>prediction</w:delText>
        </w:r>
      </w:del>
      <w:ins w:id="10" w:author="David Edge" w:date="2022-10-20T10:49:00Z">
        <w:r w:rsidR="00746E82">
          <w:rPr>
            <w:sz w:val="24"/>
            <w:szCs w:val="24"/>
          </w:rPr>
          <w:t>confidence</w:t>
        </w:r>
      </w:ins>
      <w:r w:rsidR="00371FD9">
        <w:rPr>
          <w:sz w:val="24"/>
          <w:szCs w:val="24"/>
        </w:rPr>
        <w:t xml:space="preserve"> intervals (uncertainties) based on </w:t>
      </w:r>
      <w:r w:rsidR="0007789B">
        <w:rPr>
          <w:sz w:val="24"/>
          <w:szCs w:val="24"/>
        </w:rPr>
        <w:t>chronologies from</w:t>
      </w:r>
      <w:r w:rsidR="00EB4D49">
        <w:rPr>
          <w:sz w:val="24"/>
          <w:szCs w:val="24"/>
        </w:rPr>
        <w:t xml:space="preserve"> </w:t>
      </w:r>
      <w:r w:rsidR="000141D8">
        <w:rPr>
          <w:sz w:val="24"/>
          <w:szCs w:val="24"/>
        </w:rPr>
        <w:t xml:space="preserve">marine </w:t>
      </w:r>
      <w:r w:rsidR="00EB4D49">
        <w:rPr>
          <w:sz w:val="24"/>
          <w:szCs w:val="24"/>
        </w:rPr>
        <w:t>bivalve</w:t>
      </w:r>
      <w:r w:rsidR="00685A68">
        <w:rPr>
          <w:sz w:val="24"/>
          <w:szCs w:val="24"/>
        </w:rPr>
        <w:t xml:space="preserve"> (</w:t>
      </w:r>
      <w:r w:rsidR="00685A68" w:rsidRPr="00685A68">
        <w:rPr>
          <w:i/>
          <w:iCs/>
          <w:sz w:val="24"/>
          <w:szCs w:val="24"/>
        </w:rPr>
        <w:t>Panopea generosa</w:t>
      </w:r>
      <w:r w:rsidR="00685A68">
        <w:rPr>
          <w:sz w:val="24"/>
          <w:szCs w:val="24"/>
        </w:rPr>
        <w:t>)</w:t>
      </w:r>
      <w:r w:rsidR="00EB4D49">
        <w:rPr>
          <w:sz w:val="24"/>
          <w:szCs w:val="24"/>
        </w:rPr>
        <w:t xml:space="preserve"> ring</w:t>
      </w:r>
      <w:r w:rsidR="00DD5E76">
        <w:rPr>
          <w:sz w:val="24"/>
          <w:szCs w:val="24"/>
        </w:rPr>
        <w:t xml:space="preserve"> </w:t>
      </w:r>
      <w:r w:rsidR="00EB4D49">
        <w:rPr>
          <w:sz w:val="24"/>
          <w:szCs w:val="24"/>
        </w:rPr>
        <w:t>width</w:t>
      </w:r>
      <w:r w:rsidR="0007789B">
        <w:rPr>
          <w:sz w:val="24"/>
          <w:szCs w:val="24"/>
        </w:rPr>
        <w:t>s</w:t>
      </w:r>
      <w:r w:rsidR="00EB4D49">
        <w:rPr>
          <w:sz w:val="24"/>
          <w:szCs w:val="24"/>
        </w:rPr>
        <w:t>, mountain hemlock (</w:t>
      </w:r>
      <w:r w:rsidR="00EB4D49" w:rsidRPr="00685A68">
        <w:rPr>
          <w:i/>
          <w:iCs/>
          <w:sz w:val="24"/>
          <w:szCs w:val="24"/>
        </w:rPr>
        <w:t xml:space="preserve">Tsuga </w:t>
      </w:r>
      <w:proofErr w:type="spellStart"/>
      <w:r w:rsidR="00EB4D49" w:rsidRPr="00685A68">
        <w:rPr>
          <w:i/>
          <w:iCs/>
          <w:sz w:val="24"/>
          <w:szCs w:val="24"/>
        </w:rPr>
        <w:t>mertensiana</w:t>
      </w:r>
      <w:proofErr w:type="spellEnd"/>
      <w:r w:rsidR="00EB4D49" w:rsidRPr="00685A68">
        <w:rPr>
          <w:i/>
          <w:iCs/>
          <w:sz w:val="24"/>
          <w:szCs w:val="24"/>
        </w:rPr>
        <w:t>)</w:t>
      </w:r>
      <w:r w:rsidR="00EB4D49">
        <w:rPr>
          <w:sz w:val="24"/>
          <w:szCs w:val="24"/>
        </w:rPr>
        <w:t xml:space="preserve"> maximum latewood density, and blue oak (</w:t>
      </w:r>
      <w:r w:rsidR="00EB4D49" w:rsidRPr="00685A68">
        <w:rPr>
          <w:i/>
          <w:iCs/>
          <w:sz w:val="24"/>
          <w:szCs w:val="24"/>
        </w:rPr>
        <w:t xml:space="preserve">Quercus </w:t>
      </w:r>
      <w:proofErr w:type="spellStart"/>
      <w:r w:rsidR="00EB4D49" w:rsidRPr="00685A68">
        <w:rPr>
          <w:i/>
          <w:iCs/>
          <w:sz w:val="24"/>
          <w:szCs w:val="24"/>
        </w:rPr>
        <w:t>douglasii</w:t>
      </w:r>
      <w:proofErr w:type="spellEnd"/>
      <w:r w:rsidR="00EB4D49">
        <w:rPr>
          <w:sz w:val="24"/>
          <w:szCs w:val="24"/>
        </w:rPr>
        <w:t>)</w:t>
      </w:r>
      <w:r w:rsidR="0007789B">
        <w:rPr>
          <w:sz w:val="24"/>
          <w:szCs w:val="24"/>
        </w:rPr>
        <w:t xml:space="preserve"> ring widths </w:t>
      </w:r>
      <w:r w:rsidR="00371FD9">
        <w:rPr>
          <w:sz w:val="24"/>
          <w:szCs w:val="24"/>
        </w:rPr>
        <w:t>and</w:t>
      </w:r>
      <w:r w:rsidR="0007789B">
        <w:rPr>
          <w:sz w:val="24"/>
          <w:szCs w:val="24"/>
        </w:rPr>
        <w:t xml:space="preserve"> their respective climate targets</w:t>
      </w:r>
      <w:r w:rsidR="00371FD9">
        <w:rPr>
          <w:sz w:val="24"/>
          <w:szCs w:val="24"/>
        </w:rPr>
        <w:t>.</w:t>
      </w:r>
      <w:r w:rsidR="0007789B">
        <w:rPr>
          <w:sz w:val="24"/>
          <w:szCs w:val="24"/>
        </w:rPr>
        <w:t xml:space="preserve"> </w:t>
      </w:r>
      <w:r w:rsidR="0096509C">
        <w:rPr>
          <w:sz w:val="24"/>
          <w:szCs w:val="24"/>
        </w:rPr>
        <w:t>For each of</w:t>
      </w:r>
      <w:r w:rsidR="0007789B">
        <w:rPr>
          <w:sz w:val="24"/>
          <w:szCs w:val="24"/>
        </w:rPr>
        <w:t xml:space="preserve"> the three original chronologies, 200 synthetic chronologies were developed</w:t>
      </w:r>
      <w:r w:rsidR="000141D8">
        <w:rPr>
          <w:sz w:val="24"/>
          <w:szCs w:val="24"/>
        </w:rPr>
        <w:t xml:space="preserve"> in which</w:t>
      </w:r>
      <w:r w:rsidR="00AC2DE4">
        <w:rPr>
          <w:sz w:val="24"/>
          <w:szCs w:val="24"/>
        </w:rPr>
        <w:t xml:space="preserve"> </w:t>
      </w:r>
      <w:commentRangeStart w:id="11"/>
      <w:r w:rsidR="00AC2DE4">
        <w:rPr>
          <w:sz w:val="24"/>
          <w:szCs w:val="24"/>
        </w:rPr>
        <w:t>chronology properties</w:t>
      </w:r>
      <w:r w:rsidR="000141D8">
        <w:rPr>
          <w:sz w:val="24"/>
          <w:szCs w:val="24"/>
        </w:rPr>
        <w:t xml:space="preserve"> were varied</w:t>
      </w:r>
      <w:r w:rsidR="00DD425D">
        <w:rPr>
          <w:sz w:val="24"/>
          <w:szCs w:val="24"/>
        </w:rPr>
        <w:t xml:space="preserve">. </w:t>
      </w:r>
      <w:commentRangeEnd w:id="11"/>
      <w:r w:rsidR="00860EB0">
        <w:rPr>
          <w:rStyle w:val="CommentReference"/>
        </w:rPr>
        <w:commentReference w:id="11"/>
      </w:r>
      <w:r w:rsidR="00DD425D">
        <w:rPr>
          <w:sz w:val="24"/>
          <w:szCs w:val="24"/>
        </w:rPr>
        <w:t xml:space="preserve">For all </w:t>
      </w:r>
      <w:ins w:id="12" w:author="David Edge" w:date="2022-10-29T08:28:00Z">
        <w:r w:rsidR="00311682">
          <w:rPr>
            <w:sz w:val="24"/>
            <w:szCs w:val="24"/>
          </w:rPr>
          <w:t>3</w:t>
        </w:r>
      </w:ins>
      <w:del w:id="13" w:author="David Edge" w:date="2022-10-29T08:28:00Z">
        <w:r w:rsidR="00DD425D" w:rsidDel="00311682">
          <w:rPr>
            <w:sz w:val="24"/>
            <w:szCs w:val="24"/>
          </w:rPr>
          <w:delText>6</w:delText>
        </w:r>
      </w:del>
      <w:r w:rsidR="00DD425D">
        <w:rPr>
          <w:sz w:val="24"/>
          <w:szCs w:val="24"/>
        </w:rPr>
        <w:t>03 chronologies</w:t>
      </w:r>
      <w:ins w:id="14" w:author="Microsoft Office User" w:date="2022-10-11T09:22:00Z">
        <w:r w:rsidR="00177A4D">
          <w:rPr>
            <w:sz w:val="24"/>
            <w:szCs w:val="24"/>
          </w:rPr>
          <w:t xml:space="preserve"> (</w:t>
        </w:r>
      </w:ins>
      <w:ins w:id="15" w:author="David Edge" w:date="2022-10-29T08:28:00Z">
        <w:r w:rsidR="00311682">
          <w:rPr>
            <w:sz w:val="24"/>
            <w:szCs w:val="24"/>
          </w:rPr>
          <w:t>3</w:t>
        </w:r>
      </w:ins>
      <w:ins w:id="16" w:author="Microsoft Office User" w:date="2022-10-11T09:22:00Z">
        <w:del w:id="17" w:author="David Edge" w:date="2022-10-29T08:28:00Z">
          <w:r w:rsidR="00177A4D" w:rsidDel="00311682">
            <w:rPr>
              <w:sz w:val="24"/>
              <w:szCs w:val="24"/>
            </w:rPr>
            <w:delText>6</w:delText>
          </w:r>
        </w:del>
        <w:r w:rsidR="00177A4D">
          <w:rPr>
            <w:sz w:val="24"/>
            <w:szCs w:val="24"/>
          </w:rPr>
          <w:t xml:space="preserve">00 </w:t>
        </w:r>
      </w:ins>
      <w:ins w:id="18" w:author="Microsoft Office User" w:date="2022-10-11T09:23:00Z">
        <w:r w:rsidR="00177A4D">
          <w:rPr>
            <w:sz w:val="24"/>
            <w:szCs w:val="24"/>
          </w:rPr>
          <w:t>synthetic, 3 original)</w:t>
        </w:r>
      </w:ins>
      <w:ins w:id="19" w:author="David Edge" w:date="2022-10-19T16:34:00Z">
        <w:r w:rsidR="00DD425D">
          <w:rPr>
            <w:sz w:val="24"/>
            <w:szCs w:val="24"/>
          </w:rPr>
          <w:t>,</w:t>
        </w:r>
      </w:ins>
      <w:del w:id="20" w:author="David Edge" w:date="2022-10-19T16:34:00Z">
        <w:r w:rsidR="00DD425D">
          <w:rPr>
            <w:sz w:val="24"/>
            <w:szCs w:val="24"/>
          </w:rPr>
          <w:delText>,</w:delText>
        </w:r>
      </w:del>
      <w:r w:rsidR="00DD425D">
        <w:rPr>
          <w:sz w:val="24"/>
          <w:szCs w:val="24"/>
        </w:rPr>
        <w:t xml:space="preserve"> 90%</w:t>
      </w:r>
      <w:r w:rsidR="00BE0789">
        <w:rPr>
          <w:sz w:val="24"/>
          <w:szCs w:val="24"/>
        </w:rPr>
        <w:t>-</w:t>
      </w:r>
      <w:r w:rsidR="00DD425D">
        <w:rPr>
          <w:sz w:val="24"/>
          <w:szCs w:val="24"/>
        </w:rPr>
        <w:t xml:space="preserve"> </w:t>
      </w:r>
      <w:r w:rsidR="00FB390C">
        <w:rPr>
          <w:sz w:val="24"/>
          <w:szCs w:val="24"/>
        </w:rPr>
        <w:t>and</w:t>
      </w:r>
      <w:r w:rsidR="00DD425D">
        <w:rPr>
          <w:sz w:val="24"/>
          <w:szCs w:val="24"/>
        </w:rPr>
        <w:t xml:space="preserve"> 50% </w:t>
      </w:r>
      <w:del w:id="21" w:author="David Edge" w:date="2022-10-20T10:49:00Z">
        <w:r w:rsidR="00DD425D" w:rsidDel="00746E82">
          <w:rPr>
            <w:sz w:val="24"/>
            <w:szCs w:val="24"/>
          </w:rPr>
          <w:delText>prediction</w:delText>
        </w:r>
      </w:del>
      <w:ins w:id="22" w:author="David Edge" w:date="2022-10-20T10:49:00Z">
        <w:r w:rsidR="00746E82">
          <w:rPr>
            <w:sz w:val="24"/>
            <w:szCs w:val="24"/>
          </w:rPr>
          <w:t>confidence</w:t>
        </w:r>
      </w:ins>
      <w:r w:rsidR="00DD425D">
        <w:rPr>
          <w:sz w:val="24"/>
          <w:szCs w:val="24"/>
        </w:rPr>
        <w:t xml:space="preserve"> intervals were calculated</w:t>
      </w:r>
      <w:r w:rsidR="000141D8">
        <w:rPr>
          <w:sz w:val="24"/>
          <w:szCs w:val="24"/>
        </w:rPr>
        <w:t xml:space="preserve"> using</w:t>
      </w:r>
      <w:r w:rsidR="002A1007">
        <w:rPr>
          <w:sz w:val="24"/>
          <w:szCs w:val="24"/>
        </w:rPr>
        <w:t xml:space="preserve"> all combinations of</w:t>
      </w:r>
      <w:r w:rsidR="000141D8">
        <w:rPr>
          <w:sz w:val="24"/>
          <w:szCs w:val="24"/>
        </w:rPr>
        <w:t xml:space="preserve"> three different </w:t>
      </w:r>
      <w:r w:rsidR="002A1007">
        <w:rPr>
          <w:sz w:val="24"/>
          <w:szCs w:val="24"/>
        </w:rPr>
        <w:t>chronology uncertainty techniques and two different reconstruction error measures</w:t>
      </w:r>
      <w:r w:rsidR="00DD425D">
        <w:rPr>
          <w:sz w:val="24"/>
          <w:szCs w:val="24"/>
        </w:rPr>
        <w:t>.</w:t>
      </w:r>
      <w:r w:rsidR="00AC2DE4">
        <w:rPr>
          <w:sz w:val="24"/>
          <w:szCs w:val="24"/>
        </w:rPr>
        <w:t xml:space="preserve"> </w:t>
      </w:r>
      <w:r w:rsidR="00FB390C">
        <w:rPr>
          <w:sz w:val="24"/>
          <w:szCs w:val="24"/>
        </w:rPr>
        <w:t>For each reconstruction, t</w:t>
      </w:r>
      <w:r w:rsidR="00AC2DE4">
        <w:rPr>
          <w:sz w:val="24"/>
          <w:szCs w:val="24"/>
        </w:rPr>
        <w:t xml:space="preserve">he percentage of target values captured </w:t>
      </w:r>
      <w:r w:rsidR="00DD425D">
        <w:rPr>
          <w:sz w:val="24"/>
          <w:szCs w:val="24"/>
        </w:rPr>
        <w:t xml:space="preserve">by the </w:t>
      </w:r>
      <w:del w:id="23" w:author="David Edge" w:date="2022-10-20T10:49:00Z">
        <w:r w:rsidR="00DD425D" w:rsidDel="00746E82">
          <w:rPr>
            <w:sz w:val="24"/>
            <w:szCs w:val="24"/>
          </w:rPr>
          <w:delText>prediction</w:delText>
        </w:r>
      </w:del>
      <w:ins w:id="24" w:author="David Edge" w:date="2022-10-20T10:49:00Z">
        <w:r w:rsidR="00746E82">
          <w:rPr>
            <w:sz w:val="24"/>
            <w:szCs w:val="24"/>
          </w:rPr>
          <w:t>confidence</w:t>
        </w:r>
      </w:ins>
      <w:r w:rsidR="00AC2DE4">
        <w:rPr>
          <w:sz w:val="24"/>
          <w:szCs w:val="24"/>
        </w:rPr>
        <w:t xml:space="preserve"> intervals</w:t>
      </w:r>
      <w:r w:rsidR="00DD425D">
        <w:rPr>
          <w:sz w:val="24"/>
          <w:szCs w:val="24"/>
        </w:rPr>
        <w:t xml:space="preserve"> </w:t>
      </w:r>
      <w:proofErr w:type="gramStart"/>
      <w:r w:rsidR="00DD425D">
        <w:rPr>
          <w:sz w:val="24"/>
          <w:szCs w:val="24"/>
        </w:rPr>
        <w:t>was</w:t>
      </w:r>
      <w:proofErr w:type="gramEnd"/>
      <w:r w:rsidR="00DD425D">
        <w:rPr>
          <w:sz w:val="24"/>
          <w:szCs w:val="24"/>
        </w:rPr>
        <w:t xml:space="preserve"> measured in</w:t>
      </w:r>
      <w:r w:rsidR="00FB390C">
        <w:rPr>
          <w:sz w:val="24"/>
          <w:szCs w:val="24"/>
        </w:rPr>
        <w:t xml:space="preserve"> a</w:t>
      </w:r>
      <w:r w:rsidR="00DD425D">
        <w:rPr>
          <w:sz w:val="24"/>
          <w:szCs w:val="24"/>
        </w:rPr>
        <w:t xml:space="preserve"> period</w:t>
      </w:r>
      <w:r w:rsidR="00AC2DE4">
        <w:rPr>
          <w:sz w:val="24"/>
          <w:szCs w:val="24"/>
        </w:rPr>
        <w:t xml:space="preserve"> independent of</w:t>
      </w:r>
      <w:r w:rsidR="00DD425D">
        <w:rPr>
          <w:sz w:val="24"/>
          <w:szCs w:val="24"/>
        </w:rPr>
        <w:t xml:space="preserve"> the reconstruction calibration and </w:t>
      </w:r>
      <w:del w:id="25" w:author="David Edge" w:date="2022-10-20T10:49:00Z">
        <w:r w:rsidR="00DD425D" w:rsidDel="00746E82">
          <w:rPr>
            <w:sz w:val="24"/>
            <w:szCs w:val="24"/>
          </w:rPr>
          <w:delText>prediction</w:delText>
        </w:r>
      </w:del>
      <w:ins w:id="26" w:author="David Edge" w:date="2022-10-20T10:49:00Z">
        <w:r w:rsidR="00746E82">
          <w:rPr>
            <w:sz w:val="24"/>
            <w:szCs w:val="24"/>
          </w:rPr>
          <w:t>confidence</w:t>
        </w:r>
      </w:ins>
      <w:r w:rsidR="00DD425D">
        <w:rPr>
          <w:sz w:val="24"/>
          <w:szCs w:val="24"/>
        </w:rPr>
        <w:t xml:space="preserve"> interval</w:t>
      </w:r>
      <w:r w:rsidR="00AC2DE4">
        <w:rPr>
          <w:sz w:val="24"/>
          <w:szCs w:val="24"/>
        </w:rPr>
        <w:t xml:space="preserve"> calculation</w:t>
      </w:r>
      <w:r w:rsidR="00C91177">
        <w:rPr>
          <w:sz w:val="24"/>
          <w:szCs w:val="24"/>
        </w:rPr>
        <w:t>s</w:t>
      </w:r>
      <w:r w:rsidR="00DD425D">
        <w:rPr>
          <w:sz w:val="24"/>
          <w:szCs w:val="24"/>
        </w:rPr>
        <w:t xml:space="preserve">. </w:t>
      </w:r>
      <w:ins w:id="27" w:author="Microsoft Office User" w:date="2022-10-11T09:24:00Z">
        <w:r w:rsidR="00860EB0">
          <w:rPr>
            <w:sz w:val="24"/>
            <w:szCs w:val="24"/>
          </w:rPr>
          <w:t xml:space="preserve">The </w:t>
        </w:r>
      </w:ins>
      <w:r w:rsidR="00FB390C">
        <w:rPr>
          <w:sz w:val="24"/>
          <w:szCs w:val="24"/>
        </w:rPr>
        <w:t xml:space="preserve">90% </w:t>
      </w:r>
      <w:del w:id="28" w:author="David Edge" w:date="2022-10-20T10:49:00Z">
        <w:r w:rsidR="00FB390C" w:rsidDel="00746E82">
          <w:rPr>
            <w:sz w:val="24"/>
            <w:szCs w:val="24"/>
          </w:rPr>
          <w:delText>p</w:delText>
        </w:r>
        <w:r w:rsidR="00DD425D" w:rsidDel="00746E82">
          <w:rPr>
            <w:sz w:val="24"/>
            <w:szCs w:val="24"/>
          </w:rPr>
          <w:delText>rediction</w:delText>
        </w:r>
      </w:del>
      <w:ins w:id="29" w:author="David Edge" w:date="2022-10-20T10:49:00Z">
        <w:r w:rsidR="00746E82">
          <w:rPr>
            <w:sz w:val="24"/>
            <w:szCs w:val="24"/>
          </w:rPr>
          <w:t>confidence</w:t>
        </w:r>
      </w:ins>
      <w:r w:rsidR="00DD425D">
        <w:rPr>
          <w:sz w:val="24"/>
          <w:szCs w:val="24"/>
        </w:rPr>
        <w:t xml:space="preserve"> intervals based on</w:t>
      </w:r>
      <w:r w:rsidR="00AC2DE4">
        <w:rPr>
          <w:sz w:val="24"/>
          <w:szCs w:val="24"/>
        </w:rPr>
        <w:t xml:space="preserve"> </w:t>
      </w:r>
      <w:commentRangeStart w:id="30"/>
      <w:r w:rsidR="007B2A35">
        <w:rPr>
          <w:sz w:val="24"/>
          <w:szCs w:val="24"/>
        </w:rPr>
        <w:t>MEboot</w:t>
      </w:r>
      <w:commentRangeEnd w:id="30"/>
      <w:r w:rsidR="00860EB0">
        <w:rPr>
          <w:rStyle w:val="CommentReference"/>
        </w:rPr>
        <w:commentReference w:id="30"/>
      </w:r>
      <w:r w:rsidR="00AC2DE4">
        <w:rPr>
          <w:sz w:val="24"/>
          <w:szCs w:val="24"/>
        </w:rPr>
        <w:t xml:space="preserve"> and empirical error calculation</w:t>
      </w:r>
      <w:r w:rsidR="00DD425D">
        <w:rPr>
          <w:sz w:val="24"/>
          <w:szCs w:val="24"/>
        </w:rPr>
        <w:t xml:space="preserve"> performed best</w:t>
      </w:r>
      <w:r w:rsidR="00FB390C">
        <w:rPr>
          <w:sz w:val="24"/>
          <w:szCs w:val="24"/>
        </w:rPr>
        <w:t xml:space="preserve">, with 90% of all trials capturing 90 </w:t>
      </w:r>
      <w:r w:rsidR="00FB390C">
        <w:rPr>
          <w:rFonts w:cstheme="minorHAnsi"/>
          <w:sz w:val="24"/>
          <w:szCs w:val="24"/>
        </w:rPr>
        <w:t>±</w:t>
      </w:r>
      <w:r w:rsidR="00FB390C">
        <w:rPr>
          <w:sz w:val="24"/>
          <w:szCs w:val="24"/>
        </w:rPr>
        <w:t xml:space="preserve"> 2.0% of target values</w:t>
      </w:r>
      <w:r w:rsidR="00DD425D">
        <w:rPr>
          <w:sz w:val="24"/>
          <w:szCs w:val="24"/>
        </w:rPr>
        <w:t>.</w:t>
      </w:r>
      <w:r w:rsidR="00AC2DE4">
        <w:rPr>
          <w:sz w:val="24"/>
          <w:szCs w:val="24"/>
        </w:rPr>
        <w:t xml:space="preserve"> Chronology properties had no impact on the reliability of </w:t>
      </w:r>
      <w:del w:id="31" w:author="David Edge" w:date="2022-10-20T10:49:00Z">
        <w:r w:rsidR="00AC2DE4" w:rsidDel="00746E82">
          <w:rPr>
            <w:sz w:val="24"/>
            <w:szCs w:val="24"/>
          </w:rPr>
          <w:delText>prediction</w:delText>
        </w:r>
      </w:del>
      <w:ins w:id="32" w:author="David Edge" w:date="2022-10-20T10:49:00Z">
        <w:r w:rsidR="00746E82">
          <w:rPr>
            <w:sz w:val="24"/>
            <w:szCs w:val="24"/>
          </w:rPr>
          <w:t>confidence</w:t>
        </w:r>
      </w:ins>
      <w:r w:rsidR="00AC2DE4">
        <w:rPr>
          <w:sz w:val="24"/>
          <w:szCs w:val="24"/>
        </w:rPr>
        <w:t xml:space="preserve"> intervals by this method</w:t>
      </w:r>
      <w:r w:rsidR="00C91177">
        <w:rPr>
          <w:sz w:val="24"/>
          <w:szCs w:val="24"/>
        </w:rPr>
        <w:t>.</w:t>
      </w:r>
      <w:r w:rsidR="00AC2DE4">
        <w:rPr>
          <w:sz w:val="24"/>
          <w:szCs w:val="24"/>
        </w:rPr>
        <w:t xml:space="preserve"> </w:t>
      </w:r>
      <w:del w:id="33" w:author="David Edge" w:date="2022-10-20T10:49:00Z">
        <w:r w:rsidR="00867B04" w:rsidDel="00746E82">
          <w:rPr>
            <w:sz w:val="24"/>
            <w:szCs w:val="24"/>
          </w:rPr>
          <w:delText>Prediction</w:delText>
        </w:r>
      </w:del>
      <w:ins w:id="34" w:author="David Edge" w:date="2022-10-20T10:49:00Z">
        <w:r w:rsidR="00746E82">
          <w:rPr>
            <w:sz w:val="24"/>
            <w:szCs w:val="24"/>
          </w:rPr>
          <w:t>Confidence</w:t>
        </w:r>
      </w:ins>
      <w:r w:rsidR="00867B04">
        <w:rPr>
          <w:sz w:val="24"/>
          <w:szCs w:val="24"/>
        </w:rPr>
        <w:t xml:space="preserve"> intervals calculated using traditional bootstrapping were consistently wider than necessary. </w:t>
      </w:r>
      <w:r w:rsidR="00923133">
        <w:rPr>
          <w:sz w:val="24"/>
          <w:szCs w:val="24"/>
        </w:rPr>
        <w:t>The percentage of climate target values captured by t</w:t>
      </w:r>
      <w:r w:rsidR="007B2A35">
        <w:rPr>
          <w:sz w:val="24"/>
          <w:szCs w:val="24"/>
        </w:rPr>
        <w:t xml:space="preserve">hese </w:t>
      </w:r>
      <w:del w:id="35" w:author="David Edge" w:date="2022-10-20T10:49:00Z">
        <w:r w:rsidR="007B2A35" w:rsidDel="00746E82">
          <w:rPr>
            <w:sz w:val="24"/>
            <w:szCs w:val="24"/>
          </w:rPr>
          <w:delText>prediction</w:delText>
        </w:r>
      </w:del>
      <w:ins w:id="36" w:author="David Edge" w:date="2022-10-20T10:49:00Z">
        <w:r w:rsidR="00746E82">
          <w:rPr>
            <w:sz w:val="24"/>
            <w:szCs w:val="24"/>
          </w:rPr>
          <w:t>confidence</w:t>
        </w:r>
      </w:ins>
      <w:r w:rsidR="007B2A35">
        <w:rPr>
          <w:sz w:val="24"/>
          <w:szCs w:val="24"/>
        </w:rPr>
        <w:t xml:space="preserve"> intervals was also </w:t>
      </w:r>
      <w:r w:rsidR="00923133">
        <w:rPr>
          <w:sz w:val="24"/>
          <w:szCs w:val="24"/>
        </w:rPr>
        <w:t>found to covary with</w:t>
      </w:r>
      <w:r w:rsidR="00867B04">
        <w:rPr>
          <w:sz w:val="24"/>
          <w:szCs w:val="24"/>
        </w:rPr>
        <w:t xml:space="preserve"> the average correlation </w:t>
      </w:r>
      <w:commentRangeStart w:id="37"/>
      <w:r w:rsidR="00867B04">
        <w:rPr>
          <w:sz w:val="24"/>
          <w:szCs w:val="24"/>
        </w:rPr>
        <w:t xml:space="preserve">between series </w:t>
      </w:r>
      <w:commentRangeEnd w:id="37"/>
      <w:r w:rsidR="00860EB0">
        <w:rPr>
          <w:rStyle w:val="CommentReference"/>
        </w:rPr>
        <w:commentReference w:id="37"/>
      </w:r>
      <w:r w:rsidR="00867B04">
        <w:rPr>
          <w:sz w:val="24"/>
          <w:szCs w:val="24"/>
        </w:rPr>
        <w:t>(rbar)</w:t>
      </w:r>
      <w:r w:rsidR="00923133">
        <w:rPr>
          <w:sz w:val="24"/>
          <w:szCs w:val="24"/>
        </w:rPr>
        <w:t xml:space="preserve">, such that chronologies with lower rbar produced excessively wide </w:t>
      </w:r>
      <w:del w:id="38" w:author="David Edge" w:date="2022-10-20T10:49:00Z">
        <w:r w:rsidR="00923133" w:rsidDel="00746E82">
          <w:rPr>
            <w:sz w:val="24"/>
            <w:szCs w:val="24"/>
          </w:rPr>
          <w:delText>prediction</w:delText>
        </w:r>
      </w:del>
      <w:ins w:id="39" w:author="David Edge" w:date="2022-10-20T10:49:00Z">
        <w:r w:rsidR="00746E82">
          <w:rPr>
            <w:sz w:val="24"/>
            <w:szCs w:val="24"/>
          </w:rPr>
          <w:t>confidence</w:t>
        </w:r>
      </w:ins>
      <w:r w:rsidR="00923133">
        <w:rPr>
          <w:sz w:val="24"/>
          <w:szCs w:val="24"/>
        </w:rPr>
        <w:t xml:space="preserve"> intervals</w:t>
      </w:r>
      <w:r w:rsidR="00867B04">
        <w:rPr>
          <w:sz w:val="24"/>
          <w:szCs w:val="24"/>
        </w:rPr>
        <w:t>.</w:t>
      </w:r>
      <w:r>
        <w:rPr>
          <w:sz w:val="24"/>
          <w:szCs w:val="24"/>
        </w:rPr>
        <w:t xml:space="preserve"> The robustness of empirical MEboot </w:t>
      </w:r>
      <w:del w:id="40" w:author="David Edge" w:date="2022-10-20T10:49:00Z">
        <w:r w:rsidDel="00746E82">
          <w:rPr>
            <w:sz w:val="24"/>
            <w:szCs w:val="24"/>
          </w:rPr>
          <w:delText>prediction</w:delText>
        </w:r>
      </w:del>
      <w:ins w:id="41" w:author="David Edge" w:date="2022-10-20T10:49:00Z">
        <w:r w:rsidR="00746E82">
          <w:rPr>
            <w:sz w:val="24"/>
            <w:szCs w:val="24"/>
          </w:rPr>
          <w:t>confidence</w:t>
        </w:r>
      </w:ins>
      <w:r>
        <w:rPr>
          <w:sz w:val="24"/>
          <w:szCs w:val="24"/>
        </w:rPr>
        <w:t xml:space="preserve"> intervals across</w:t>
      </w:r>
      <w:r w:rsidR="002360C1">
        <w:rPr>
          <w:sz w:val="24"/>
          <w:szCs w:val="24"/>
        </w:rPr>
        <w:t xml:space="preserve"> a range of</w:t>
      </w:r>
      <w:r>
        <w:rPr>
          <w:sz w:val="24"/>
          <w:szCs w:val="24"/>
        </w:rPr>
        <w:t xml:space="preserve"> chronology properties and </w:t>
      </w:r>
      <w:r w:rsidR="002360C1">
        <w:rPr>
          <w:sz w:val="24"/>
          <w:szCs w:val="24"/>
        </w:rPr>
        <w:t xml:space="preserve">chronology-target </w:t>
      </w:r>
      <w:r w:rsidR="002360C1">
        <w:rPr>
          <w:sz w:val="24"/>
          <w:szCs w:val="24"/>
        </w:rPr>
        <w:lastRenderedPageBreak/>
        <w:t>relationships in these trials lends a reasonable expectation of accuracy for uncertainties calculated in this way.</w:t>
      </w:r>
    </w:p>
    <w:p w14:paraId="760F450E" w14:textId="77777777" w:rsidR="00EC7203" w:rsidRDefault="00EC7203">
      <w:pPr>
        <w:rPr>
          <w:b/>
          <w:bCs/>
          <w:sz w:val="24"/>
          <w:szCs w:val="24"/>
        </w:rPr>
      </w:pPr>
      <w:r>
        <w:rPr>
          <w:b/>
          <w:bCs/>
          <w:sz w:val="24"/>
          <w:szCs w:val="24"/>
        </w:rPr>
        <w:br w:type="page"/>
      </w:r>
    </w:p>
    <w:p w14:paraId="197D9760" w14:textId="12EBAB17" w:rsidR="00445A68" w:rsidRPr="0041772F" w:rsidRDefault="0041772F" w:rsidP="0041772F">
      <w:pPr>
        <w:rPr>
          <w:b/>
          <w:bCs/>
          <w:sz w:val="24"/>
          <w:szCs w:val="24"/>
        </w:rPr>
      </w:pPr>
      <w:r w:rsidRPr="0041772F">
        <w:rPr>
          <w:b/>
          <w:bCs/>
          <w:sz w:val="24"/>
          <w:szCs w:val="24"/>
        </w:rPr>
        <w:lastRenderedPageBreak/>
        <w:t>1.</w:t>
      </w:r>
      <w:r>
        <w:rPr>
          <w:b/>
          <w:bCs/>
          <w:sz w:val="24"/>
          <w:szCs w:val="24"/>
        </w:rPr>
        <w:t xml:space="preserve"> </w:t>
      </w:r>
      <w:r w:rsidR="00445A68" w:rsidRPr="0041772F">
        <w:rPr>
          <w:b/>
          <w:bCs/>
          <w:sz w:val="24"/>
          <w:szCs w:val="24"/>
        </w:rPr>
        <w:t>Introduction</w:t>
      </w:r>
    </w:p>
    <w:p w14:paraId="04419644" w14:textId="22702145" w:rsidR="00445A68" w:rsidRDefault="00445A68" w:rsidP="00761B80">
      <w:r w:rsidRPr="00445A68">
        <w:t>In dendro</w:t>
      </w:r>
      <w:r w:rsidR="00350339">
        <w:t>climatology</w:t>
      </w:r>
      <w:r w:rsidRPr="00445A68">
        <w:t xml:space="preserve">, annual reconstructions of past climate </w:t>
      </w:r>
      <w:r w:rsidR="00854870">
        <w:t xml:space="preserve">typically </w:t>
      </w:r>
      <w:r w:rsidRPr="00445A68">
        <w:t>consist of “estimates” of a particular climate variable</w:t>
      </w:r>
      <w:r w:rsidR="007E441C">
        <w:t xml:space="preserve"> at a particular location</w:t>
      </w:r>
      <w:r w:rsidRPr="00445A68">
        <w:t>,</w:t>
      </w:r>
      <w:r w:rsidR="00F2547D">
        <w:t xml:space="preserve"> for example,</w:t>
      </w:r>
      <w:r w:rsidR="007836D7">
        <w:t xml:space="preserve"> mean</w:t>
      </w:r>
      <w:r w:rsidRPr="00445A68">
        <w:t xml:space="preserve"> July-September air temperature. These estimates are</w:t>
      </w:r>
      <w:r w:rsidR="00F2547D">
        <w:t xml:space="preserve"> </w:t>
      </w:r>
      <w:r w:rsidRPr="00445A68">
        <w:t>based on a calibration relationship between the tree-ring record and the measured</w:t>
      </w:r>
      <w:r w:rsidR="00F2547D">
        <w:t xml:space="preserve"> </w:t>
      </w:r>
      <w:r w:rsidR="00F2547D" w:rsidRPr="00445A68">
        <w:t>July-September</w:t>
      </w:r>
      <w:r w:rsidRPr="00445A68">
        <w:t xml:space="preserve"> temperature over an interval when both records are available</w:t>
      </w:r>
      <w:r w:rsidR="00854870">
        <w:t xml:space="preserve">, </w:t>
      </w:r>
      <w:del w:id="42" w:author="David Edge" w:date="2022-10-21T11:46:00Z">
        <w:r w:rsidR="007E441C" w:rsidDel="00840331">
          <w:delText xml:space="preserve">often </w:delText>
        </w:r>
        <w:r w:rsidR="00854870" w:rsidDel="00840331">
          <w:delText xml:space="preserve">called the </w:delText>
        </w:r>
        <w:r w:rsidR="00854870" w:rsidRPr="00003145" w:rsidDel="00840331">
          <w:delText>calibration</w:delText>
        </w:r>
      </w:del>
      <w:ins w:id="43" w:author="David Edge" w:date="2022-10-21T11:46:00Z">
        <w:r w:rsidR="00840331">
          <w:t>which we call the instrumental overlap</w:t>
        </w:r>
      </w:ins>
      <w:r w:rsidR="00854870" w:rsidRPr="00003145">
        <w:t xml:space="preserve"> interval</w:t>
      </w:r>
      <w:ins w:id="44" w:author="David Edge" w:date="2022-10-21T11:46:00Z">
        <w:r w:rsidR="00840331">
          <w:t xml:space="preserve"> (IOI)</w:t>
        </w:r>
      </w:ins>
      <w:r w:rsidRPr="00445A68">
        <w:t xml:space="preserve">. </w:t>
      </w:r>
      <w:r w:rsidR="00860EB0">
        <w:t>Using this relation</w:t>
      </w:r>
      <w:ins w:id="45" w:author="David Edge" w:date="2022-10-20T12:00:00Z">
        <w:r w:rsidR="00C35501">
          <w:t>ship</w:t>
        </w:r>
      </w:ins>
      <w:r w:rsidR="00860EB0">
        <w:t>, t</w:t>
      </w:r>
      <w:r w:rsidRPr="00445A68">
        <w:t>he</w:t>
      </w:r>
      <w:r w:rsidR="00F2547D">
        <w:t xml:space="preserve"> values of the</w:t>
      </w:r>
      <w:r w:rsidRPr="00445A68">
        <w:t xml:space="preserve"> tree-ring record</w:t>
      </w:r>
      <w:r w:rsidR="00854870">
        <w:t xml:space="preserve"> are transformed</w:t>
      </w:r>
      <w:r w:rsidRPr="00445A68">
        <w:t xml:space="preserve"> into equivalent temperature units,</w:t>
      </w:r>
      <w:r w:rsidR="00854870">
        <w:t xml:space="preserve"> called the reconstruct</w:t>
      </w:r>
      <w:r w:rsidR="007E441C">
        <w:t>ion</w:t>
      </w:r>
      <w:r w:rsidR="00854870">
        <w:t>,</w:t>
      </w:r>
      <w:r w:rsidRPr="00445A68">
        <w:t xml:space="preserve"> providing estimates of temperature</w:t>
      </w:r>
      <w:r w:rsidR="00854870">
        <w:t xml:space="preserve"> over the full </w:t>
      </w:r>
      <w:r w:rsidR="007836D7">
        <w:t xml:space="preserve">extent of the </w:t>
      </w:r>
      <w:r w:rsidR="00854870">
        <w:t>tree-ring chronology</w:t>
      </w:r>
      <w:ins w:id="46" w:author="David Edge" w:date="2022-10-20T13:43:00Z">
        <w:r w:rsidR="00EB5AE8">
          <w:t xml:space="preserve"> (Fritts, 1976)</w:t>
        </w:r>
      </w:ins>
      <w:r w:rsidRPr="00445A68">
        <w:t xml:space="preserve">. </w:t>
      </w:r>
      <w:del w:id="47" w:author="David Edge" w:date="2022-10-20T11:56:00Z">
        <w:r w:rsidRPr="00445A68" w:rsidDel="00C35501">
          <w:delText xml:space="preserve">In each year of the calibration interval, the difference between the measured air temperature and the estimated value can be measured. </w:delText>
        </w:r>
      </w:del>
      <w:del w:id="48" w:author="David Edge" w:date="2022-10-20T13:42:00Z">
        <w:r w:rsidR="007836D7" w:rsidDel="00EB5AE8">
          <w:delText>Tree-ring</w:delText>
        </w:r>
      </w:del>
      <w:del w:id="49" w:author="David Edge" w:date="2022-10-20T11:41:00Z">
        <w:r w:rsidR="007836D7" w:rsidDel="0000756F">
          <w:delText xml:space="preserve"> </w:delText>
        </w:r>
      </w:del>
      <w:del w:id="50" w:author="David Edge" w:date="2022-10-20T13:42:00Z">
        <w:r w:rsidR="007836D7" w:rsidDel="00EB5AE8">
          <w:delText>based climate r</w:delText>
        </w:r>
        <w:r w:rsidRPr="00445A68" w:rsidDel="00EB5AE8">
          <w:delText xml:space="preserve">econstructions </w:delText>
        </w:r>
        <w:r w:rsidR="007836D7" w:rsidDel="00EB5AE8">
          <w:delText xml:space="preserve">are </w:delText>
        </w:r>
        <w:r w:rsidRPr="00445A68" w:rsidDel="00EB5AE8">
          <w:delText xml:space="preserve">often </w:delText>
        </w:r>
        <w:r w:rsidR="007836D7" w:rsidDel="00EB5AE8">
          <w:delText>accompanied by</w:delText>
        </w:r>
        <w:r w:rsidR="007836D7" w:rsidRPr="00445A68" w:rsidDel="00EB5AE8">
          <w:delText xml:space="preserve"> </w:delText>
        </w:r>
      </w:del>
      <w:commentRangeStart w:id="51"/>
      <w:del w:id="52" w:author="David Edge" w:date="2022-10-19T17:11:00Z">
        <w:r w:rsidRPr="00445A68" w:rsidDel="00003145">
          <w:delText>confidence intervals in the calibration period</w:delText>
        </w:r>
      </w:del>
      <w:del w:id="53" w:author="David Edge" w:date="2022-10-20T13:42:00Z">
        <w:r w:rsidRPr="00445A68" w:rsidDel="00EB5AE8">
          <w:delText xml:space="preserve">, for example a band around the reconstruction </w:delText>
        </w:r>
      </w:del>
      <w:del w:id="54" w:author="David Edge" w:date="2022-10-19T17:12:00Z">
        <w:r w:rsidRPr="00445A68" w:rsidDel="00003145">
          <w:delText>that</w:delText>
        </w:r>
      </w:del>
      <w:del w:id="55" w:author="David Edge" w:date="2022-10-20T13:42:00Z">
        <w:r w:rsidRPr="00445A68" w:rsidDel="00EB5AE8">
          <w:delText xml:space="preserve"> envelope</w:delText>
        </w:r>
      </w:del>
      <w:del w:id="56" w:author="David Edge" w:date="2022-10-19T17:12:00Z">
        <w:r w:rsidRPr="00445A68" w:rsidDel="00003145">
          <w:delText>s</w:delText>
        </w:r>
      </w:del>
      <w:del w:id="57" w:author="David Edge" w:date="2022-10-20T13:42:00Z">
        <w:r w:rsidRPr="00445A68" w:rsidDel="00EB5AE8">
          <w:delText xml:space="preserve"> 90% of the </w:delText>
        </w:r>
      </w:del>
      <w:del w:id="58" w:author="David Edge" w:date="2022-10-19T17:13:00Z">
        <w:r w:rsidRPr="00445A68" w:rsidDel="00003145">
          <w:delText>measured instrumental</w:delText>
        </w:r>
      </w:del>
      <w:del w:id="59" w:author="David Edge" w:date="2022-10-20T13:42:00Z">
        <w:r w:rsidRPr="00445A68" w:rsidDel="00EB5AE8">
          <w:delText xml:space="preserve"> values</w:delText>
        </w:r>
        <w:commentRangeEnd w:id="51"/>
        <w:r w:rsidR="00035547" w:rsidDel="00EB5AE8">
          <w:rPr>
            <w:rStyle w:val="CommentReference"/>
          </w:rPr>
          <w:commentReference w:id="51"/>
        </w:r>
      </w:del>
      <w:del w:id="60" w:author="David Edge" w:date="2022-10-20T11:42:00Z">
        <w:r w:rsidRPr="00445A68" w:rsidDel="0000756F">
          <w:delText>. In the time period prior to instrumental measurement data, an analogous band called the</w:delText>
        </w:r>
        <w:r w:rsidR="00F35621" w:rsidDel="0000756F">
          <w:delText xml:space="preserve"> reconstruction</w:delText>
        </w:r>
        <w:r w:rsidRPr="00445A68" w:rsidDel="0000756F">
          <w:delText xml:space="preserve"> </w:delText>
        </w:r>
      </w:del>
      <w:del w:id="61" w:author="David Edge" w:date="2022-10-20T10:44:00Z">
        <w:r w:rsidRPr="00445A68" w:rsidDel="00746E82">
          <w:delText xml:space="preserve">prediction </w:delText>
        </w:r>
      </w:del>
      <w:del w:id="62" w:author="David Edge" w:date="2022-10-20T11:42:00Z">
        <w:r w:rsidRPr="00445A68" w:rsidDel="0000756F">
          <w:delText>interval is</w:delText>
        </w:r>
        <w:r w:rsidR="00854870" w:rsidDel="0000756F">
          <w:delText xml:space="preserve"> also</w:delText>
        </w:r>
        <w:r w:rsidRPr="00445A68" w:rsidDel="0000756F">
          <w:delText xml:space="preserve"> often shown</w:delText>
        </w:r>
      </w:del>
      <w:del w:id="63" w:author="David Edge" w:date="2022-10-20T13:42:00Z">
        <w:r w:rsidR="00035547" w:rsidDel="00EB5AE8">
          <w:delText xml:space="preserve"> (</w:delText>
        </w:r>
      </w:del>
      <w:del w:id="64" w:author="David Edge" w:date="2022-10-19T17:22:00Z">
        <w:r w:rsidR="00035547" w:rsidDel="00FB3DF7">
          <w:delText>REF</w:delText>
        </w:r>
      </w:del>
      <w:del w:id="65" w:author="David Edge" w:date="2022-10-20T13:42:00Z">
        <w:r w:rsidR="00035547" w:rsidDel="00EB5AE8">
          <w:delText>)</w:delText>
        </w:r>
        <w:r w:rsidRPr="00445A68" w:rsidDel="00EB5AE8">
          <w:delText>.</w:delText>
        </w:r>
      </w:del>
      <w:del w:id="66" w:author="David Edge" w:date="2022-10-20T10:44:00Z">
        <w:r w:rsidRPr="00445A68" w:rsidDel="00746E82">
          <w:delText xml:space="preserve"> In contrast to the simple nature of the confidence interval, in which the instrumental values are known, prediction intervals must be estimated based on the relationship between the reconstruction and instrumental target in the </w:delText>
        </w:r>
        <w:commentRangeStart w:id="67"/>
        <w:r w:rsidR="00035547" w:rsidDel="00746E82">
          <w:delText xml:space="preserve">calibration </w:delText>
        </w:r>
        <w:r w:rsidRPr="00445A68" w:rsidDel="00746E82">
          <w:delText>interval</w:delText>
        </w:r>
        <w:commentRangeEnd w:id="67"/>
        <w:r w:rsidR="00035547" w:rsidDel="00746E82">
          <w:rPr>
            <w:rStyle w:val="CommentReference"/>
          </w:rPr>
          <w:commentReference w:id="67"/>
        </w:r>
        <w:r w:rsidR="00BF01B6" w:rsidDel="00746E82">
          <w:delText xml:space="preserve"> (Cook and Kairiukstis, 1990)</w:delText>
        </w:r>
        <w:r w:rsidR="00C44C5A" w:rsidDel="00746E82">
          <w:delText>.</w:delText>
        </w:r>
      </w:del>
    </w:p>
    <w:p w14:paraId="51097D1E" w14:textId="6DD61D28" w:rsidR="00854870" w:rsidDel="0025423E" w:rsidRDefault="00854870" w:rsidP="00761B80">
      <w:pPr>
        <w:rPr>
          <w:del w:id="68" w:author="David Edge" w:date="2022-10-29T10:10:00Z"/>
        </w:rPr>
      </w:pPr>
      <w:del w:id="69" w:author="David Edge" w:date="2022-10-20T13:42:00Z">
        <w:r w:rsidDel="00EB5AE8">
          <w:delText xml:space="preserve">Accurate </w:delText>
        </w:r>
      </w:del>
      <w:del w:id="70" w:author="David Edge" w:date="2022-10-20T10:48:00Z">
        <w:r w:rsidDel="00746E82">
          <w:delText>prediction</w:delText>
        </w:r>
      </w:del>
      <w:del w:id="71" w:author="David Edge" w:date="2022-10-20T13:42:00Z">
        <w:r w:rsidDel="00EB5AE8">
          <w:delText xml:space="preserve"> intervals are an important and necessary component of a climate reconstruction. </w:delText>
        </w:r>
      </w:del>
      <w:del w:id="72" w:author="David Edge" w:date="2022-10-20T10:48:00Z">
        <w:r w:rsidR="00C44C5A" w:rsidDel="00746E82">
          <w:delText>Prediction</w:delText>
        </w:r>
      </w:del>
      <w:del w:id="73" w:author="David Edge" w:date="2022-10-20T13:42:00Z">
        <w:r w:rsidR="00C44C5A" w:rsidDel="00EB5AE8">
          <w:delText xml:space="preserve"> intervals purport to show the quality of fit of a reconstruction. </w:delText>
        </w:r>
      </w:del>
      <w:r>
        <w:t xml:space="preserve">A reconstruction that fits a target </w:t>
      </w:r>
      <w:r w:rsidR="00035547">
        <w:t xml:space="preserve">climate </w:t>
      </w:r>
      <w:r>
        <w:t xml:space="preserve">variable closely in the </w:t>
      </w:r>
      <w:ins w:id="74" w:author="David Edge" w:date="2022-10-21T11:47:00Z">
        <w:r w:rsidR="00840331">
          <w:t>IOI</w:t>
        </w:r>
      </w:ins>
      <w:del w:id="75" w:author="David Edge" w:date="2022-10-21T11:47:00Z">
        <w:r w:rsidDel="00840331">
          <w:delText>calibration interval</w:delText>
        </w:r>
      </w:del>
      <w:r>
        <w:t xml:space="preserve"> may be a very good proxy </w:t>
      </w:r>
      <w:r w:rsidR="00C44C5A">
        <w:t xml:space="preserve">for </w:t>
      </w:r>
      <w:r>
        <w:t>that target</w:t>
      </w:r>
      <w:r w:rsidR="005B6940">
        <w:t xml:space="preserve">. </w:t>
      </w:r>
      <w:commentRangeStart w:id="76"/>
      <w:r w:rsidR="005B6940">
        <w:t>However,</w:t>
      </w:r>
      <w:r>
        <w:t xml:space="preserve"> it may demonstrate similar character by chance, or the reconstruction model may be overfitted.</w:t>
      </w:r>
      <w:ins w:id="77" w:author="David Edge" w:date="2022-10-20T11:43:00Z">
        <w:r w:rsidR="0000756F">
          <w:t xml:space="preserve"> Several methods have been develope</w:t>
        </w:r>
      </w:ins>
      <w:ins w:id="78" w:author="David Edge" w:date="2022-10-20T11:44:00Z">
        <w:r w:rsidR="0000756F">
          <w:t>d to</w:t>
        </w:r>
      </w:ins>
      <w:ins w:id="79" w:author="David Edge" w:date="2022-10-20T12:31:00Z">
        <w:r w:rsidR="00135AA3">
          <w:t xml:space="preserve"> test the “skill” of a reconstruction</w:t>
        </w:r>
      </w:ins>
      <w:ins w:id="80" w:author="David Edge" w:date="2022-10-20T12:32:00Z">
        <w:r w:rsidR="00135AA3">
          <w:t>, or how the reconstruction compares with a chance relationship.</w:t>
        </w:r>
      </w:ins>
      <w:ins w:id="81" w:author="David Edge" w:date="2022-10-20T12:36:00Z">
        <w:r w:rsidR="00135AA3">
          <w:t xml:space="preserve"> </w:t>
        </w:r>
      </w:ins>
      <w:ins w:id="82" w:author="David Edge" w:date="2022-10-21T11:58:00Z">
        <w:r w:rsidR="00847955">
          <w:t xml:space="preserve">Many reconstructions are evaluated by </w:t>
        </w:r>
      </w:ins>
      <w:ins w:id="83" w:author="David Edge" w:date="2022-10-20T12:37:00Z">
        <w:r w:rsidR="00135AA3">
          <w:t>splitting the</w:t>
        </w:r>
      </w:ins>
      <w:ins w:id="84" w:author="David Edge" w:date="2022-10-20T11:47:00Z">
        <w:r w:rsidR="0000756F">
          <w:t xml:space="preserve"> </w:t>
        </w:r>
      </w:ins>
      <w:ins w:id="85" w:author="David Edge" w:date="2022-10-21T11:47:00Z">
        <w:r w:rsidR="00840331">
          <w:t>IOI</w:t>
        </w:r>
      </w:ins>
      <w:ins w:id="86" w:author="David Edge" w:date="2022-10-20T12:37:00Z">
        <w:r w:rsidR="00135AA3">
          <w:t xml:space="preserve"> into</w:t>
        </w:r>
      </w:ins>
      <w:ins w:id="87" w:author="David Edge" w:date="2022-10-20T12:43:00Z">
        <w:r w:rsidR="002851C3">
          <w:t xml:space="preserve"> independent</w:t>
        </w:r>
      </w:ins>
      <w:ins w:id="88" w:author="David Edge" w:date="2022-10-20T11:47:00Z">
        <w:r w:rsidR="0000756F">
          <w:t xml:space="preserve"> </w:t>
        </w:r>
      </w:ins>
      <w:ins w:id="89" w:author="David Edge" w:date="2022-10-20T11:48:00Z">
        <w:r w:rsidR="0000756F">
          <w:t>calibration and</w:t>
        </w:r>
      </w:ins>
      <w:ins w:id="90" w:author="David Edge" w:date="2022-10-20T11:46:00Z">
        <w:r w:rsidR="0000756F">
          <w:t xml:space="preserve"> </w:t>
        </w:r>
      </w:ins>
      <w:ins w:id="91" w:author="David Edge" w:date="2022-10-20T12:37:00Z">
        <w:r w:rsidR="00135AA3">
          <w:t>verification</w:t>
        </w:r>
      </w:ins>
      <w:ins w:id="92" w:author="David Edge" w:date="2022-10-20T12:38:00Z">
        <w:r w:rsidR="00135AA3">
          <w:t xml:space="preserve"> </w:t>
        </w:r>
      </w:ins>
      <w:ins w:id="93" w:author="David Edge" w:date="2022-10-21T11:49:00Z">
        <w:r w:rsidR="00847955">
          <w:t>intervals</w:t>
        </w:r>
      </w:ins>
      <w:ins w:id="94" w:author="David Edge" w:date="2022-10-20T12:00:00Z">
        <w:r w:rsidR="00C35501">
          <w:t>.</w:t>
        </w:r>
      </w:ins>
      <w:ins w:id="95" w:author="David Edge" w:date="2022-10-20T12:38:00Z">
        <w:r w:rsidR="00135AA3">
          <w:t xml:space="preserve"> </w:t>
        </w:r>
      </w:ins>
      <w:ins w:id="96" w:author="David Edge" w:date="2022-10-20T12:39:00Z">
        <w:r w:rsidR="00135AA3">
          <w:t xml:space="preserve">Researchers </w:t>
        </w:r>
      </w:ins>
      <w:ins w:id="97" w:author="David Edge" w:date="2022-10-20T12:43:00Z">
        <w:r w:rsidR="002851C3">
          <w:t>utilize these intervals to measure</w:t>
        </w:r>
      </w:ins>
      <w:ins w:id="98" w:author="David Edge" w:date="2022-10-20T12:39:00Z">
        <w:r w:rsidR="00135AA3">
          <w:t xml:space="preserve"> the coefficient of determination (R</w:t>
        </w:r>
        <w:r w:rsidR="00135AA3" w:rsidRPr="00135AA3">
          <w:rPr>
            <w:vertAlign w:val="superscript"/>
            <w:rPrChange w:id="99" w:author="David Edge" w:date="2022-10-20T12:39:00Z">
              <w:rPr/>
            </w:rPrChange>
          </w:rPr>
          <w:t>2</w:t>
        </w:r>
        <w:r w:rsidR="00135AA3">
          <w:t>), Reduction of Error (RE)</w:t>
        </w:r>
      </w:ins>
      <w:ins w:id="100" w:author="David Edge" w:date="2022-10-20T12:40:00Z">
        <w:r w:rsidR="00135AA3">
          <w:t>,</w:t>
        </w:r>
      </w:ins>
      <w:ins w:id="101" w:author="David Edge" w:date="2022-10-20T12:38:00Z">
        <w:r w:rsidR="00135AA3">
          <w:t xml:space="preserve"> </w:t>
        </w:r>
      </w:ins>
      <w:ins w:id="102" w:author="David Edge" w:date="2022-10-20T12:40:00Z">
        <w:r w:rsidR="00135AA3">
          <w:t>and the Coefficient of Efficiency (CE</w:t>
        </w:r>
      </w:ins>
      <w:ins w:id="103" w:author="David Edge" w:date="2022-10-29T09:58:00Z">
        <w:r w:rsidR="006937C5">
          <w:t xml:space="preserve">) </w:t>
        </w:r>
      </w:ins>
      <w:ins w:id="104" w:author="David Edge" w:date="2022-10-20T12:40:00Z">
        <w:r w:rsidR="00135AA3">
          <w:t>to asse</w:t>
        </w:r>
      </w:ins>
      <w:ins w:id="105" w:author="David Edge" w:date="2022-10-20T12:41:00Z">
        <w:r w:rsidR="00135AA3">
          <w:t>s</w:t>
        </w:r>
      </w:ins>
      <w:ins w:id="106" w:author="David Edge" w:date="2022-10-20T12:40:00Z">
        <w:r w:rsidR="00135AA3">
          <w:t>s reconstruction skill</w:t>
        </w:r>
      </w:ins>
      <w:ins w:id="107" w:author="David Edge" w:date="2022-10-29T09:58:00Z">
        <w:r w:rsidR="006937C5">
          <w:t xml:space="preserve"> </w:t>
        </w:r>
      </w:ins>
      <w:ins w:id="108" w:author="David Edge" w:date="2022-10-29T09:59:00Z">
        <w:r w:rsidR="006937C5">
          <w:t>(</w:t>
        </w:r>
      </w:ins>
      <w:ins w:id="109" w:author="David Edge" w:date="2022-10-29T09:58:00Z">
        <w:r w:rsidR="006937C5">
          <w:t xml:space="preserve">see Fritts, 1976; </w:t>
        </w:r>
        <w:proofErr w:type="spellStart"/>
        <w:r w:rsidR="006937C5">
          <w:t>Briffa</w:t>
        </w:r>
        <w:proofErr w:type="spellEnd"/>
        <w:r w:rsidR="006937C5">
          <w:t xml:space="preserve"> et al., 1988; Cook and Kairiukstis, 1990 and references therein)</w:t>
        </w:r>
      </w:ins>
      <w:ins w:id="110" w:author="David Edge" w:date="2022-10-20T12:40:00Z">
        <w:r w:rsidR="00135AA3">
          <w:t>.</w:t>
        </w:r>
      </w:ins>
      <w:r>
        <w:t xml:space="preserve"> </w:t>
      </w:r>
      <w:commentRangeEnd w:id="76"/>
      <w:ins w:id="111" w:author="David Edge" w:date="2022-10-29T09:45:00Z">
        <w:r w:rsidR="00DF72B6">
          <w:t xml:space="preserve">The </w:t>
        </w:r>
      </w:ins>
      <w:ins w:id="112" w:author="David Edge" w:date="2022-10-29T10:02:00Z">
        <w:r w:rsidR="0025423E">
          <w:t>skill</w:t>
        </w:r>
      </w:ins>
      <w:ins w:id="113" w:author="David Edge" w:date="2022-10-29T10:03:00Z">
        <w:r w:rsidR="0025423E">
          <w:t>/uncertainty</w:t>
        </w:r>
      </w:ins>
      <w:ins w:id="114" w:author="David Edge" w:date="2022-10-29T09:45:00Z">
        <w:r w:rsidR="00DF72B6">
          <w:t xml:space="preserve"> </w:t>
        </w:r>
      </w:ins>
      <w:ins w:id="115" w:author="David Edge" w:date="2022-10-29T10:03:00Z">
        <w:r w:rsidR="0025423E">
          <w:t>can be ascribed to</w:t>
        </w:r>
      </w:ins>
      <w:ins w:id="116" w:author="David Edge" w:date="2022-10-29T09:45:00Z">
        <w:r w:rsidR="00DF72B6">
          <w:t xml:space="preserve"> the domains of</w:t>
        </w:r>
      </w:ins>
      <w:ins w:id="117" w:author="David Edge" w:date="2022-10-29T09:46:00Z">
        <w:r w:rsidR="00DF72B6">
          <w:t xml:space="preserve"> 1)</w:t>
        </w:r>
      </w:ins>
      <w:ins w:id="118" w:author="David Edge" w:date="2022-10-29T09:45:00Z">
        <w:r w:rsidR="00DF72B6">
          <w:t xml:space="preserve"> the biological response to climate</w:t>
        </w:r>
      </w:ins>
      <w:ins w:id="119" w:author="David Edge" w:date="2022-10-29T09:46:00Z">
        <w:r w:rsidR="00DF72B6">
          <w:t xml:space="preserve"> as captured by the proxy, 2) the measurement and </w:t>
        </w:r>
      </w:ins>
      <w:ins w:id="120" w:author="David Edge" w:date="2022-10-29T09:47:00Z">
        <w:r w:rsidR="00DF72B6">
          <w:t>manipulation of the proxy data,</w:t>
        </w:r>
      </w:ins>
      <w:ins w:id="121" w:author="David Edge" w:date="2022-10-29T10:08:00Z">
        <w:r w:rsidR="0025423E">
          <w:t xml:space="preserve"> and</w:t>
        </w:r>
      </w:ins>
      <w:ins w:id="122" w:author="David Edge" w:date="2022-10-29T09:47:00Z">
        <w:r w:rsidR="00DF72B6">
          <w:t xml:space="preserve"> 3) th</w:t>
        </w:r>
      </w:ins>
      <w:ins w:id="123" w:author="David Edge" w:date="2022-10-29T09:48:00Z">
        <w:r w:rsidR="00DF72B6">
          <w:t>e transformation of the proxy data into units of climate</w:t>
        </w:r>
      </w:ins>
      <w:ins w:id="124" w:author="David Edge" w:date="2022-10-29T10:14:00Z">
        <w:r w:rsidR="00F54BF9">
          <w:t xml:space="preserve"> </w:t>
        </w:r>
        <w:r w:rsidR="00F54BF9">
          <w:t>(Fritts, 1976)</w:t>
        </w:r>
      </w:ins>
      <w:ins w:id="125" w:author="David Edge" w:date="2022-10-29T09:48:00Z">
        <w:r w:rsidR="00DF72B6">
          <w:t>.</w:t>
        </w:r>
      </w:ins>
      <w:ins w:id="126" w:author="David Edge" w:date="2022-10-29T09:53:00Z">
        <w:r w:rsidR="006937C5">
          <w:t xml:space="preserve"> </w:t>
        </w:r>
      </w:ins>
      <w:ins w:id="127" w:author="Microsoft Office User" w:date="2022-10-11T09:35:00Z">
        <w:del w:id="128" w:author="David Edge" w:date="2022-10-20T14:06:00Z">
          <w:r w:rsidR="00C44C5A" w:rsidDel="00180789">
            <w:delText xml:space="preserve">These challenges are exacerbated by the limited temporal coverage of instrumental </w:delText>
          </w:r>
        </w:del>
      </w:ins>
      <w:ins w:id="129" w:author="Microsoft Office User" w:date="2022-10-11T09:36:00Z">
        <w:del w:id="130" w:author="David Edge" w:date="2022-10-20T14:06:00Z">
          <w:r w:rsidR="00C44C5A" w:rsidDel="00180789">
            <w:delText xml:space="preserve">measurements in many regions. </w:delText>
          </w:r>
        </w:del>
      </w:ins>
      <w:del w:id="131" w:author="David Edge" w:date="2022-10-20T14:06:00Z">
        <w:r w:rsidR="0023081C" w:rsidDel="00180789">
          <w:rPr>
            <w:rStyle w:val="CommentReference"/>
          </w:rPr>
          <w:commentReference w:id="76"/>
        </w:r>
      </w:del>
      <w:del w:id="132" w:author="David Edge" w:date="2022-10-29T10:10:00Z">
        <w:r w:rsidDel="0025423E">
          <w:delText xml:space="preserve">A climate reconstruction </w:delText>
        </w:r>
      </w:del>
      <w:ins w:id="133" w:author="Trouet, Valerie M - (trouet)" w:date="2022-10-05T15:45:00Z">
        <w:del w:id="134" w:author="David Edge" w:date="2022-10-20T12:20:00Z">
          <w:r w:rsidR="0023081C" w:rsidDel="0035004A">
            <w:delText>plot</w:delText>
          </w:r>
        </w:del>
      </w:ins>
      <w:del w:id="135" w:author="David Edge" w:date="2022-10-29T10:10:00Z">
        <w:r w:rsidDel="0025423E">
          <w:delText xml:space="preserve">figure without prediction intervals is not an adequate representation and may mislead an end-user as to the </w:delText>
        </w:r>
        <w:commentRangeStart w:id="136"/>
        <w:r w:rsidDel="0025423E">
          <w:delText xml:space="preserve">degree of </w:delText>
        </w:r>
        <w:r w:rsidR="005B6940" w:rsidDel="0025423E">
          <w:delText>uncertainty</w:delText>
        </w:r>
        <w:commentRangeEnd w:id="136"/>
        <w:r w:rsidR="00F638F1" w:rsidDel="0025423E">
          <w:rPr>
            <w:rStyle w:val="CommentReference"/>
          </w:rPr>
          <w:commentReference w:id="136"/>
        </w:r>
        <w:r w:rsidDel="0025423E">
          <w:delText xml:space="preserve">. </w:delText>
        </w:r>
      </w:del>
    </w:p>
    <w:p w14:paraId="4AD123E1" w14:textId="1C0401FE" w:rsidR="0025423E" w:rsidRDefault="00180789" w:rsidP="00761B80">
      <w:pPr>
        <w:rPr>
          <w:ins w:id="137" w:author="David Edge" w:date="2022-10-29T10:11:00Z"/>
        </w:rPr>
      </w:pPr>
      <w:ins w:id="138" w:author="David Edge" w:date="2022-10-20T14:09:00Z">
        <w:r>
          <w:t xml:space="preserve">In </w:t>
        </w:r>
      </w:ins>
      <w:ins w:id="139" w:author="David Edge" w:date="2022-10-29T10:11:00Z">
        <w:r w:rsidR="0025423E">
          <w:t>compliment</w:t>
        </w:r>
      </w:ins>
      <w:ins w:id="140" w:author="David Edge" w:date="2022-10-20T14:09:00Z">
        <w:r>
          <w:t xml:space="preserve"> to measures of reconstruction </w:t>
        </w:r>
      </w:ins>
      <w:ins w:id="141" w:author="David Edge" w:date="2022-10-20T14:10:00Z">
        <w:r>
          <w:t xml:space="preserve">skill, </w:t>
        </w:r>
      </w:ins>
      <w:ins w:id="142" w:author="David Edge" w:date="2022-10-26T17:00:00Z">
        <w:r w:rsidR="00A47DC9">
          <w:t xml:space="preserve">reconstruction </w:t>
        </w:r>
      </w:ins>
      <w:ins w:id="143" w:author="David Edge" w:date="2022-10-21T11:53:00Z">
        <w:r w:rsidR="00847955">
          <w:t>confidence intervals</w:t>
        </w:r>
      </w:ins>
      <w:ins w:id="144" w:author="David Edge" w:date="2022-10-26T17:00:00Z">
        <w:r w:rsidR="00A47DC9">
          <w:t xml:space="preserve"> (hereafter, confidence intervals)</w:t>
        </w:r>
      </w:ins>
      <w:ins w:id="145" w:author="David Edge" w:date="2022-10-21T11:53:00Z">
        <w:r w:rsidR="00847955">
          <w:t xml:space="preserve"> </w:t>
        </w:r>
      </w:ins>
      <w:ins w:id="146" w:author="David Edge" w:date="2022-10-20T13:42:00Z">
        <w:r w:rsidR="00EB5AE8" w:rsidRPr="00445A68">
          <w:t xml:space="preserve">often </w:t>
        </w:r>
        <w:r w:rsidR="00EB5AE8">
          <w:t>accompan</w:t>
        </w:r>
      </w:ins>
      <w:ins w:id="147" w:author="David Edge" w:date="2022-10-21T11:53:00Z">
        <w:r w:rsidR="00847955">
          <w:t>y</w:t>
        </w:r>
      </w:ins>
      <w:ins w:id="148" w:author="David Edge" w:date="2022-10-20T13:42:00Z">
        <w:r w:rsidR="00EB5AE8">
          <w:t xml:space="preserve"> </w:t>
        </w:r>
      </w:ins>
      <w:ins w:id="149" w:author="David Edge" w:date="2022-10-21T11:53:00Z">
        <w:r w:rsidR="00847955">
          <w:t>dendroclimatic r</w:t>
        </w:r>
        <w:r w:rsidR="00847955" w:rsidRPr="00445A68">
          <w:t>econstructions</w:t>
        </w:r>
      </w:ins>
      <w:commentRangeStart w:id="150"/>
      <w:ins w:id="151" w:author="David Edge" w:date="2022-10-20T13:42:00Z">
        <w:r w:rsidR="00EB5AE8" w:rsidRPr="00445A68">
          <w:t xml:space="preserve">, for example a band around the reconstruction </w:t>
        </w:r>
        <w:r w:rsidR="00EB5AE8">
          <w:t>estimated to</w:t>
        </w:r>
        <w:r w:rsidR="00EB5AE8" w:rsidRPr="00445A68">
          <w:t xml:space="preserve"> envelope 90% of the </w:t>
        </w:r>
        <w:r w:rsidR="00EB5AE8">
          <w:t>true climate</w:t>
        </w:r>
        <w:r w:rsidR="00EB5AE8" w:rsidRPr="00445A68">
          <w:t xml:space="preserve"> values</w:t>
        </w:r>
        <w:commentRangeEnd w:id="150"/>
        <w:r w:rsidR="00EB5AE8">
          <w:rPr>
            <w:rStyle w:val="CommentReference"/>
          </w:rPr>
          <w:commentReference w:id="150"/>
        </w:r>
        <w:r w:rsidR="00EB5AE8">
          <w:t xml:space="preserve"> (Cook and Kairiukstis, 1990; </w:t>
        </w:r>
        <w:r w:rsidR="00EB5AE8">
          <w:rPr>
            <w:rFonts w:ascii="Arial" w:hAnsi="Arial" w:cs="Arial"/>
            <w:color w:val="222222"/>
            <w:sz w:val="20"/>
            <w:szCs w:val="20"/>
            <w:shd w:val="clear" w:color="auto" w:fill="FFFFFF"/>
          </w:rPr>
          <w:t>National Research Council, 2006</w:t>
        </w:r>
        <w:r w:rsidR="00EB5AE8">
          <w:t>)</w:t>
        </w:r>
        <w:r w:rsidR="00EB5AE8" w:rsidRPr="00445A68">
          <w:t>.</w:t>
        </w:r>
      </w:ins>
      <w:ins w:id="152" w:author="David Edge" w:date="2022-10-20T13:43:00Z">
        <w:r w:rsidR="00EB5AE8">
          <w:t xml:space="preserve"> </w:t>
        </w:r>
      </w:ins>
    </w:p>
    <w:p w14:paraId="234E5C4C" w14:textId="50C13CDE" w:rsidR="00896A45" w:rsidRDefault="00EB5AE8" w:rsidP="00761B80">
      <w:ins w:id="153" w:author="David Edge" w:date="2022-10-20T13:43:00Z">
        <w:r>
          <w:t>Confidence intervals purport to show the quality of fit of a reconstruction.</w:t>
        </w:r>
      </w:ins>
      <w:ins w:id="154" w:author="David Edge" w:date="2022-10-20T14:25:00Z">
        <w:r w:rsidR="004D4286">
          <w:t xml:space="preserve"> </w:t>
        </w:r>
      </w:ins>
      <w:ins w:id="155" w:author="David Edge" w:date="2022-10-20T14:29:00Z">
        <w:r w:rsidR="00DF10B4">
          <w:t xml:space="preserve">A recent reconstruction of drought severity </w:t>
        </w:r>
      </w:ins>
      <w:ins w:id="156" w:author="David Edge" w:date="2022-10-29T10:16:00Z">
        <w:r w:rsidR="00F54BF9">
          <w:t>translates the uncertainty domains described above</w:t>
        </w:r>
      </w:ins>
      <w:ins w:id="157" w:author="David Edge" w:date="2022-10-29T10:17:00Z">
        <w:r w:rsidR="00F54BF9">
          <w:t xml:space="preserve"> into</w:t>
        </w:r>
      </w:ins>
      <w:ins w:id="158" w:author="David Edge" w:date="2022-10-20T14:28:00Z">
        <w:r w:rsidR="00DF10B4">
          <w:t xml:space="preserve"> </w:t>
        </w:r>
      </w:ins>
      <w:ins w:id="159" w:author="David Edge" w:date="2022-10-29T10:17:00Z">
        <w:r w:rsidR="00F54BF9">
          <w:t>practical distinctions</w:t>
        </w:r>
      </w:ins>
      <w:ins w:id="160" w:author="David Edge" w:date="2022-10-20T14:30:00Z">
        <w:r w:rsidR="00DF10B4">
          <w:t xml:space="preserve"> among</w:t>
        </w:r>
      </w:ins>
      <w:ins w:id="161" w:author="David Edge" w:date="2022-10-20T14:28:00Z">
        <w:r w:rsidR="00DF10B4">
          <w:t xml:space="preserve"> error sources</w:t>
        </w:r>
      </w:ins>
      <w:ins w:id="162" w:author="David Edge" w:date="2022-10-20T14:30:00Z">
        <w:r w:rsidR="00DF10B4">
          <w:t xml:space="preserve"> from</w:t>
        </w:r>
      </w:ins>
      <w:ins w:id="163" w:author="David Edge" w:date="2022-10-20T14:26:00Z">
        <w:r w:rsidR="004D4286">
          <w:t xml:space="preserve"> detrending, chronology, and calibration (Esper et al., 2007).</w:t>
        </w:r>
      </w:ins>
      <w:ins w:id="164" w:author="David Edge" w:date="2022-10-21T11:54:00Z">
        <w:r w:rsidR="00847955">
          <w:t xml:space="preserve"> Detrending error may be the primary source of</w:t>
        </w:r>
      </w:ins>
      <w:ins w:id="165" w:author="David Edge" w:date="2022-10-20T14:38:00Z">
        <w:r w:rsidR="006D2F2B">
          <w:t xml:space="preserve"> uncertainty </w:t>
        </w:r>
      </w:ins>
      <w:ins w:id="166" w:author="David Edge" w:date="2022-10-20T14:39:00Z">
        <w:r w:rsidR="006D2F2B">
          <w:t>in the low-frequency domain</w:t>
        </w:r>
      </w:ins>
      <w:ins w:id="167" w:author="David Edge" w:date="2022-10-29T10:17:00Z">
        <w:r w:rsidR="00F54BF9">
          <w:t xml:space="preserve"> when the climate varia</w:t>
        </w:r>
      </w:ins>
      <w:ins w:id="168" w:author="David Edge" w:date="2022-10-29T10:18:00Z">
        <w:r w:rsidR="00F54BF9">
          <w:t>ble of interest contains sufficient low-frequency variability</w:t>
        </w:r>
      </w:ins>
      <w:ins w:id="169" w:author="David Edge" w:date="2022-10-20T14:40:00Z">
        <w:r w:rsidR="006D2F2B">
          <w:t xml:space="preserve"> as extracting</w:t>
        </w:r>
      </w:ins>
      <w:ins w:id="170" w:author="David Edge" w:date="2022-10-21T11:55:00Z">
        <w:r w:rsidR="00847955">
          <w:t xml:space="preserve"> the</w:t>
        </w:r>
      </w:ins>
      <w:ins w:id="171" w:author="David Edge" w:date="2022-10-20T14:40:00Z">
        <w:r w:rsidR="006D2F2B">
          <w:t xml:space="preserve"> climate signal from biological systems </w:t>
        </w:r>
      </w:ins>
      <w:ins w:id="172" w:author="David Edge" w:date="2022-10-29T10:20:00Z">
        <w:r w:rsidR="00F54BF9">
          <w:t>can be</w:t>
        </w:r>
      </w:ins>
      <w:ins w:id="173" w:author="David Edge" w:date="2022-10-20T14:40:00Z">
        <w:r w:rsidR="006D2F2B">
          <w:t xml:space="preserve"> quite complex (</w:t>
        </w:r>
      </w:ins>
      <w:ins w:id="174" w:author="David Edge" w:date="2022-10-20T14:41:00Z">
        <w:r w:rsidR="006D2F2B">
          <w:t xml:space="preserve">Cook et al., 1995; </w:t>
        </w:r>
      </w:ins>
      <w:ins w:id="175" w:author="David Edge" w:date="2022-10-20T14:42:00Z">
        <w:r w:rsidR="006D2F2B">
          <w:t xml:space="preserve">Melvin &amp; </w:t>
        </w:r>
        <w:proofErr w:type="spellStart"/>
        <w:r w:rsidR="006D2F2B">
          <w:t>Briffa</w:t>
        </w:r>
        <w:proofErr w:type="spellEnd"/>
        <w:r w:rsidR="006D2F2B">
          <w:t>, 2008</w:t>
        </w:r>
      </w:ins>
      <w:ins w:id="176" w:author="David Edge" w:date="2022-10-20T14:40:00Z">
        <w:r w:rsidR="006D2F2B">
          <w:t>).</w:t>
        </w:r>
      </w:ins>
      <w:ins w:id="177" w:author="David Edge" w:date="2022-10-20T14:44:00Z">
        <w:r w:rsidR="006D2F2B">
          <w:t xml:space="preserve"> </w:t>
        </w:r>
      </w:ins>
      <w:ins w:id="178" w:author="David Edge" w:date="2022-10-21T11:55:00Z">
        <w:r w:rsidR="00847955">
          <w:t>T</w:t>
        </w:r>
      </w:ins>
      <w:ins w:id="179" w:author="David Edge" w:date="2022-10-20T14:49:00Z">
        <w:r w:rsidR="001F56EF">
          <w:t>he</w:t>
        </w:r>
      </w:ins>
      <w:ins w:id="180" w:author="David Edge" w:date="2022-10-20T14:53:00Z">
        <w:r w:rsidR="001F56EF">
          <w:t xml:space="preserve"> </w:t>
        </w:r>
      </w:ins>
      <w:ins w:id="181" w:author="David Edge" w:date="2022-10-20T15:01:00Z">
        <w:r w:rsidR="00FC07DC">
          <w:t>percent common signal</w:t>
        </w:r>
      </w:ins>
      <w:ins w:id="182" w:author="David Edge" w:date="2022-10-20T14:59:00Z">
        <w:r w:rsidR="00FC07DC">
          <w:t xml:space="preserve"> (Cropper, 1982)</w:t>
        </w:r>
      </w:ins>
      <w:ins w:id="183" w:author="David Edge" w:date="2022-10-20T14:53:00Z">
        <w:r w:rsidR="001F56EF">
          <w:t>,</w:t>
        </w:r>
      </w:ins>
      <w:ins w:id="184" w:author="David Edge" w:date="2022-10-20T14:49:00Z">
        <w:r w:rsidR="001F56EF">
          <w:t xml:space="preserve"> </w:t>
        </w:r>
      </w:ins>
      <w:ins w:id="185" w:author="David Edge" w:date="2022-10-20T14:45:00Z">
        <w:r w:rsidR="006D2F2B">
          <w:t>Expressed Population Signal (EPS) and Subsample Signal Strength (SSS</w:t>
        </w:r>
      </w:ins>
      <w:ins w:id="186" w:author="David Edge" w:date="2022-10-20T14:49:00Z">
        <w:r w:rsidR="001F56EF">
          <w:t>; Wigley et al., 1984</w:t>
        </w:r>
      </w:ins>
      <w:ins w:id="187" w:author="David Edge" w:date="2022-10-20T14:50:00Z">
        <w:r w:rsidR="001F56EF">
          <w:t>; Buras, 2017</w:t>
        </w:r>
      </w:ins>
      <w:ins w:id="188" w:author="David Edge" w:date="2022-10-20T14:45:00Z">
        <w:r w:rsidR="006D2F2B">
          <w:t>)</w:t>
        </w:r>
      </w:ins>
      <w:ins w:id="189" w:author="David Edge" w:date="2022-10-21T11:55:00Z">
        <w:r w:rsidR="00847955">
          <w:t xml:space="preserve"> are </w:t>
        </w:r>
      </w:ins>
      <w:ins w:id="190" w:author="David Edge" w:date="2022-10-21T11:56:00Z">
        <w:r w:rsidR="00847955">
          <w:t>all used to gauge chronology error</w:t>
        </w:r>
      </w:ins>
      <w:ins w:id="191" w:author="David Edge" w:date="2022-10-20T14:49:00Z">
        <w:r w:rsidR="001F56EF">
          <w:t>.</w:t>
        </w:r>
      </w:ins>
      <w:ins w:id="192" w:author="David Edge" w:date="2022-10-20T14:52:00Z">
        <w:r w:rsidR="001F56EF">
          <w:t xml:space="preserve"> </w:t>
        </w:r>
      </w:ins>
      <w:ins w:id="193" w:author="David Edge" w:date="2022-10-20T15:08:00Z">
        <w:r w:rsidR="00FC07DC">
          <w:t>In the drought recons</w:t>
        </w:r>
      </w:ins>
      <w:ins w:id="194" w:author="David Edge" w:date="2022-10-20T15:09:00Z">
        <w:r w:rsidR="00FC07DC">
          <w:t>truction mentioned above, a bootstrapping technique incorporate</w:t>
        </w:r>
      </w:ins>
      <w:ins w:id="195" w:author="David Edge" w:date="2022-10-21T11:56:00Z">
        <w:r w:rsidR="00847955">
          <w:t>s</w:t>
        </w:r>
      </w:ins>
      <w:ins w:id="196" w:author="David Edge" w:date="2022-10-20T15:09:00Z">
        <w:r w:rsidR="00FC07DC">
          <w:t xml:space="preserve"> </w:t>
        </w:r>
        <w:r w:rsidR="00A16354">
          <w:t>chronology error</w:t>
        </w:r>
      </w:ins>
      <w:ins w:id="197" w:author="David Edge" w:date="2022-10-20T15:12:00Z">
        <w:r w:rsidR="00A16354">
          <w:t xml:space="preserve"> while the standard error of the estimate capture</w:t>
        </w:r>
      </w:ins>
      <w:ins w:id="198" w:author="David Edge" w:date="2022-10-21T11:57:00Z">
        <w:r w:rsidR="00847955">
          <w:t>s</w:t>
        </w:r>
      </w:ins>
      <w:ins w:id="199" w:author="David Edge" w:date="2022-10-20T15:12:00Z">
        <w:r w:rsidR="00A16354">
          <w:t xml:space="preserve"> calibration error</w:t>
        </w:r>
      </w:ins>
      <w:ins w:id="200" w:author="David Edge" w:date="2022-10-20T15:10:00Z">
        <w:r w:rsidR="00A16354">
          <w:t xml:space="preserve"> (Esper et al., 2007)</w:t>
        </w:r>
      </w:ins>
      <w:ins w:id="201" w:author="David Edge" w:date="2022-10-20T15:09:00Z">
        <w:r w:rsidR="00A16354">
          <w:t>.</w:t>
        </w:r>
      </w:ins>
      <w:ins w:id="202" w:author="David Edge" w:date="2022-10-20T15:11:00Z">
        <w:r w:rsidR="00A16354">
          <w:t xml:space="preserve"> </w:t>
        </w:r>
      </w:ins>
      <w:ins w:id="203" w:author="David Edge" w:date="2022-10-20T15:13:00Z">
        <w:r w:rsidR="00A16354">
          <w:t xml:space="preserve">There </w:t>
        </w:r>
      </w:ins>
      <w:ins w:id="204" w:author="David Edge" w:date="2022-10-20T15:14:00Z">
        <w:r w:rsidR="00A16354">
          <w:t xml:space="preserve">are several bootstrapping and </w:t>
        </w:r>
      </w:ins>
      <w:ins w:id="205" w:author="David Edge" w:date="2022-10-20T15:15:00Z">
        <w:r w:rsidR="00A16354">
          <w:t>regression error</w:t>
        </w:r>
      </w:ins>
      <w:ins w:id="206" w:author="David Edge" w:date="2022-10-20T15:14:00Z">
        <w:r w:rsidR="00A16354">
          <w:t xml:space="preserve"> </w:t>
        </w:r>
      </w:ins>
      <w:ins w:id="207" w:author="David Edge" w:date="2022-10-20T15:15:00Z">
        <w:r w:rsidR="00A16354">
          <w:t>methods used in the dendroclimatic community</w:t>
        </w:r>
      </w:ins>
      <w:ins w:id="208" w:author="David Edge" w:date="2022-10-20T15:34:00Z">
        <w:r w:rsidR="00210E0D">
          <w:t>, but we were motivated to investigate two par</w:t>
        </w:r>
      </w:ins>
      <w:ins w:id="209" w:author="David Edge" w:date="2022-10-20T15:35:00Z">
        <w:r w:rsidR="00210E0D">
          <w:t>ticular bootstrapping</w:t>
        </w:r>
      </w:ins>
      <w:ins w:id="210" w:author="David Edge" w:date="2022-10-20T15:37:00Z">
        <w:r w:rsidR="00210E0D">
          <w:t xml:space="preserve"> methods</w:t>
        </w:r>
      </w:ins>
      <w:ins w:id="211" w:author="David Edge" w:date="2022-10-20T15:35:00Z">
        <w:r w:rsidR="00210E0D">
          <w:t xml:space="preserve"> and</w:t>
        </w:r>
      </w:ins>
      <w:ins w:id="212" w:author="David Edge" w:date="2022-10-20T15:37:00Z">
        <w:r w:rsidR="00210E0D">
          <w:t xml:space="preserve"> two</w:t>
        </w:r>
      </w:ins>
      <w:ins w:id="213" w:author="David Edge" w:date="2022-10-20T15:35:00Z">
        <w:r w:rsidR="00210E0D">
          <w:t xml:space="preserve"> calibration error </w:t>
        </w:r>
      </w:ins>
      <w:ins w:id="214" w:author="David Edge" w:date="2022-10-20T15:36:00Z">
        <w:r w:rsidR="00210E0D">
          <w:t>methods based on their description in a recent streamflow reconstruction (Cook et al., 2013).</w:t>
        </w:r>
      </w:ins>
      <w:ins w:id="215" w:author="David Edge" w:date="2022-10-20T13:43:00Z">
        <w:r>
          <w:t xml:space="preserve"> </w:t>
        </w:r>
      </w:ins>
      <w:commentRangeStart w:id="216"/>
      <w:del w:id="217" w:author="David Edge" w:date="2022-10-20T13:44:00Z">
        <w:r w:rsidR="00F35621" w:rsidRPr="00DB661D" w:rsidDel="00EB5AE8">
          <w:delText xml:space="preserve">Many methods have been used to display reconstruction uncertainty </w:delText>
        </w:r>
        <w:r w:rsidR="00854870" w:rsidRPr="00DB661D" w:rsidDel="00EB5AE8">
          <w:delText>outside of the calibration interval</w:delText>
        </w:r>
      </w:del>
      <w:ins w:id="218" w:author="Microsoft Office User" w:date="2022-10-11T09:38:00Z">
        <w:del w:id="219" w:author="David Edge" w:date="2022-10-20T13:44:00Z">
          <w:r w:rsidR="00C44C5A" w:rsidDel="00EB5AE8">
            <w:delText>.</w:delText>
          </w:r>
        </w:del>
      </w:ins>
      <w:del w:id="220" w:author="David Edge" w:date="2022-10-20T13:44:00Z">
        <w:r w:rsidR="00CB3C11" w:rsidRPr="00DB661D" w:rsidDel="00EB5AE8">
          <w:delText>,</w:delText>
        </w:r>
      </w:del>
      <w:ins w:id="221" w:author="Microsoft Office User" w:date="2022-10-11T09:38:00Z">
        <w:del w:id="222" w:author="David Edge" w:date="2022-10-20T13:44:00Z">
          <w:r w:rsidR="00C44C5A" w:rsidDel="00EB5AE8">
            <w:delText>T</w:delText>
          </w:r>
        </w:del>
      </w:ins>
      <w:del w:id="223" w:author="David Edge" w:date="2022-10-19T16:34:00Z">
        <w:r w:rsidR="00CB3C11" w:rsidRPr="00DB661D">
          <w:delText>,</w:delText>
        </w:r>
        <w:r w:rsidR="00EE1347" w:rsidRPr="00DB661D">
          <w:delText xml:space="preserve"> </w:delText>
        </w:r>
      </w:del>
      <w:del w:id="224" w:author="David Edge" w:date="2022-10-20T13:44:00Z">
        <w:r w:rsidR="00EE1347" w:rsidRPr="00DB661D" w:rsidDel="00EB5AE8">
          <w:delText>the simple</w:delText>
        </w:r>
        <w:r w:rsidR="00BD3820" w:rsidRPr="00DB661D" w:rsidDel="00EB5AE8">
          <w:delText xml:space="preserve">st </w:delText>
        </w:r>
      </w:del>
      <w:ins w:id="225" w:author="Microsoft Office User" w:date="2022-10-11T09:39:00Z">
        <w:del w:id="226" w:author="David Edge" w:date="2022-10-20T13:44:00Z">
          <w:r w:rsidR="00C44C5A" w:rsidDel="00EB5AE8">
            <w:delText xml:space="preserve">method is to </w:delText>
          </w:r>
        </w:del>
      </w:ins>
      <w:del w:id="227" w:author="David Edge" w:date="2022-10-20T13:44:00Z">
        <w:r w:rsidR="00BD3820" w:rsidRPr="00DB661D" w:rsidDel="00EB5AE8">
          <w:delText>of which is</w:delText>
        </w:r>
        <w:r w:rsidR="00EE1347" w:rsidRPr="00DB661D" w:rsidDel="00EB5AE8">
          <w:delText xml:space="preserve"> exten</w:delText>
        </w:r>
        <w:r w:rsidR="00BD3820" w:rsidRPr="00DB661D" w:rsidDel="00EB5AE8">
          <w:delText>ding</w:delText>
        </w:r>
        <w:r w:rsidR="00EE1347" w:rsidRPr="00DB661D" w:rsidDel="00EB5AE8">
          <w:delText xml:space="preserve"> </w:delText>
        </w:r>
      </w:del>
      <w:ins w:id="228" w:author="Microsoft Office User" w:date="2022-10-11T09:39:00Z">
        <w:del w:id="229" w:author="David Edge" w:date="2022-10-20T13:44:00Z">
          <w:r w:rsidR="00C44C5A" w:rsidDel="00EB5AE8">
            <w:delText xml:space="preserve">the </w:delText>
          </w:r>
        </w:del>
      </w:ins>
      <w:del w:id="230" w:author="David Edge" w:date="2022-10-20T13:44:00Z">
        <w:r w:rsidR="00EE1347" w:rsidRPr="00DB661D" w:rsidDel="00EB5AE8">
          <w:delText>confidence intervals</w:delText>
        </w:r>
        <w:r w:rsidR="00F517A9" w:rsidDel="00EB5AE8">
          <w:delText xml:space="preserve">, while </w:delText>
        </w:r>
        <w:r w:rsidR="00357BB5" w:rsidRPr="00DB661D" w:rsidDel="00EB5AE8">
          <w:delText>more complex</w:delText>
        </w:r>
        <w:r w:rsidR="00F517A9" w:rsidDel="00EB5AE8">
          <w:delText xml:space="preserve"> approaches employ</w:delText>
        </w:r>
        <w:r w:rsidR="00EE1347" w:rsidRPr="00DB661D" w:rsidDel="00EB5AE8">
          <w:delText xml:space="preserve"> </w:delText>
        </w:r>
      </w:del>
      <w:commentRangeStart w:id="231"/>
      <w:del w:id="232" w:author="David Edge" w:date="2022-10-20T10:49:00Z">
        <w:r w:rsidR="00EE1347" w:rsidRPr="00DB661D" w:rsidDel="00746E82">
          <w:delText>prediction</w:delText>
        </w:r>
      </w:del>
      <w:del w:id="233" w:author="David Edge" w:date="2022-10-20T13:44:00Z">
        <w:r w:rsidR="00EE1347" w:rsidRPr="00DB661D" w:rsidDel="00EB5AE8">
          <w:delText xml:space="preserve"> intervals</w:delText>
        </w:r>
        <w:r w:rsidR="00BD3820" w:rsidRPr="00DB661D" w:rsidDel="00EB5AE8">
          <w:delText xml:space="preserve"> </w:delText>
        </w:r>
        <w:commentRangeEnd w:id="231"/>
        <w:r w:rsidR="00C44C5A" w:rsidDel="00EB5AE8">
          <w:rPr>
            <w:rStyle w:val="CommentReference"/>
          </w:rPr>
          <w:commentReference w:id="231"/>
        </w:r>
        <w:r w:rsidR="00F517A9" w:rsidDel="00EB5AE8">
          <w:delText>and</w:delText>
        </w:r>
        <w:r w:rsidR="00EE1347" w:rsidRPr="00DB661D" w:rsidDel="00EB5AE8">
          <w:delText xml:space="preserve"> regression error. </w:delText>
        </w:r>
      </w:del>
      <w:ins w:id="234" w:author="Trouet, Valerie M - (trouet)" w:date="2022-10-05T15:47:00Z">
        <w:del w:id="235" w:author="David Edge" w:date="2022-10-20T13:44:00Z">
          <w:r w:rsidR="00F638F1" w:rsidDel="00EB5AE8">
            <w:delText xml:space="preserve"> (</w:delText>
          </w:r>
          <w:commentRangeStart w:id="236"/>
          <w:r w:rsidR="00F638F1" w:rsidDel="00EB5AE8">
            <w:delText>REF.</w:delText>
          </w:r>
          <w:r w:rsidR="00394730" w:rsidDel="00EB5AE8">
            <w:delText>!</w:delText>
          </w:r>
          <w:r w:rsidR="00F638F1" w:rsidDel="00EB5AE8">
            <w:delText>)</w:delText>
          </w:r>
        </w:del>
      </w:ins>
      <w:ins w:id="237" w:author="Trouet, Valerie M - (trouet)" w:date="2022-10-19T16:34:00Z">
        <w:del w:id="238" w:author="David Edge" w:date="2022-10-20T13:44:00Z">
          <w:r w:rsidR="00EE1347" w:rsidRPr="00DB661D" w:rsidDel="00EB5AE8">
            <w:delText xml:space="preserve">. </w:delText>
          </w:r>
          <w:commentRangeEnd w:id="236"/>
          <w:r w:rsidR="00597104" w:rsidDel="00EB5AE8">
            <w:rPr>
              <w:rStyle w:val="CommentReference"/>
            </w:rPr>
            <w:commentReference w:id="236"/>
          </w:r>
        </w:del>
      </w:ins>
      <w:del w:id="239" w:author="David Edge" w:date="2022-10-20T15:17:00Z">
        <w:r w:rsidR="00A40595" w:rsidRPr="00DB661D" w:rsidDel="00A16354">
          <w:delText>In a common example</w:delText>
        </w:r>
      </w:del>
      <w:del w:id="240" w:author="David Edge" w:date="2022-10-20T14:14:00Z">
        <w:r w:rsidR="00A40595" w:rsidRPr="00DB661D" w:rsidDel="00180789">
          <w:delText xml:space="preserve"> of th</w:delText>
        </w:r>
        <w:r w:rsidR="00F517A9" w:rsidDel="00180789">
          <w:delText>e simpler</w:delText>
        </w:r>
        <w:r w:rsidR="00A40595" w:rsidRPr="00DB661D" w:rsidDel="00180789">
          <w:delText xml:space="preserve"> method</w:delText>
        </w:r>
      </w:del>
      <w:del w:id="241" w:author="David Edge" w:date="2022-10-20T15:17:00Z">
        <w:r w:rsidR="005B6940" w:rsidRPr="00DB661D" w:rsidDel="00A16354">
          <w:delText>, t</w:delText>
        </w:r>
        <w:r w:rsidR="00F35621" w:rsidRPr="00DB661D" w:rsidDel="00A16354">
          <w:delText xml:space="preserve">he average difference between the individual reconstruction and climate values </w:delText>
        </w:r>
        <w:commentRangeStart w:id="242"/>
        <w:r w:rsidR="00F35621" w:rsidRPr="00DB661D" w:rsidDel="00A16354">
          <w:delText xml:space="preserve">in the </w:delText>
        </w:r>
      </w:del>
      <w:ins w:id="243" w:author="Trouet, Valerie M - (trouet)" w:date="2022-10-17T16:39:00Z">
        <w:del w:id="244" w:author="David Edge" w:date="2022-10-20T15:17:00Z">
          <w:r w:rsidR="005316D6" w:rsidDel="00A16354">
            <w:delText>calibration interval</w:delText>
          </w:r>
        </w:del>
      </w:ins>
      <w:del w:id="245" w:author="David Edge" w:date="2022-10-20T15:17:00Z">
        <w:r w:rsidR="00F35621" w:rsidRPr="00DB661D" w:rsidDel="00A16354">
          <w:delText>interval of overlap</w:delText>
        </w:r>
        <w:commentRangeEnd w:id="242"/>
        <w:r w:rsidR="005316D6" w:rsidDel="00A16354">
          <w:rPr>
            <w:rStyle w:val="CommentReference"/>
          </w:rPr>
          <w:commentReference w:id="242"/>
        </w:r>
        <w:r w:rsidR="00A8773A" w:rsidRPr="00DB661D" w:rsidDel="00A16354">
          <w:delText xml:space="preserve">, </w:delText>
        </w:r>
        <w:commentRangeStart w:id="246"/>
        <w:r w:rsidR="00A8773A" w:rsidRPr="00DB661D" w:rsidDel="00A16354">
          <w:delText>the root mean sq</w:delText>
        </w:r>
        <w:r w:rsidR="005B6940" w:rsidRPr="00DB661D" w:rsidDel="00A16354">
          <w:delText>u</w:delText>
        </w:r>
        <w:r w:rsidR="00A8773A" w:rsidRPr="00DB661D" w:rsidDel="00A16354">
          <w:delText xml:space="preserve">ared error </w:delText>
        </w:r>
        <w:commentRangeEnd w:id="246"/>
        <w:r w:rsidR="005316D6" w:rsidDel="00A16354">
          <w:rPr>
            <w:rStyle w:val="CommentReference"/>
          </w:rPr>
          <w:commentReference w:id="246"/>
        </w:r>
        <w:r w:rsidR="00A8773A" w:rsidRPr="00DB661D" w:rsidDel="00A16354">
          <w:delText>(RMSE)</w:delText>
        </w:r>
        <w:r w:rsidR="005B6940" w:rsidRPr="00DB661D" w:rsidDel="00A16354">
          <w:delText>,</w:delText>
        </w:r>
        <w:r w:rsidR="00F35621" w:rsidRPr="00DB661D" w:rsidDel="00A16354">
          <w:delText xml:space="preserve"> is sometimes extended into the pre-instrumental period. </w:delText>
        </w:r>
        <w:commentRangeEnd w:id="216"/>
        <w:r w:rsidR="005316D6" w:rsidDel="00A16354">
          <w:rPr>
            <w:rStyle w:val="CommentReference"/>
          </w:rPr>
          <w:commentReference w:id="216"/>
        </w:r>
        <w:r w:rsidR="00902F26" w:rsidRPr="00DB661D" w:rsidDel="00A16354">
          <w:delText>This method</w:delText>
        </w:r>
        <w:r w:rsidR="003A48CC" w:rsidDel="00A16354">
          <w:delText>,</w:delText>
        </w:r>
        <w:r w:rsidR="00902F26" w:rsidRPr="00DB661D" w:rsidDel="00A16354">
          <w:delText xml:space="preserve"> however</w:delText>
        </w:r>
        <w:r w:rsidR="003A48CC" w:rsidDel="00A16354">
          <w:delText>,</w:delText>
        </w:r>
        <w:r w:rsidR="00902F26" w:rsidRPr="00DB661D" w:rsidDel="00A16354">
          <w:delText xml:space="preserve"> fails to account for the </w:delText>
        </w:r>
      </w:del>
      <w:ins w:id="247" w:author="Microsoft Office User" w:date="2022-10-11T09:41:00Z">
        <w:del w:id="248" w:author="David Edge" w:date="2022-10-20T15:17:00Z">
          <w:r w:rsidR="00C44C5A" w:rsidDel="00A16354">
            <w:delText xml:space="preserve">potential </w:delText>
          </w:r>
        </w:del>
      </w:ins>
      <w:del w:id="249" w:author="David Edge" w:date="2022-10-20T15:17:00Z">
        <w:r w:rsidR="00A40595" w:rsidRPr="00DB661D" w:rsidDel="00A16354">
          <w:delText>overfitting</w:delText>
        </w:r>
        <w:r w:rsidR="00902F26" w:rsidRPr="00DB661D" w:rsidDel="00A16354">
          <w:delText xml:space="preserve"> of a calibration</w:delText>
        </w:r>
        <w:r w:rsidR="00A40595" w:rsidRPr="00DB661D" w:rsidDel="00A16354">
          <w:delText xml:space="preserve"> model to the target values</w:delText>
        </w:r>
        <w:r w:rsidR="00902F26" w:rsidRPr="00DB661D" w:rsidDel="00A16354">
          <w:delText xml:space="preserve"> in a particular interval</w:delText>
        </w:r>
      </w:del>
      <w:ins w:id="250" w:author="Trouet, Valerie M - (trouet)" w:date="2022-10-17T16:41:00Z">
        <w:del w:id="251" w:author="David Edge" w:date="2022-10-20T15:17:00Z">
          <w:r w:rsidR="005316D6" w:rsidDel="00A16354">
            <w:delText xml:space="preserve"> </w:delText>
          </w:r>
        </w:del>
      </w:ins>
      <w:ins w:id="252" w:author="Microsoft Office User" w:date="2022-10-11T09:41:00Z">
        <w:del w:id="253" w:author="David Edge" w:date="2022-10-20T15:17:00Z">
          <w:r w:rsidR="00C44C5A" w:rsidDel="00A16354">
            <w:delText xml:space="preserve">and assumes non-stationary behavior of the </w:delText>
          </w:r>
        </w:del>
      </w:ins>
      <w:ins w:id="254" w:author="Microsoft Office User" w:date="2022-10-11T09:42:00Z">
        <w:del w:id="255" w:author="David Edge" w:date="2022-10-20T15:17:00Z">
          <w:r w:rsidR="00C44C5A" w:rsidDel="00A16354">
            <w:delText>climate target and associated uncertainty</w:delText>
          </w:r>
        </w:del>
      </w:ins>
      <w:ins w:id="256" w:author="Trouet, Valerie M - (trouet)" w:date="2022-10-17T16:41:00Z">
        <w:del w:id="257" w:author="David Edge" w:date="2022-10-20T15:17:00Z">
          <w:r w:rsidR="005316D6" w:rsidDel="00A16354">
            <w:delText>(REF!)</w:delText>
          </w:r>
        </w:del>
      </w:ins>
      <w:ins w:id="258" w:author="Trouet, Valerie M - (trouet)" w:date="2022-10-19T16:34:00Z">
        <w:del w:id="259" w:author="David Edge" w:date="2022-10-20T15:17:00Z">
          <w:r w:rsidR="005B6940" w:rsidRPr="00DB661D" w:rsidDel="00A16354">
            <w:delText>.</w:delText>
          </w:r>
        </w:del>
      </w:ins>
      <w:del w:id="260" w:author="David Edge" w:date="2022-10-20T15:17:00Z">
        <w:r w:rsidR="005B6940" w:rsidRPr="00DB661D" w:rsidDel="00A16354">
          <w:delText xml:space="preserve"> </w:delText>
        </w:r>
        <w:r w:rsidR="003A48CC" w:rsidDel="00A16354">
          <w:delText>A valuable lesson can be extended from</w:delText>
        </w:r>
        <w:r w:rsidR="005B6940" w:rsidRPr="00DB661D" w:rsidDel="00A16354">
          <w:delText xml:space="preserve"> </w:delText>
        </w:r>
        <w:commentRangeStart w:id="261"/>
        <w:r w:rsidR="003A48CC" w:rsidRPr="003A48CC" w:rsidDel="00A16354">
          <w:delText>the</w:delText>
        </w:r>
        <w:r w:rsidR="00854870" w:rsidRPr="00DB661D" w:rsidDel="00A16354">
          <w:delText xml:space="preserve"> practice of</w:delText>
        </w:r>
        <w:r w:rsidR="00B94E8F" w:rsidRPr="00DB661D" w:rsidDel="00A16354">
          <w:delText xml:space="preserve"> testing reconstruction calibration</w:delText>
        </w:r>
        <w:r w:rsidR="00D62E3D" w:rsidDel="00A16354">
          <w:delText>s</w:delText>
        </w:r>
        <w:r w:rsidR="00B94E8F" w:rsidRPr="00DB661D" w:rsidDel="00A16354">
          <w:delText>,</w:delText>
        </w:r>
        <w:r w:rsidR="00902F26" w:rsidRPr="00DB661D" w:rsidDel="00A16354">
          <w:delText xml:space="preserve"> </w:delText>
        </w:r>
        <w:r w:rsidR="003A48CC" w:rsidDel="00A16354">
          <w:delText xml:space="preserve">in which </w:delText>
        </w:r>
        <w:r w:rsidR="00902F26" w:rsidRPr="00DB661D" w:rsidDel="00A16354">
          <w:delText>independent</w:delText>
        </w:r>
        <w:r w:rsidR="00D62E3D" w:rsidDel="00A16354">
          <w:delText xml:space="preserve"> verification intervals are utilized to confirm the validity of calibrations</w:delText>
        </w:r>
        <w:commentRangeEnd w:id="261"/>
        <w:r w:rsidR="005316D6" w:rsidDel="00A16354">
          <w:rPr>
            <w:rStyle w:val="CommentReference"/>
          </w:rPr>
          <w:commentReference w:id="261"/>
        </w:r>
        <w:r w:rsidR="00D62E3D" w:rsidDel="00A16354">
          <w:delText>. This</w:delText>
        </w:r>
        <w:r w:rsidR="00902F26" w:rsidRPr="00DB661D" w:rsidDel="00A16354">
          <w:delText xml:space="preserve"> testing of climate reconstructions</w:delText>
        </w:r>
        <w:r w:rsidR="005B6940" w:rsidRPr="00DB661D" w:rsidDel="00A16354">
          <w:delText xml:space="preserve"> has revealed that</w:delText>
        </w:r>
        <w:r w:rsidR="00902F26" w:rsidRPr="00DB661D" w:rsidDel="00A16354">
          <w:delText xml:space="preserve"> over-fitting</w:delText>
        </w:r>
        <w:r w:rsidR="00D62E3D" w:rsidDel="00A16354">
          <w:delText xml:space="preserve"> of</w:delText>
        </w:r>
        <w:r w:rsidR="00902F26" w:rsidRPr="00DB661D" w:rsidDel="00A16354">
          <w:delText xml:space="preserve"> models</w:delText>
        </w:r>
        <w:r w:rsidR="005B6940" w:rsidRPr="00DB661D" w:rsidDel="00A16354">
          <w:delText xml:space="preserve"> can occur, leading to inaccurate </w:delText>
        </w:r>
        <w:r w:rsidR="00D62E3D" w:rsidDel="00A16354">
          <w:delText>reconstructions and reconstruction error</w:delText>
        </w:r>
        <w:r w:rsidR="005B6940" w:rsidRPr="00DB661D" w:rsidDel="00A16354">
          <w:delText xml:space="preserve"> estimates</w:delText>
        </w:r>
      </w:del>
      <w:ins w:id="262" w:author="Trouet, Valerie M - (trouet)" w:date="2022-10-17T16:42:00Z">
        <w:del w:id="263" w:author="David Edge" w:date="2022-10-20T15:17:00Z">
          <w:r w:rsidR="005316D6" w:rsidDel="00A16354">
            <w:delText xml:space="preserve"> </w:delText>
          </w:r>
        </w:del>
      </w:ins>
      <w:ins w:id="264" w:author="Microsoft Office User" w:date="2022-10-11T09:43:00Z">
        <w:del w:id="265" w:author="David Edge" w:date="2022-10-20T15:17:00Z">
          <w:r w:rsidR="00C44C5A" w:rsidDel="00A16354">
            <w:delText>prior to the instrumental era</w:delText>
          </w:r>
        </w:del>
      </w:ins>
      <w:ins w:id="266" w:author="Trouet, Valerie M - (trouet)" w:date="2022-10-17T16:42:00Z">
        <w:del w:id="267" w:author="David Edge" w:date="2022-10-20T15:17:00Z">
          <w:r w:rsidR="005316D6" w:rsidDel="00A16354">
            <w:delText>(REF)</w:delText>
          </w:r>
        </w:del>
      </w:ins>
      <w:ins w:id="268" w:author="Trouet, Valerie M - (trouet)" w:date="2022-10-19T16:34:00Z">
        <w:del w:id="269" w:author="David Edge" w:date="2022-10-20T15:17:00Z">
          <w:r w:rsidR="00902F26" w:rsidRPr="00DB661D" w:rsidDel="00A16354">
            <w:delText>.</w:delText>
          </w:r>
        </w:del>
      </w:ins>
      <w:del w:id="270" w:author="David Edge" w:date="2022-10-20T15:17:00Z">
        <w:r w:rsidR="00622454" w:rsidDel="00A16354">
          <w:delText xml:space="preserve"> B</w:delText>
        </w:r>
        <w:r w:rsidR="00622454" w:rsidRPr="00622454" w:rsidDel="00A16354">
          <w:delText>ecause reconstruction uncertainties are based on the reconstruction itself, and the reconstruction is susceptible to calibration-period overfit, we have to measure uncertainties in an independent interval.</w:delText>
        </w:r>
        <w:r w:rsidR="00775BA3" w:rsidDel="00A16354">
          <w:delText xml:space="preserve"> </w:delText>
        </w:r>
        <w:r w:rsidR="009121A4" w:rsidDel="00A16354">
          <w:delText>The</w:delText>
        </w:r>
        <w:r w:rsidR="00B94E8F" w:rsidDel="00A16354">
          <w:delText xml:space="preserve"> independent</w:delText>
        </w:r>
        <w:r w:rsidR="009121A4" w:rsidDel="00A16354">
          <w:delText xml:space="preserve"> verification</w:delText>
        </w:r>
        <w:r w:rsidR="00B94E8F" w:rsidDel="00A16354">
          <w:delText xml:space="preserve"> interval used in calibration-verification</w:delText>
        </w:r>
        <w:r w:rsidR="009121A4" w:rsidDel="00A16354">
          <w:delText xml:space="preserve"> can be used to</w:delText>
        </w:r>
        <w:r w:rsidR="00B94E8F" w:rsidDel="00A16354">
          <w:delText xml:space="preserve"> </w:delText>
        </w:r>
        <w:r w:rsidR="00D62E3D" w:rsidDel="00A16354">
          <w:delText>measure</w:delText>
        </w:r>
        <w:r w:rsidR="009121A4" w:rsidDel="00A16354">
          <w:delText xml:space="preserve"> the reconstruction uncertainty</w:delText>
        </w:r>
        <w:r w:rsidR="00B94E8F" w:rsidDel="00A16354">
          <w:delText xml:space="preserve"> </w:delText>
        </w:r>
        <w:r w:rsidR="009121A4" w:rsidDel="00A16354">
          <w:delText xml:space="preserve">outside of the calibration window, allowing for the calculation of true </w:delText>
        </w:r>
      </w:del>
      <w:del w:id="271" w:author="David Edge" w:date="2022-10-20T10:49:00Z">
        <w:r w:rsidR="009121A4" w:rsidDel="00746E82">
          <w:delText>prediction</w:delText>
        </w:r>
      </w:del>
      <w:del w:id="272" w:author="David Edge" w:date="2022-10-20T15:17:00Z">
        <w:r w:rsidR="009121A4" w:rsidDel="00A16354">
          <w:delText xml:space="preserve"> intervals</w:delText>
        </w:r>
        <w:r w:rsidR="00B94E8F" w:rsidDel="00A16354">
          <w:delText>.</w:delText>
        </w:r>
      </w:del>
      <w:ins w:id="273" w:author="Trouet, Valerie M - (trouet)" w:date="2022-10-17T16:43:00Z">
        <w:del w:id="274" w:author="David Edge" w:date="2022-10-20T15:17:00Z">
          <w:r w:rsidR="005316D6" w:rsidDel="00A16354">
            <w:delText xml:space="preserve"> (</w:delText>
          </w:r>
        </w:del>
      </w:ins>
      <w:ins w:id="275" w:author="Trouet, Valerie M - (trouet)" w:date="2022-10-17T16:44:00Z">
        <w:del w:id="276" w:author="David Edge" w:date="2022-10-20T15:17:00Z">
          <w:r w:rsidR="005316D6" w:rsidDel="00A16354">
            <w:delText>REF)</w:delText>
          </w:r>
        </w:del>
      </w:ins>
      <w:ins w:id="277" w:author="Trouet, Valerie M - (trouet)" w:date="2022-10-19T16:34:00Z">
        <w:del w:id="278" w:author="David Edge" w:date="2022-10-20T15:17:00Z">
          <w:r w:rsidR="00B94E8F" w:rsidDel="00A16354">
            <w:delText>.</w:delText>
          </w:r>
        </w:del>
      </w:ins>
      <w:del w:id="279" w:author="David Edge" w:date="2022-10-20T15:17:00Z">
        <w:r w:rsidR="00854870" w:rsidDel="00A16354">
          <w:delText xml:space="preserve"> </w:delText>
        </w:r>
        <w:r w:rsidR="00D62E3D" w:rsidDel="00A16354">
          <w:delText>T</w:delText>
        </w:r>
        <w:r w:rsidR="00902F26" w:rsidDel="00A16354">
          <w:delText>his is a significant improvement over</w:delText>
        </w:r>
        <w:commentRangeStart w:id="280"/>
        <w:r w:rsidR="00902F26" w:rsidDel="00A16354">
          <w:delText xml:space="preserve"> merely extending confidence intervals</w:delText>
        </w:r>
        <w:r w:rsidR="00854870" w:rsidDel="00A16354">
          <w:delText xml:space="preserve"> calculated in the calibration interval</w:delText>
        </w:r>
      </w:del>
      <w:ins w:id="281" w:author="Microsoft Office User" w:date="2022-10-11T09:44:00Z">
        <w:del w:id="282" w:author="David Edge" w:date="2022-10-20T15:17:00Z">
          <w:r w:rsidR="00315C18" w:rsidDel="00A16354">
            <w:delText>;</w:delText>
          </w:r>
        </w:del>
      </w:ins>
      <w:del w:id="283" w:author="David Edge" w:date="2022-10-20T15:17:00Z">
        <w:r w:rsidR="00902F26" w:rsidDel="00A16354">
          <w:delText>,</w:delText>
        </w:r>
      </w:del>
      <w:ins w:id="284" w:author="Trouet, Valerie M - (trouet)" w:date="2022-10-19T16:34:00Z">
        <w:del w:id="285" w:author="David Edge" w:date="2022-10-20T15:17:00Z">
          <w:r w:rsidR="00902F26" w:rsidDel="00A16354">
            <w:delText>,</w:delText>
          </w:r>
          <w:commentRangeEnd w:id="280"/>
          <w:r w:rsidR="005316D6" w:rsidDel="00A16354">
            <w:rPr>
              <w:rStyle w:val="CommentReference"/>
            </w:rPr>
            <w:commentReference w:id="280"/>
          </w:r>
        </w:del>
      </w:ins>
      <w:del w:id="286" w:author="David Edge" w:date="2022-10-20T15:17:00Z">
        <w:r w:rsidR="00D62E3D" w:rsidDel="00A16354">
          <w:delText xml:space="preserve"> however, many variations of this method could be implemented</w:delText>
        </w:r>
        <w:r w:rsidR="003A48CC" w:rsidDel="00A16354">
          <w:delText>,</w:delText>
        </w:r>
        <w:r w:rsidR="00D62E3D" w:rsidDel="00A16354">
          <w:delText xml:space="preserve"> and</w:delText>
        </w:r>
        <w:r w:rsidR="00902F26" w:rsidDel="00A16354">
          <w:delText xml:space="preserve"> the </w:delText>
        </w:r>
      </w:del>
      <w:ins w:id="287" w:author="Microsoft Office User" w:date="2022-10-11T09:44:00Z">
        <w:del w:id="288" w:author="David Edge" w:date="2022-10-20T15:17:00Z">
          <w:r w:rsidR="00315C18" w:rsidDel="00A16354">
            <w:delText>s alone</w:delText>
          </w:r>
        </w:del>
      </w:ins>
      <w:del w:id="289" w:author="David Edge" w:date="2022-10-19T16:34:00Z">
        <w:r w:rsidR="00902F26">
          <w:delText xml:space="preserve">method </w:delText>
        </w:r>
      </w:del>
      <w:del w:id="290" w:author="David Edge" w:date="2022-10-20T15:17:00Z">
        <w:r w:rsidR="00902F26" w:rsidDel="00A16354">
          <w:delText xml:space="preserve">does not provide any test of the </w:delText>
        </w:r>
      </w:del>
      <w:del w:id="291" w:author="David Edge" w:date="2022-10-20T10:49:00Z">
        <w:r w:rsidR="00902F26" w:rsidDel="00746E82">
          <w:delText>prediction</w:delText>
        </w:r>
      </w:del>
      <w:del w:id="292" w:author="David Edge" w:date="2022-10-20T15:17:00Z">
        <w:r w:rsidR="00902F26" w:rsidDel="00A16354">
          <w:delText xml:space="preserve"> intervals.</w:delText>
        </w:r>
        <w:r w:rsidR="00896A45" w:rsidDel="00A16354">
          <w:delText xml:space="preserve"> </w:delText>
        </w:r>
      </w:del>
      <w:r w:rsidR="00896A45">
        <w:t xml:space="preserve">Here we </w:t>
      </w:r>
      <w:r w:rsidR="00854870">
        <w:t xml:space="preserve">test </w:t>
      </w:r>
      <w:commentRangeStart w:id="293"/>
      <w:del w:id="294" w:author="David Edge" w:date="2022-10-20T15:17:00Z">
        <w:r w:rsidR="00854870" w:rsidDel="00A16354">
          <w:delText xml:space="preserve">many </w:delText>
        </w:r>
      </w:del>
      <w:commentRangeEnd w:id="293"/>
      <w:ins w:id="295" w:author="David Edge" w:date="2022-10-20T15:17:00Z">
        <w:r w:rsidR="00A16354">
          <w:t>several combinations of</w:t>
        </w:r>
      </w:ins>
      <w:ins w:id="296" w:author="David Edge" w:date="2022-10-20T15:37:00Z">
        <w:r w:rsidR="00210E0D">
          <w:t xml:space="preserve"> these</w:t>
        </w:r>
      </w:ins>
      <w:ins w:id="297" w:author="David Edge" w:date="2022-10-20T15:17:00Z">
        <w:r w:rsidR="00A16354">
          <w:t xml:space="preserve"> </w:t>
        </w:r>
      </w:ins>
      <w:r w:rsidR="005316D6">
        <w:rPr>
          <w:rStyle w:val="CommentReference"/>
        </w:rPr>
        <w:commentReference w:id="293"/>
      </w:r>
      <w:r w:rsidR="00854870">
        <w:t>methods</w:t>
      </w:r>
      <w:ins w:id="298" w:author="David Edge" w:date="2022-10-29T10:22:00Z">
        <w:r w:rsidR="00F54BF9">
          <w:t xml:space="preserve"> using real and synthetic data</w:t>
        </w:r>
        <w:r w:rsidR="005E4E39">
          <w:t xml:space="preserve"> to measure </w:t>
        </w:r>
      </w:ins>
      <w:ins w:id="299" w:author="David Edge" w:date="2022-10-29T10:23:00Z">
        <w:r w:rsidR="005E4E39">
          <w:t>performance.</w:t>
        </w:r>
      </w:ins>
      <w:del w:id="300" w:author="David Edge" w:date="2022-10-29T10:23:00Z">
        <w:r w:rsidR="00854870" w:rsidDel="005E4E39">
          <w:delText xml:space="preserve"> </w:delText>
        </w:r>
      </w:del>
      <w:del w:id="301" w:author="David Edge" w:date="2022-10-20T15:17:00Z">
        <w:r w:rsidR="00854870" w:rsidDel="00A16354">
          <w:delText>of</w:delText>
        </w:r>
      </w:del>
      <w:del w:id="302" w:author="David Edge" w:date="2022-10-29T10:26:00Z">
        <w:r w:rsidR="00854870" w:rsidDel="005E4E39">
          <w:delText xml:space="preserve"> produc</w:delText>
        </w:r>
      </w:del>
      <w:del w:id="303" w:author="David Edge" w:date="2022-10-29T10:23:00Z">
        <w:r w:rsidR="00854870" w:rsidDel="005E4E39">
          <w:delText>ing</w:delText>
        </w:r>
      </w:del>
      <w:del w:id="304" w:author="David Edge" w:date="2022-10-29T10:26:00Z">
        <w:r w:rsidR="00854870" w:rsidDel="005E4E39">
          <w:delText xml:space="preserve"> </w:delText>
        </w:r>
      </w:del>
      <w:del w:id="305" w:author="David Edge" w:date="2022-10-20T10:49:00Z">
        <w:r w:rsidR="00854870" w:rsidDel="00746E82">
          <w:delText>prediction</w:delText>
        </w:r>
      </w:del>
      <w:del w:id="306" w:author="David Edge" w:date="2022-10-29T10:26:00Z">
        <w:r w:rsidR="00854870" w:rsidDel="005E4E39">
          <w:delText xml:space="preserve"> intervals</w:delText>
        </w:r>
      </w:del>
      <w:del w:id="307" w:author="David Edge" w:date="2022-10-29T10:25:00Z">
        <w:r w:rsidR="00854870" w:rsidDel="005E4E39">
          <w:delText xml:space="preserve"> by setting aside </w:delText>
        </w:r>
      </w:del>
      <w:del w:id="308" w:author="David Edge" w:date="2022-10-20T15:18:00Z">
        <w:r w:rsidR="00854870" w:rsidDel="00A16354">
          <w:delText xml:space="preserve">an </w:delText>
        </w:r>
      </w:del>
      <w:del w:id="309" w:author="David Edge" w:date="2022-10-29T10:25:00Z">
        <w:r w:rsidR="00854870" w:rsidDel="005E4E39">
          <w:delText xml:space="preserve">additional independent </w:delText>
        </w:r>
        <w:r w:rsidR="00F517A9" w:rsidDel="005E4E39">
          <w:delText xml:space="preserve">period </w:delText>
        </w:r>
        <w:r w:rsidR="00854870" w:rsidDel="005E4E39">
          <w:delText>to validate th</w:delText>
        </w:r>
        <w:r w:rsidR="00D62E3D" w:rsidDel="005E4E39">
          <w:delText>ose</w:delText>
        </w:r>
        <w:r w:rsidR="00854870" w:rsidDel="005E4E39">
          <w:delText xml:space="preserve"> intervals</w:delText>
        </w:r>
      </w:del>
      <w:del w:id="310" w:author="David Edge" w:date="2022-10-29T10:26:00Z">
        <w:r w:rsidR="00896A45" w:rsidDel="005E4E39">
          <w:delText>.</w:delText>
        </w:r>
      </w:del>
      <w:del w:id="311" w:author="David Edge" w:date="2022-10-20T15:39:00Z">
        <w:r w:rsidR="00CB3C11" w:rsidDel="00532A59">
          <w:delText xml:space="preserve"> We implement </w:delText>
        </w:r>
      </w:del>
      <w:ins w:id="312" w:author="Trouet, Valerie M - (trouet)" w:date="2022-10-17T16:45:00Z">
        <w:del w:id="313" w:author="David Edge" w:date="2022-10-20T15:39:00Z">
          <w:r w:rsidR="005316D6" w:rsidDel="00532A59">
            <w:delText>various</w:delText>
          </w:r>
        </w:del>
      </w:ins>
      <w:del w:id="314" w:author="David Edge" w:date="2022-10-20T15:39:00Z">
        <w:r w:rsidR="00CB3C11" w:rsidDel="00532A59">
          <w:delText xml:space="preserve">different bootstrapping techniques to account for variability in the climate signal within the chronology as well as </w:delText>
        </w:r>
      </w:del>
      <w:ins w:id="315" w:author="Trouet, Valerie M - (trouet)" w:date="2022-10-17T16:45:00Z">
        <w:del w:id="316" w:author="David Edge" w:date="2022-10-20T15:39:00Z">
          <w:r w:rsidR="005316D6" w:rsidDel="00532A59">
            <w:delText>various</w:delText>
          </w:r>
        </w:del>
      </w:ins>
      <w:del w:id="317" w:author="David Edge" w:date="2022-10-20T15:39:00Z">
        <w:r w:rsidR="00CB3C11" w:rsidDel="00532A59">
          <w:delText xml:space="preserve">different techniques to </w:delText>
        </w:r>
      </w:del>
      <w:commentRangeStart w:id="318"/>
      <w:ins w:id="319" w:author="Trouet, Valerie M - (trouet)" w:date="2022-10-17T16:45:00Z">
        <w:del w:id="320" w:author="David Edge" w:date="2022-10-20T15:39:00Z">
          <w:r w:rsidR="005316D6" w:rsidDel="00532A59">
            <w:delText>estimate</w:delText>
          </w:r>
        </w:del>
      </w:ins>
      <w:commentRangeEnd w:id="318"/>
      <w:ins w:id="321" w:author="Trouet, Valerie M - (trouet)" w:date="2022-10-17T16:48:00Z">
        <w:del w:id="322" w:author="David Edge" w:date="2022-10-20T15:39:00Z">
          <w:r w:rsidR="005316D6" w:rsidDel="00532A59">
            <w:rPr>
              <w:rStyle w:val="CommentReference"/>
            </w:rPr>
            <w:commentReference w:id="318"/>
          </w:r>
        </w:del>
      </w:ins>
      <w:del w:id="323" w:author="David Edge" w:date="2022-10-20T15:39:00Z">
        <w:r w:rsidR="00CB3C11" w:rsidDel="00532A59">
          <w:delText>measure the reconstruction error outside of the calibration interval.</w:delText>
        </w:r>
      </w:del>
    </w:p>
    <w:p w14:paraId="0C3480F8" w14:textId="7CC98BCA" w:rsidR="00445A68" w:rsidRPr="0041772F" w:rsidRDefault="0041772F" w:rsidP="0041772F">
      <w:pPr>
        <w:rPr>
          <w:ins w:id="324" w:author="Microsoft Office User" w:date="2022-10-11T12:53:00Z"/>
          <w:b/>
          <w:bCs/>
          <w:sz w:val="24"/>
          <w:szCs w:val="24"/>
        </w:rPr>
      </w:pPr>
      <w:r>
        <w:rPr>
          <w:b/>
          <w:bCs/>
          <w:sz w:val="24"/>
          <w:szCs w:val="24"/>
        </w:rPr>
        <w:t xml:space="preserve">2. </w:t>
      </w:r>
      <w:r w:rsidR="00445A68" w:rsidRPr="0041772F">
        <w:rPr>
          <w:b/>
          <w:bCs/>
          <w:sz w:val="24"/>
          <w:szCs w:val="24"/>
        </w:rPr>
        <w:t>Methods</w:t>
      </w:r>
    </w:p>
    <w:p w14:paraId="258816C4" w14:textId="3952C4FE" w:rsidR="00247C03" w:rsidRPr="0041772F" w:rsidRDefault="005E4E39" w:rsidP="0041772F">
      <w:pPr>
        <w:rPr>
          <w:ins w:id="325" w:author="David Edge" w:date="2022-10-19T16:34:00Z"/>
          <w:b/>
          <w:bCs/>
          <w:sz w:val="24"/>
          <w:szCs w:val="24"/>
        </w:rPr>
      </w:pPr>
      <w:ins w:id="326" w:author="David Edge" w:date="2022-10-29T10:26:00Z">
        <w:r>
          <w:t xml:space="preserve">We calculated </w:t>
        </w:r>
      </w:ins>
      <w:ins w:id="327" w:author="Microsoft Office User" w:date="2022-10-11T12:53:00Z">
        <w:del w:id="328" w:author="David Edge" w:date="2022-10-20T10:49:00Z">
          <w:r w:rsidR="00247C03" w:rsidDel="00746E82">
            <w:delText>Prediction</w:delText>
          </w:r>
        </w:del>
      </w:ins>
      <w:ins w:id="329" w:author="David Edge" w:date="2022-10-29T10:26:00Z">
        <w:r>
          <w:t>c</w:t>
        </w:r>
      </w:ins>
      <w:ins w:id="330" w:author="David Edge" w:date="2022-10-20T10:49:00Z">
        <w:r w:rsidR="00746E82">
          <w:t>onfidence</w:t>
        </w:r>
      </w:ins>
      <w:ins w:id="331" w:author="Microsoft Office User" w:date="2022-10-11T12:53:00Z">
        <w:r w:rsidR="00247C03">
          <w:t xml:space="preserve"> intervals</w:t>
        </w:r>
        <w:del w:id="332" w:author="David Edge" w:date="2022-10-29T10:26:00Z">
          <w:r w:rsidR="00247C03" w:rsidDel="005E4E39">
            <w:delText xml:space="preserve"> were calculated</w:delText>
          </w:r>
        </w:del>
        <w:r w:rsidR="00247C03">
          <w:t xml:space="preserve"> and tested</w:t>
        </w:r>
      </w:ins>
      <w:ins w:id="333" w:author="David Edge" w:date="2022-10-29T10:27:00Z">
        <w:r>
          <w:t xml:space="preserve"> their performance</w:t>
        </w:r>
      </w:ins>
      <w:ins w:id="334" w:author="Microsoft Office User" w:date="2022-10-11T12:53:00Z">
        <w:r w:rsidR="00247C03">
          <w:t xml:space="preserve"> using </w:t>
        </w:r>
      </w:ins>
      <w:ins w:id="335" w:author="David Edge" w:date="2022-10-29T08:28:00Z">
        <w:r w:rsidR="00311682">
          <w:t>3</w:t>
        </w:r>
      </w:ins>
      <w:ins w:id="336" w:author="Microsoft Office User" w:date="2022-10-11T12:53:00Z">
        <w:del w:id="337" w:author="David Edge" w:date="2022-10-29T08:28:00Z">
          <w:r w:rsidR="00247C03" w:rsidDel="00311682">
            <w:delText>6</w:delText>
          </w:r>
        </w:del>
        <w:r w:rsidR="00247C03">
          <w:t xml:space="preserve">03 chronologies (3 </w:t>
        </w:r>
        <w:del w:id="338" w:author="David Edge" w:date="2022-10-29T10:27:00Z">
          <w:r w:rsidR="00247C03" w:rsidDel="005E4E39">
            <w:delText>real</w:delText>
          </w:r>
        </w:del>
      </w:ins>
      <w:ins w:id="339" w:author="David Edge" w:date="2022-10-29T10:27:00Z">
        <w:r>
          <w:t>original</w:t>
        </w:r>
      </w:ins>
      <w:ins w:id="340" w:author="Microsoft Office User" w:date="2022-10-11T12:53:00Z">
        <w:r w:rsidR="00247C03">
          <w:t xml:space="preserve">, </w:t>
        </w:r>
      </w:ins>
      <w:ins w:id="341" w:author="David Edge" w:date="2022-10-29T08:28:00Z">
        <w:r w:rsidR="00311682">
          <w:t>3</w:t>
        </w:r>
      </w:ins>
      <w:ins w:id="342" w:author="Microsoft Office User" w:date="2022-10-11T12:53:00Z">
        <w:del w:id="343" w:author="David Edge" w:date="2022-10-29T08:28:00Z">
          <w:r w:rsidR="00247C03" w:rsidDel="00311682">
            <w:delText>6</w:delText>
          </w:r>
        </w:del>
        <w:r w:rsidR="00247C03">
          <w:t>00 synthetic) and their corresponding target climate variables (hereafter “targets”).</w:t>
        </w:r>
      </w:ins>
      <w:ins w:id="344" w:author="David Edge" w:date="2022-10-21T12:03:00Z">
        <w:r w:rsidR="00B41AF4">
          <w:t xml:space="preserve"> We use the term chronology to refer to</w:t>
        </w:r>
      </w:ins>
      <w:ins w:id="345" w:author="David Edge" w:date="2022-10-21T12:04:00Z">
        <w:r w:rsidR="00B41AF4">
          <w:t xml:space="preserve"> the assemblage of</w:t>
        </w:r>
      </w:ins>
      <w:ins w:id="346" w:author="David Edge" w:date="2022-10-21T12:03:00Z">
        <w:r w:rsidR="00B41AF4">
          <w:t xml:space="preserve"> </w:t>
        </w:r>
      </w:ins>
      <w:ins w:id="347" w:author="David Edge" w:date="2022-10-21T12:04:00Z">
        <w:r w:rsidR="00B41AF4">
          <w:t>crossdated indices, which is the primary for</w:t>
        </w:r>
      </w:ins>
      <w:ins w:id="348" w:author="David Edge" w:date="2022-10-21T12:05:00Z">
        <w:r w:rsidR="00B41AF4">
          <w:t xml:space="preserve">m in which we utilize these data. </w:t>
        </w:r>
      </w:ins>
      <w:ins w:id="349" w:author="David Edge" w:date="2022-10-21T12:18:00Z">
        <w:r w:rsidR="00290D64">
          <w:t>We use t</w:t>
        </w:r>
      </w:ins>
      <w:ins w:id="350" w:author="David Edge" w:date="2022-10-21T12:05:00Z">
        <w:r w:rsidR="00B41AF4">
          <w:t>he term</w:t>
        </w:r>
      </w:ins>
      <w:ins w:id="351" w:author="David Edge" w:date="2022-10-21T15:25:00Z">
        <w:r w:rsidR="00F07AFD">
          <w:t xml:space="preserve"> mean-value</w:t>
        </w:r>
      </w:ins>
      <w:ins w:id="352" w:author="David Edge" w:date="2022-10-21T12:05:00Z">
        <w:r w:rsidR="00B41AF4">
          <w:t xml:space="preserve"> </w:t>
        </w:r>
      </w:ins>
      <w:ins w:id="353" w:author="David Edge" w:date="2022-10-21T15:25:00Z">
        <w:r w:rsidR="00F07AFD">
          <w:t>(</w:t>
        </w:r>
      </w:ins>
      <w:ins w:id="354" w:author="David Edge" w:date="2022-10-21T15:24:00Z">
        <w:r w:rsidR="00F07AFD">
          <w:t>MV</w:t>
        </w:r>
      </w:ins>
      <w:ins w:id="355" w:author="David Edge" w:date="2022-10-21T15:25:00Z">
        <w:r w:rsidR="00F07AFD">
          <w:t>)</w:t>
        </w:r>
      </w:ins>
      <w:ins w:id="356" w:author="David Edge" w:date="2022-10-21T12:05:00Z">
        <w:r w:rsidR="00B41AF4">
          <w:t xml:space="preserve"> chronology</w:t>
        </w:r>
      </w:ins>
      <w:ins w:id="357" w:author="David Edge" w:date="2022-10-21T12:06:00Z">
        <w:r w:rsidR="00B41AF4">
          <w:t xml:space="preserve"> to discuss the time series of</w:t>
        </w:r>
      </w:ins>
      <w:ins w:id="358" w:author="David Edge" w:date="2022-10-21T12:18:00Z">
        <w:r w:rsidR="00290D64">
          <w:t xml:space="preserve"> the</w:t>
        </w:r>
      </w:ins>
      <w:ins w:id="359" w:author="David Edge" w:date="2022-10-21T12:06:00Z">
        <w:r w:rsidR="00B41AF4">
          <w:t xml:space="preserve"> annual chronology average</w:t>
        </w:r>
      </w:ins>
      <w:ins w:id="360" w:author="David Edge" w:date="2022-10-21T12:13:00Z">
        <w:r w:rsidR="00290D64">
          <w:t>, calculated by robust</w:t>
        </w:r>
      </w:ins>
      <w:ins w:id="361" w:author="David Edge" w:date="2022-10-21T12:14:00Z">
        <w:r w:rsidR="00290D64">
          <w:t xml:space="preserve"> biweight mean</w:t>
        </w:r>
      </w:ins>
      <w:ins w:id="362" w:author="David Edge" w:date="2022-10-21T12:16:00Z">
        <w:r w:rsidR="00290D64">
          <w:t xml:space="preserve"> (</w:t>
        </w:r>
        <w:proofErr w:type="spellStart"/>
        <w:r w:rsidR="00290D64">
          <w:t>Mosteller</w:t>
        </w:r>
        <w:proofErr w:type="spellEnd"/>
        <w:r w:rsidR="00290D64">
          <w:t xml:space="preserve"> and Tukey, 1977)</w:t>
        </w:r>
      </w:ins>
      <w:ins w:id="363" w:author="David Edge" w:date="2022-10-21T12:07:00Z">
        <w:r w:rsidR="00B41AF4">
          <w:t>.</w:t>
        </w:r>
      </w:ins>
    </w:p>
    <w:p w14:paraId="52711D47" w14:textId="69D0E078" w:rsidR="008C4D4E" w:rsidRPr="00854870" w:rsidRDefault="0041772F" w:rsidP="0041772F">
      <w:pPr>
        <w:rPr>
          <w:sz w:val="24"/>
          <w:szCs w:val="24"/>
        </w:rPr>
      </w:pPr>
      <w:r>
        <w:rPr>
          <w:sz w:val="24"/>
          <w:szCs w:val="24"/>
        </w:rPr>
        <w:lastRenderedPageBreak/>
        <w:t xml:space="preserve">2.1 </w:t>
      </w:r>
      <w:r w:rsidR="008C4D4E" w:rsidRPr="00854870">
        <w:rPr>
          <w:sz w:val="24"/>
          <w:szCs w:val="24"/>
        </w:rPr>
        <w:t>Chronologies</w:t>
      </w:r>
    </w:p>
    <w:p w14:paraId="43888CC5" w14:textId="2AC43498" w:rsidR="008C4D4E" w:rsidRDefault="005316D6" w:rsidP="00761B80">
      <w:ins w:id="364" w:author="Trouet, Valerie M - (trouet)" w:date="2022-10-17T16:46:00Z">
        <w:r>
          <w:t xml:space="preserve">We calculated and tested </w:t>
        </w:r>
        <w:del w:id="365" w:author="David Edge" w:date="2022-10-20T15:41:00Z">
          <w:r w:rsidDel="00532A59">
            <w:delText>p</w:delText>
          </w:r>
        </w:del>
      </w:ins>
      <w:del w:id="366" w:author="Trouet, Valerie M - (trouet)" w:date="2022-10-17T16:46:00Z">
        <w:r w:rsidR="00854870" w:rsidDel="005316D6">
          <w:delText>P</w:delText>
        </w:r>
      </w:del>
      <w:del w:id="367" w:author="Microsoft Office User" w:date="2022-10-11T12:52:00Z">
        <w:r w:rsidR="00854870">
          <w:delText>rediction intervals</w:delText>
        </w:r>
      </w:del>
      <w:del w:id="368" w:author="Trouet, Valerie M - (trouet)" w:date="2022-10-17T16:46:00Z">
        <w:r w:rsidR="00854870" w:rsidDel="005316D6">
          <w:delText xml:space="preserve"> were calculated</w:delText>
        </w:r>
      </w:del>
      <w:del w:id="369" w:author="Microsoft Office User" w:date="2022-10-11T12:52:00Z">
        <w:r w:rsidR="00854870">
          <w:delText xml:space="preserve"> </w:delText>
        </w:r>
      </w:del>
      <w:del w:id="370" w:author="Trouet, Valerie M - (trouet)" w:date="2022-10-17T16:46:00Z">
        <w:r w:rsidR="00854870" w:rsidDel="005316D6">
          <w:delText xml:space="preserve">and tested </w:delText>
        </w:r>
      </w:del>
      <w:del w:id="371" w:author="Microsoft Office User" w:date="2022-10-11T12:52:00Z">
        <w:r w:rsidR="00854870">
          <w:delText>using</w:delText>
        </w:r>
        <w:r w:rsidR="008C4D4E">
          <w:delText xml:space="preserve"> </w:delText>
        </w:r>
      </w:del>
      <w:ins w:id="372" w:author="Trouet, Valerie M - (trouet)" w:date="2022-10-17T16:46:00Z">
        <w:r>
          <w:t xml:space="preserve">a set of </w:t>
        </w:r>
      </w:ins>
      <w:del w:id="373" w:author="Microsoft Office User" w:date="2022-10-11T12:52:00Z">
        <w:r w:rsidR="00CB3C11">
          <w:delText>60</w:delText>
        </w:r>
        <w:r w:rsidR="006111DF">
          <w:delText>3</w:delText>
        </w:r>
        <w:r w:rsidR="008C4D4E">
          <w:delText xml:space="preserve"> </w:delText>
        </w:r>
      </w:del>
      <w:ins w:id="374" w:author="Trouet, Valerie M - (trouet)" w:date="2022-10-17T16:50:00Z">
        <w:r w:rsidR="00E11F73">
          <w:t>annually resolved</w:t>
        </w:r>
      </w:ins>
      <w:ins w:id="375" w:author="Trouet, Valerie M - (trouet)" w:date="2022-10-17T16:46:00Z">
        <w:r>
          <w:t xml:space="preserve"> </w:t>
        </w:r>
      </w:ins>
      <w:ins w:id="376" w:author="David Edge" w:date="2022-10-20T15:41:00Z">
        <w:r w:rsidR="00532A59">
          <w:t>chronologies</w:t>
        </w:r>
      </w:ins>
      <w:del w:id="377" w:author="Microsoft Office User" w:date="2022-10-11T12:52:00Z">
        <w:r w:rsidR="008C4D4E">
          <w:delText>chronologies</w:delText>
        </w:r>
      </w:del>
      <w:ins w:id="378" w:author="Trouet, Valerie M - (trouet)" w:date="2022-10-17T16:50:00Z">
        <w:r w:rsidR="00E11F73">
          <w:t xml:space="preserve">, including two </w:t>
        </w:r>
        <w:proofErr w:type="spellStart"/>
        <w:r w:rsidR="00E11F73">
          <w:t>tree</w:t>
        </w:r>
        <w:proofErr w:type="spellEnd"/>
        <w:r w:rsidR="00E11F73">
          <w:t>-ring chronolo</w:t>
        </w:r>
      </w:ins>
      <w:ins w:id="379" w:author="Trouet, Valerie M - (trouet)" w:date="2022-10-17T16:51:00Z">
        <w:r w:rsidR="00E11F73">
          <w:t>gies, one</w:t>
        </w:r>
      </w:ins>
      <w:ins w:id="380" w:author="David Edge" w:date="2022-10-20T15:42:00Z">
        <w:r w:rsidR="00532A59">
          <w:t xml:space="preserve"> bivalve</w:t>
        </w:r>
      </w:ins>
      <w:ins w:id="381" w:author="Trouet, Valerie M - (trouet)" w:date="2022-10-17T16:51:00Z">
        <w:r w:rsidR="00E11F73">
          <w:t xml:space="preserve"> sclerochronology, and </w:t>
        </w:r>
      </w:ins>
      <w:ins w:id="382" w:author="David Edge" w:date="2022-10-29T08:28:00Z">
        <w:r w:rsidR="00311682">
          <w:t>3</w:t>
        </w:r>
      </w:ins>
      <w:ins w:id="383" w:author="Trouet, Valerie M - (trouet)" w:date="2022-10-17T16:51:00Z">
        <w:del w:id="384" w:author="David Edge" w:date="2022-10-29T08:28:00Z">
          <w:r w:rsidR="00E11F73" w:rsidDel="00311682">
            <w:delText>6</w:delText>
          </w:r>
        </w:del>
        <w:r w:rsidR="00E11F73">
          <w:t>00 synthetic chronologies</w:t>
        </w:r>
        <w:del w:id="385" w:author="David Edge" w:date="2022-10-20T15:42:00Z">
          <w:r w:rsidR="00E11F73" w:rsidDel="00532A59">
            <w:delText>,</w:delText>
          </w:r>
        </w:del>
      </w:ins>
      <w:del w:id="386" w:author="Trouet, Valerie M - (trouet)" w:date="2022-10-17T16:51:00Z">
        <w:r w:rsidR="006111DF" w:rsidDel="00E11F73">
          <w:delText xml:space="preserve"> (3 real, </w:delText>
        </w:r>
        <w:r w:rsidR="00CB3C11" w:rsidDel="00E11F73">
          <w:delText>60</w:delText>
        </w:r>
        <w:r w:rsidR="006111DF" w:rsidDel="00E11F73">
          <w:delText>0 synthetic)</w:delText>
        </w:r>
      </w:del>
      <w:del w:id="387" w:author="Microsoft Office User" w:date="2022-10-11T12:52:00Z">
        <w:r w:rsidR="008C4D4E">
          <w:delText xml:space="preserve"> and their corresponding</w:delText>
        </w:r>
      </w:del>
      <w:ins w:id="388" w:author="David Edge" w:date="2022-10-20T15:42:00Z">
        <w:r w:rsidR="00532A59">
          <w:t>.</w:t>
        </w:r>
      </w:ins>
      <w:del w:id="389" w:author="Microsoft Office User" w:date="2022-10-11T12:52:00Z">
        <w:r w:rsidR="008C4D4E">
          <w:delText xml:space="preserve"> </w:delText>
        </w:r>
      </w:del>
      <w:ins w:id="390" w:author="Trouet, Valerie M - (trouet)" w:date="2022-10-17T16:47:00Z">
        <w:del w:id="391" w:author="David Edge" w:date="2022-10-20T15:42:00Z">
          <w:r w:rsidDel="00532A59">
            <w:delText>climate</w:delText>
          </w:r>
        </w:del>
        <w:r>
          <w:t xml:space="preserve"> </w:t>
        </w:r>
      </w:ins>
      <w:del w:id="392" w:author="Microsoft Office User" w:date="2022-10-11T12:52:00Z">
        <w:r w:rsidR="008C4D4E">
          <w:delText>target</w:delText>
        </w:r>
      </w:del>
      <w:del w:id="393" w:author="Microsoft Office User" w:date="2022-10-11T12:40:00Z">
        <w:r w:rsidR="008C4D4E">
          <w:delText>s</w:delText>
        </w:r>
      </w:del>
      <w:del w:id="394" w:author="Microsoft Office User" w:date="2022-10-11T12:52:00Z">
        <w:r w:rsidR="008C4D4E">
          <w:delText>.</w:delText>
        </w:r>
        <w:r w:rsidR="00BD3820">
          <w:delText xml:space="preserve"> </w:delText>
        </w:r>
      </w:del>
      <w:r w:rsidR="00BD3820">
        <w:t>All real chronologies were developed from crossdated, replicated, annually</w:t>
      </w:r>
      <w:r w:rsidR="007C4B88">
        <w:t xml:space="preserve"> </w:t>
      </w:r>
      <w:r w:rsidR="00BD3820">
        <w:t xml:space="preserve">resolved </w:t>
      </w:r>
      <w:del w:id="395" w:author="David Edge" w:date="2022-10-20T16:02:00Z">
        <w:r w:rsidR="00BD3820" w:rsidDel="0015649A">
          <w:delText xml:space="preserve">growth-increment </w:delText>
        </w:r>
      </w:del>
      <w:r w:rsidR="00BD3820">
        <w:t>datasets.</w:t>
      </w:r>
      <w:r w:rsidR="008C4D4E">
        <w:t xml:space="preserve"> </w:t>
      </w:r>
      <w:ins w:id="396" w:author="Trouet, Valerie M - (trouet)" w:date="2022-10-17T16:47:00Z">
        <w:r>
          <w:t>For simplicity, w</w:t>
        </w:r>
      </w:ins>
      <w:del w:id="397" w:author="Trouet, Valerie M - (trouet)" w:date="2022-10-17T16:47:00Z">
        <w:r w:rsidR="008C4D4E" w:rsidDel="005316D6">
          <w:delText>W</w:delText>
        </w:r>
      </w:del>
      <w:r w:rsidR="008C4D4E">
        <w:t>e selected chronologies that produced reconstructions of a climate variable by simple</w:t>
      </w:r>
      <w:ins w:id="398" w:author="David Edge" w:date="2022-10-20T15:43:00Z">
        <w:r w:rsidR="00532A59">
          <w:t xml:space="preserve"> linear</w:t>
        </w:r>
      </w:ins>
      <w:r w:rsidR="008C4D4E">
        <w:t xml:space="preserve"> regression</w:t>
      </w:r>
      <w:ins w:id="399" w:author="David Edge" w:date="2022-10-20T15:42:00Z">
        <w:r w:rsidR="00532A59">
          <w:t xml:space="preserve"> </w:t>
        </w:r>
      </w:ins>
      <w:del w:id="400" w:author="Trouet, Valerie M - (trouet)" w:date="2022-10-17T16:47:00Z">
        <w:r w:rsidR="008C4D4E" w:rsidDel="005316D6">
          <w:delText xml:space="preserve"> for simplicity</w:delText>
        </w:r>
      </w:del>
      <w:del w:id="401" w:author="Microsoft Office User" w:date="2022-10-11T12:39:00Z">
        <w:r w:rsidR="00854870">
          <w:delText xml:space="preserve"> </w:delText>
        </w:r>
      </w:del>
      <w:r w:rsidR="00854870">
        <w:t xml:space="preserve">and contained at least 60 years of </w:t>
      </w:r>
      <w:ins w:id="402" w:author="David Edge" w:date="2022-10-21T12:09:00Z">
        <w:r w:rsidR="00B41AF4">
          <w:t>IOI</w:t>
        </w:r>
        <w:r w:rsidR="00B41AF4" w:rsidDel="00B41AF4">
          <w:t xml:space="preserve"> </w:t>
        </w:r>
      </w:ins>
      <w:del w:id="403" w:author="David Edge" w:date="2022-10-21T12:09:00Z">
        <w:r w:rsidR="00854870" w:rsidDel="00B41AF4">
          <w:delText xml:space="preserve">chronology-target overlap </w:delText>
        </w:r>
      </w:del>
      <w:r w:rsidR="00854870">
        <w:t xml:space="preserve">to </w:t>
      </w:r>
      <w:del w:id="404" w:author="Microsoft Office User" w:date="2022-10-11T12:41:00Z">
        <w:r w:rsidR="00854870">
          <w:delText xml:space="preserve">provide </w:delText>
        </w:r>
      </w:del>
      <w:ins w:id="405" w:author="Microsoft Office User" w:date="2022-10-11T12:41:00Z">
        <w:r w:rsidR="00530AFB">
          <w:t xml:space="preserve">ensure </w:t>
        </w:r>
      </w:ins>
      <w:r w:rsidR="00854870">
        <w:t xml:space="preserve">sufficient data for independent intervals for calibration, </w:t>
      </w:r>
      <w:del w:id="406" w:author="David Edge" w:date="2022-10-20T10:49:00Z">
        <w:r w:rsidR="00854870" w:rsidDel="00746E82">
          <w:delText>prediction</w:delText>
        </w:r>
      </w:del>
      <w:ins w:id="407" w:author="David Edge" w:date="2022-10-20T10:49:00Z">
        <w:r w:rsidR="00746E82">
          <w:t>confidence</w:t>
        </w:r>
      </w:ins>
      <w:r w:rsidR="00854870">
        <w:t xml:space="preserve"> interval calculation, and </w:t>
      </w:r>
      <w:del w:id="408" w:author="David Edge" w:date="2022-10-20T10:49:00Z">
        <w:r w:rsidR="00854870" w:rsidDel="00746E82">
          <w:delText>prediction</w:delText>
        </w:r>
      </w:del>
      <w:ins w:id="409" w:author="David Edge" w:date="2022-10-20T10:49:00Z">
        <w:r w:rsidR="00746E82">
          <w:t>confidence</w:t>
        </w:r>
      </w:ins>
      <w:r w:rsidR="00854870">
        <w:t xml:space="preserve"> interval testing</w:t>
      </w:r>
      <w:r w:rsidR="00506122">
        <w:t xml:space="preserve">. </w:t>
      </w:r>
      <w:del w:id="410" w:author="Trouet, Valerie M - (trouet)" w:date="2022-10-19T16:34:00Z">
        <w:r w:rsidR="00506122">
          <w:delText xml:space="preserve">Chronologies </w:delText>
        </w:r>
      </w:del>
      <w:commentRangeStart w:id="411"/>
      <w:ins w:id="412" w:author="Trouet, Valerie M - (trouet)" w:date="2022-10-17T16:48:00Z">
        <w:r>
          <w:t>We selected</w:t>
        </w:r>
      </w:ins>
      <w:ins w:id="413" w:author="David Edge" w:date="2022-10-21T12:10:00Z">
        <w:r w:rsidR="00290D64">
          <w:t xml:space="preserve"> original</w:t>
        </w:r>
      </w:ins>
      <w:ins w:id="414" w:author="David Edge" w:date="2022-10-21T12:11:00Z">
        <w:r w:rsidR="00290D64">
          <w:t>,</w:t>
        </w:r>
      </w:ins>
      <w:ins w:id="415" w:author="Trouet, Valerie M - (trouet)" w:date="2022-10-17T16:48:00Z">
        <w:r>
          <w:t xml:space="preserve"> </w:t>
        </w:r>
        <w:del w:id="416" w:author="David Edge" w:date="2022-10-21T12:10:00Z">
          <w:r w:rsidDel="00290D64">
            <w:delText>c</w:delText>
          </w:r>
        </w:del>
      </w:ins>
      <w:del w:id="417" w:author="Trouet, Valerie M - (trouet)" w:date="2022-10-17T16:47:00Z">
        <w:r w:rsidR="00506122" w:rsidDel="005316D6">
          <w:delText>C</w:delText>
        </w:r>
      </w:del>
      <w:ins w:id="418" w:author="Trouet, Valerie M - (trouet)" w:date="2022-10-19T16:34:00Z">
        <w:del w:id="419" w:author="David Edge" w:date="2022-10-21T12:10:00Z">
          <w:r w:rsidR="00506122" w:rsidDel="00290D64">
            <w:delText>hronologies</w:delText>
          </w:r>
        </w:del>
      </w:ins>
      <w:ins w:id="420" w:author="David Edge" w:date="2022-10-21T12:10:00Z">
        <w:r w:rsidR="00290D64">
          <w:t>and constructed synthetic</w:t>
        </w:r>
      </w:ins>
      <w:ins w:id="421" w:author="David Edge" w:date="2022-10-21T12:11:00Z">
        <w:r w:rsidR="00290D64">
          <w:t>,</w:t>
        </w:r>
      </w:ins>
      <w:ins w:id="422" w:author="David Edge" w:date="2022-10-21T12:10:00Z">
        <w:r w:rsidR="00290D64">
          <w:t xml:space="preserve"> chronologies</w:t>
        </w:r>
      </w:ins>
      <w:ins w:id="423" w:author="Trouet, Valerie M - (trouet)" w:date="2022-10-19T16:34:00Z">
        <w:r w:rsidR="00506122">
          <w:t xml:space="preserve"> </w:t>
        </w:r>
        <w:commentRangeEnd w:id="411"/>
        <w:r w:rsidR="00E11F73">
          <w:rPr>
            <w:rStyle w:val="CommentReference"/>
          </w:rPr>
          <w:commentReference w:id="411"/>
        </w:r>
      </w:ins>
      <w:del w:id="424" w:author="Trouet, Valerie M - (trouet)" w:date="2022-10-17T16:48:00Z">
        <w:r w:rsidR="00506122" w:rsidDel="005316D6">
          <w:delText xml:space="preserve">were selected </w:delText>
        </w:r>
      </w:del>
      <w:r w:rsidR="00506122">
        <w:t>to represent a range of values for sample depth</w:t>
      </w:r>
      <w:ins w:id="425" w:author="Microsoft Office User" w:date="2022-10-11T12:44:00Z">
        <w:r w:rsidR="00530AFB">
          <w:t xml:space="preserve"> (i.e., </w:t>
        </w:r>
      </w:ins>
      <w:ins w:id="426" w:author="David Edge" w:date="2022-10-20T15:44:00Z">
        <w:r w:rsidR="00532A59">
          <w:t>the</w:t>
        </w:r>
      </w:ins>
      <w:ins w:id="427" w:author="David Edge" w:date="2022-10-20T16:03:00Z">
        <w:r w:rsidR="0015649A">
          <w:t xml:space="preserve"> </w:t>
        </w:r>
      </w:ins>
      <w:ins w:id="428" w:author="Microsoft Office User" w:date="2022-10-11T12:44:00Z">
        <w:r w:rsidR="00530AFB">
          <w:t>number of time series</w:t>
        </w:r>
      </w:ins>
      <w:ins w:id="429" w:author="David Edge" w:date="2022-10-20T16:15:00Z">
        <w:r w:rsidR="00F71C18">
          <w:t xml:space="preserve"> representing a single year</w:t>
        </w:r>
      </w:ins>
      <w:ins w:id="430" w:author="Microsoft Office User" w:date="2022-10-11T12:44:00Z">
        <w:del w:id="431" w:author="David Edge" w:date="2022-10-20T16:03:00Z">
          <w:r w:rsidR="00530AFB" w:rsidDel="0015649A">
            <w:delText xml:space="preserve"> in the chronology</w:delText>
          </w:r>
        </w:del>
        <w:r w:rsidR="00530AFB">
          <w:t>)</w:t>
        </w:r>
      </w:ins>
      <w:ins w:id="432" w:author="David Edge" w:date="2022-10-19T16:34:00Z">
        <w:r w:rsidR="00506122">
          <w:t>,</w:t>
        </w:r>
      </w:ins>
      <w:del w:id="433" w:author="David Edge" w:date="2022-10-19T16:34:00Z">
        <w:r w:rsidR="00506122">
          <w:delText>,</w:delText>
        </w:r>
      </w:del>
      <w:r w:rsidR="00506122">
        <w:t xml:space="preserve"> rbar, first-order autocorrelation</w:t>
      </w:r>
      <w:r w:rsidR="007B2A35">
        <w:t xml:space="preserve"> (AR1)</w:t>
      </w:r>
      <w:r w:rsidR="00506122">
        <w:t>, and correlation to target.</w:t>
      </w:r>
    </w:p>
    <w:p w14:paraId="362B5C60" w14:textId="307CCD94" w:rsidR="003A55D4" w:rsidRDefault="003A55D4" w:rsidP="00761B80">
      <w:r>
        <w:t>The Tree Nob chronology</w:t>
      </w:r>
      <w:r w:rsidR="00FD6C88">
        <w:t xml:space="preserve"> </w:t>
      </w:r>
      <w:del w:id="434" w:author="David Edge" w:date="2022-10-21T12:00:00Z">
        <w:r w:rsidR="00FD6C88" w:rsidDel="00B41AF4">
          <w:delText>was developed from</w:delText>
        </w:r>
      </w:del>
      <w:ins w:id="435" w:author="David Edge" w:date="2022-10-21T12:00:00Z">
        <w:r w:rsidR="00B41AF4">
          <w:t>consists of</w:t>
        </w:r>
      </w:ins>
      <w:ins w:id="436" w:author="David Edge" w:date="2022-10-21T12:01:00Z">
        <w:r w:rsidR="00B41AF4">
          <w:t xml:space="preserve"> crossdated</w:t>
        </w:r>
      </w:ins>
      <w:ins w:id="437" w:author="David Edge" w:date="2022-10-21T12:12:00Z">
        <w:r w:rsidR="00290D64">
          <w:t>, detrended</w:t>
        </w:r>
      </w:ins>
      <w:ins w:id="438" w:author="David Edge" w:date="2022-10-21T12:01:00Z">
        <w:r w:rsidR="00B41AF4">
          <w:t xml:space="preserve"> growth increments of</w:t>
        </w:r>
      </w:ins>
      <w:r w:rsidR="00FD6C88">
        <w:t xml:space="preserve"> </w:t>
      </w:r>
      <w:r w:rsidR="00BD3820">
        <w:t>P</w:t>
      </w:r>
      <w:r w:rsidR="00FD6C88">
        <w:t xml:space="preserve">acific geoduck </w:t>
      </w:r>
      <w:ins w:id="439" w:author="David Edge" w:date="2022-10-21T12:01:00Z">
        <w:r w:rsidR="00B41AF4">
          <w:t>from</w:t>
        </w:r>
      </w:ins>
      <w:del w:id="440" w:author="David Edge" w:date="2022-10-21T12:01:00Z">
        <w:r w:rsidR="00FD6C88" w:rsidDel="00B41AF4">
          <w:delText>in</w:delText>
        </w:r>
      </w:del>
      <w:r w:rsidR="00FD6C88">
        <w:t xml:space="preserve"> coastal British Columbia, Canada</w:t>
      </w:r>
      <w:r w:rsidR="00BD3820">
        <w:t>,</w:t>
      </w:r>
      <w:r w:rsidR="00FD6C88">
        <w:t xml:space="preserve"> and</w:t>
      </w:r>
      <w:r>
        <w:t xml:space="preserve"> extends continuously from 1725 to 2008</w:t>
      </w:r>
      <w:r w:rsidR="006D2FFB">
        <w:t xml:space="preserve"> (Edge et al., 2021</w:t>
      </w:r>
      <w:ins w:id="441" w:author="David Edge" w:date="2022-10-21T12:26:00Z">
        <w:r w:rsidR="00AF15BA">
          <w:t>a</w:t>
        </w:r>
      </w:ins>
      <w:r w:rsidR="006D2FFB">
        <w:t>)</w:t>
      </w:r>
      <w:r w:rsidR="004A4806">
        <w:t xml:space="preserve">. </w:t>
      </w:r>
      <w:del w:id="442" w:author="Trouet, Valerie M - (trouet)" w:date="2022-10-19T16:34:00Z">
        <w:r w:rsidR="004A4806">
          <w:delText xml:space="preserve">The </w:delText>
        </w:r>
      </w:del>
      <w:ins w:id="443" w:author="Trouet, Valerie M - (trouet)" w:date="2022-10-17T16:57:00Z">
        <w:r w:rsidR="00E11F73">
          <w:t>We</w:t>
        </w:r>
      </w:ins>
      <w:ins w:id="444" w:author="David Edge" w:date="2022-10-20T16:05:00Z">
        <w:r w:rsidR="0015649A">
          <w:t xml:space="preserve"> </w:t>
        </w:r>
      </w:ins>
      <w:ins w:id="445" w:author="David Edge" w:date="2022-10-20T16:06:00Z">
        <w:r w:rsidR="0015649A">
          <w:t>used</w:t>
        </w:r>
      </w:ins>
      <w:ins w:id="446" w:author="David Edge" w:date="2022-10-20T16:05:00Z">
        <w:r w:rsidR="0015649A">
          <w:t xml:space="preserve"> the </w:t>
        </w:r>
      </w:ins>
      <w:ins w:id="447" w:author="David Edge" w:date="2022-10-21T12:11:00Z">
        <w:r w:rsidR="00290D64">
          <w:t>chronology</w:t>
        </w:r>
      </w:ins>
      <w:ins w:id="448" w:author="David Edge" w:date="2022-10-20T16:06:00Z">
        <w:r w:rsidR="0015649A">
          <w:t xml:space="preserve"> as produced for the original study,</w:t>
        </w:r>
      </w:ins>
      <w:ins w:id="449" w:author="Trouet, Valerie M - (trouet)" w:date="2022-10-17T16:57:00Z">
        <w:r w:rsidR="00E11F73">
          <w:t xml:space="preserve"> </w:t>
        </w:r>
      </w:ins>
      <w:ins w:id="450" w:author="David Edge" w:date="2022-10-20T16:05:00Z">
        <w:r w:rsidR="0015649A">
          <w:t>which were detrend</w:t>
        </w:r>
      </w:ins>
      <w:ins w:id="451" w:author="David Edge" w:date="2022-10-20T16:06:00Z">
        <w:r w:rsidR="0015649A">
          <w:t>ed</w:t>
        </w:r>
      </w:ins>
      <w:ins w:id="452" w:author="Trouet, Valerie M - (trouet)" w:date="2022-10-17T16:57:00Z">
        <w:del w:id="453" w:author="David Edge" w:date="2022-10-20T16:06:00Z">
          <w:r w:rsidR="00E11F73" w:rsidDel="0015649A">
            <w:delText>first detrended the original ring widths</w:delText>
          </w:r>
        </w:del>
        <w:r w:rsidR="00E11F73">
          <w:t xml:space="preserve"> by regional-curve standardization and then log transformed</w:t>
        </w:r>
        <w:del w:id="454" w:author="David Edge" w:date="2022-10-20T16:06:00Z">
          <w:r w:rsidR="00E11F73" w:rsidDel="0015649A">
            <w:delText xml:space="preserve"> them to produce the indices used.</w:delText>
          </w:r>
        </w:del>
      </w:ins>
      <w:ins w:id="455" w:author="David Edge" w:date="2022-10-20T16:06:00Z">
        <w:r w:rsidR="0015649A">
          <w:t>.</w:t>
        </w:r>
      </w:ins>
      <w:ins w:id="456" w:author="Trouet, Valerie M - (trouet)" w:date="2022-10-17T16:57:00Z">
        <w:r w:rsidR="00E11F73">
          <w:t xml:space="preserve"> </w:t>
        </w:r>
      </w:ins>
      <w:ins w:id="457" w:author="Trouet, Valerie M - (trouet)" w:date="2022-10-19T16:34:00Z">
        <w:r w:rsidR="004A4806">
          <w:t xml:space="preserve">The </w:t>
        </w:r>
      </w:ins>
      <w:ins w:id="458" w:author="Trouet, Valerie M - (trouet)" w:date="2022-10-17T16:51:00Z">
        <w:r w:rsidR="00E11F73">
          <w:t>T</w:t>
        </w:r>
      </w:ins>
      <w:ins w:id="459" w:author="Trouet, Valerie M - (trouet)" w:date="2022-10-17T16:52:00Z">
        <w:r w:rsidR="00E11F73">
          <w:t>ree Nob</w:t>
        </w:r>
      </w:ins>
      <w:ins w:id="460" w:author="David Edge" w:date="2022-10-29T10:31:00Z">
        <w:r w:rsidR="005E4E39">
          <w:t xml:space="preserve"> sea surface temperature (SST)</w:t>
        </w:r>
      </w:ins>
      <w:ins w:id="461" w:author="Trouet, Valerie M - (trouet)" w:date="2022-10-17T16:52:00Z">
        <w:del w:id="462" w:author="David Edge" w:date="2022-10-29T10:31:00Z">
          <w:r w:rsidR="00E11F73" w:rsidDel="005E4E39">
            <w:delText>-based</w:delText>
          </w:r>
        </w:del>
      </w:ins>
      <w:del w:id="463" w:author="Trouet, Valerie M - (trouet)" w:date="2022-10-17T16:51:00Z">
        <w:r w:rsidR="004A4806" w:rsidDel="00E11F73">
          <w:delText>published</w:delText>
        </w:r>
      </w:del>
      <w:r w:rsidR="004A4806">
        <w:t xml:space="preserve"> reconstruction targets April-November</w:t>
      </w:r>
      <w:del w:id="464" w:author="David Edge" w:date="2022-10-29T10:32:00Z">
        <w:r w:rsidR="004A4806" w:rsidDel="005E4E39">
          <w:delText xml:space="preserve"> sea</w:delText>
        </w:r>
      </w:del>
      <w:ins w:id="465" w:author="Microsoft Office User" w:date="2022-10-11T12:43:00Z">
        <w:del w:id="466" w:author="David Edge" w:date="2022-10-29T10:32:00Z">
          <w:r w:rsidR="00530AFB" w:rsidDel="005E4E39">
            <w:delText>-</w:delText>
          </w:r>
        </w:del>
      </w:ins>
      <w:del w:id="467" w:author="Microsoft Office User" w:date="2022-10-11T12:43:00Z">
        <w:r w:rsidR="004A4806">
          <w:delText xml:space="preserve"> </w:delText>
        </w:r>
      </w:del>
      <w:del w:id="468" w:author="David Edge" w:date="2022-10-29T10:32:00Z">
        <w:r w:rsidR="004A4806" w:rsidDel="005E4E39">
          <w:delText>surface temperature</w:delText>
        </w:r>
      </w:del>
      <w:ins w:id="469" w:author="Microsoft Office User" w:date="2022-10-11T12:43:00Z">
        <w:r w:rsidR="004A4806">
          <w:t xml:space="preserve"> </w:t>
        </w:r>
      </w:ins>
      <w:ins w:id="470" w:author="Trouet, Valerie M - (trouet)" w:date="2022-10-17T16:52:00Z">
        <w:del w:id="471" w:author="David Edge" w:date="2022-10-29T10:32:00Z">
          <w:r w:rsidR="00E11F73" w:rsidDel="005E4E39">
            <w:delText>(</w:delText>
          </w:r>
        </w:del>
        <w:r w:rsidR="00E11F73">
          <w:t>SST</w:t>
        </w:r>
        <w:del w:id="472" w:author="David Edge" w:date="2022-10-29T10:32:00Z">
          <w:r w:rsidR="00E11F73" w:rsidDel="005E4E39">
            <w:delText>)</w:delText>
          </w:r>
        </w:del>
        <w:r w:rsidR="00E11F73">
          <w:t xml:space="preserve"> </w:t>
        </w:r>
      </w:ins>
      <w:r w:rsidR="004A4806">
        <w:t xml:space="preserve">at Langara Island. The </w:t>
      </w:r>
      <w:ins w:id="473" w:author="Trouet, Valerie M - (trouet)" w:date="2022-10-17T16:52:00Z">
        <w:del w:id="474" w:author="David Edge" w:date="2022-10-21T12:33:00Z">
          <w:r w:rsidR="00E11F73" w:rsidDel="000C76FF">
            <w:delText xml:space="preserve">chronology and the instrumental SST target overlap over </w:delText>
          </w:r>
        </w:del>
      </w:ins>
      <w:ins w:id="475" w:author="David Edge" w:date="2022-10-21T12:33:00Z">
        <w:r w:rsidR="000C76FF">
          <w:t xml:space="preserve">length of the IOI is </w:t>
        </w:r>
      </w:ins>
      <w:ins w:id="476" w:author="Trouet, Valerie M - (trouet)" w:date="2022-10-17T16:52:00Z">
        <w:r w:rsidR="00E11F73">
          <w:t>62 years</w:t>
        </w:r>
      </w:ins>
      <w:ins w:id="477" w:author="David Edge" w:date="2022-10-21T12:34:00Z">
        <w:r w:rsidR="000C76FF">
          <w:t>, from</w:t>
        </w:r>
      </w:ins>
      <w:del w:id="478" w:author="Trouet, Valerie M - (trouet)" w:date="2022-10-17T16:53:00Z">
        <w:r w:rsidR="004A4806" w:rsidDel="00E11F73">
          <w:delText>overlap of these records covers</w:delText>
        </w:r>
      </w:del>
      <w:r w:rsidR="004A4806">
        <w:t xml:space="preserve"> </w:t>
      </w:r>
      <w:ins w:id="479" w:author="Trouet, Valerie M - (trouet)" w:date="2022-10-17T16:53:00Z">
        <w:del w:id="480" w:author="David Edge" w:date="2022-10-21T12:34:00Z">
          <w:r w:rsidR="00E11F73" w:rsidDel="000C76FF">
            <w:delText>(</w:delText>
          </w:r>
        </w:del>
      </w:ins>
      <w:r w:rsidR="004A4806">
        <w:t>1940-2001</w:t>
      </w:r>
      <w:ins w:id="481" w:author="Trouet, Valerie M - (trouet)" w:date="2022-10-17T16:53:00Z">
        <w:del w:id="482" w:author="David Edge" w:date="2022-10-21T12:34:00Z">
          <w:r w:rsidR="00E11F73" w:rsidDel="000C76FF">
            <w:delText>)</w:delText>
          </w:r>
        </w:del>
      </w:ins>
      <w:del w:id="483" w:author="Trouet, Valerie M - (trouet)" w:date="2022-10-17T16:53:00Z">
        <w:r w:rsidR="004A4806" w:rsidDel="00E11F73">
          <w:delText>, 62 years</w:delText>
        </w:r>
      </w:del>
      <w:r w:rsidR="0064704A">
        <w:t>, with a</w:t>
      </w:r>
      <w:del w:id="484" w:author="David Edge" w:date="2022-10-20T16:15:00Z">
        <w:r w:rsidR="0064704A" w:rsidDel="00F71C18">
          <w:delText xml:space="preserve">n </w:delText>
        </w:r>
        <w:commentRangeStart w:id="485"/>
        <w:r w:rsidR="0064704A" w:rsidDel="00F71C18">
          <w:delText>average</w:delText>
        </w:r>
        <w:commentRangeEnd w:id="485"/>
        <w:r w:rsidR="00E11F73" w:rsidDel="00F71C18">
          <w:rPr>
            <w:rStyle w:val="CommentReference"/>
          </w:rPr>
          <w:commentReference w:id="485"/>
        </w:r>
        <w:r w:rsidR="0064704A" w:rsidDel="00F71C18">
          <w:delText xml:space="preserve"> </w:delText>
        </w:r>
      </w:del>
      <w:ins w:id="486" w:author="David Edge" w:date="2022-10-20T16:15:00Z">
        <w:r w:rsidR="00F71C18">
          <w:t xml:space="preserve"> minimum </w:t>
        </w:r>
      </w:ins>
      <w:r w:rsidR="0064704A">
        <w:t>sample depth of 1</w:t>
      </w:r>
      <w:ins w:id="487" w:author="David Edge" w:date="2022-10-20T16:32:00Z">
        <w:r w:rsidR="000B2799">
          <w:t>1</w:t>
        </w:r>
      </w:ins>
      <w:del w:id="488" w:author="David Edge" w:date="2022-10-20T16:32:00Z">
        <w:r w:rsidR="0064704A" w:rsidDel="000B2799">
          <w:delText>5</w:delText>
        </w:r>
      </w:del>
      <w:del w:id="489" w:author="David Edge" w:date="2022-10-20T16:16:00Z">
        <w:r w:rsidR="0064704A" w:rsidDel="00F71C18">
          <w:delText>.8</w:delText>
        </w:r>
      </w:del>
      <w:r w:rsidR="00BD3820">
        <w:t xml:space="preserve"> </w:t>
      </w:r>
      <w:del w:id="490" w:author="Trouet, Valerie M - (trouet)" w:date="2022-10-19T16:34:00Z">
        <w:r w:rsidR="00BD3820">
          <w:delText>measurement</w:delText>
        </w:r>
      </w:del>
      <w:ins w:id="491" w:author="Trouet, Valerie M - (trouet)" w:date="2022-10-19T16:34:00Z">
        <w:r w:rsidR="00BD3820">
          <w:t>measuremen</w:t>
        </w:r>
      </w:ins>
      <w:ins w:id="492" w:author="Trouet, Valerie M - (trouet)" w:date="2022-10-17T16:53:00Z">
        <w:r w:rsidR="00E11F73">
          <w:t>t</w:t>
        </w:r>
      </w:ins>
      <w:del w:id="493" w:author="Trouet, Valerie M - (trouet)" w:date="2022-10-17T16:53:00Z">
        <w:r w:rsidR="00BD3820" w:rsidDel="00E11F73">
          <w:delText>t time</w:delText>
        </w:r>
      </w:del>
      <w:r w:rsidR="00BD3820">
        <w:t xml:space="preserve"> series</w:t>
      </w:r>
      <w:ins w:id="494" w:author="David Edge" w:date="2022-10-20T16:17:00Z">
        <w:r w:rsidR="00F71C18">
          <w:t xml:space="preserve"> in </w:t>
        </w:r>
      </w:ins>
      <w:ins w:id="495" w:author="David Edge" w:date="2022-10-21T12:34:00Z">
        <w:r w:rsidR="000C76FF">
          <w:t>this</w:t>
        </w:r>
      </w:ins>
      <w:ins w:id="496" w:author="David Edge" w:date="2022-10-20T16:17:00Z">
        <w:r w:rsidR="00F71C18">
          <w:t xml:space="preserve"> interval</w:t>
        </w:r>
      </w:ins>
      <w:r w:rsidR="004A4806">
        <w:t>.</w:t>
      </w:r>
      <w:del w:id="497" w:author="David Edge" w:date="2022-10-21T12:35:00Z">
        <w:r w:rsidR="004A4806" w:rsidDel="000C76FF">
          <w:delText xml:space="preserve"> </w:delText>
        </w:r>
      </w:del>
      <w:del w:id="498" w:author="Trouet, Valerie M - (trouet)" w:date="2022-10-17T16:55:00Z">
        <w:r w:rsidR="004A4806" w:rsidDel="00E11F73">
          <w:delText>Although the published</w:delText>
        </w:r>
      </w:del>
      <w:ins w:id="499" w:author="Trouet, Valerie M - (trouet)" w:date="2022-10-17T16:55:00Z">
        <w:del w:id="500" w:author="David Edge" w:date="2022-10-21T12:35:00Z">
          <w:r w:rsidR="00E11F73" w:rsidDel="000C76FF">
            <w:delText>The original</w:delText>
          </w:r>
        </w:del>
      </w:ins>
      <w:ins w:id="501" w:author="Trouet, Valerie M - (trouet)" w:date="2022-10-19T16:34:00Z">
        <w:del w:id="502" w:author="David Edge" w:date="2022-10-21T12:35:00Z">
          <w:r w:rsidR="004A4806" w:rsidDel="000C76FF">
            <w:delText xml:space="preserve"> </w:delText>
          </w:r>
        </w:del>
      </w:ins>
      <w:ins w:id="503" w:author="Trouet, Valerie M - (trouet)" w:date="2022-10-17T16:56:00Z">
        <w:del w:id="504" w:author="David Edge" w:date="2022-10-21T12:35:00Z">
          <w:r w:rsidR="00E11F73" w:rsidDel="000C76FF">
            <w:delText xml:space="preserve">study </w:delText>
          </w:r>
        </w:del>
      </w:ins>
      <w:del w:id="505" w:author="David Edge" w:date="2022-10-21T12:35:00Z">
        <w:r w:rsidR="004A4806" w:rsidDel="000C76FF">
          <w:delText xml:space="preserve">reconstruction </w:delText>
        </w:r>
      </w:del>
      <w:ins w:id="506" w:author="Trouet, Valerie M - (trouet)" w:date="2022-10-17T16:55:00Z">
        <w:del w:id="507" w:author="David Edge" w:date="2022-10-21T12:35:00Z">
          <w:r w:rsidR="00E11F73" w:rsidDel="000C76FF">
            <w:delText xml:space="preserve">(Edge et al., 2021) </w:delText>
          </w:r>
        </w:del>
      </w:ins>
      <w:del w:id="508" w:author="David Edge" w:date="2022-10-21T12:35:00Z">
        <w:r w:rsidR="004A4806" w:rsidDel="000C76FF">
          <w:delText xml:space="preserve">utilizes more complex </w:delText>
        </w:r>
      </w:del>
      <w:ins w:id="509" w:author="Trouet, Valerie M - (trouet)" w:date="2022-10-17T16:56:00Z">
        <w:del w:id="510" w:author="David Edge" w:date="2022-10-21T12:35:00Z">
          <w:r w:rsidR="00E11F73" w:rsidDel="000C76FF">
            <w:delText xml:space="preserve">reconstruction </w:delText>
          </w:r>
        </w:del>
      </w:ins>
      <w:del w:id="511" w:author="David Edge" w:date="2022-10-21T12:35:00Z">
        <w:r w:rsidR="004A4806" w:rsidDel="000C76FF">
          <w:delText xml:space="preserve">methods, </w:delText>
        </w:r>
      </w:del>
      <w:ins w:id="512" w:author="Trouet, Valerie M - (trouet)" w:date="2022-10-17T16:56:00Z">
        <w:del w:id="513" w:author="David Edge" w:date="2022-10-21T12:35:00Z">
          <w:r w:rsidR="00E11F73" w:rsidDel="000C76FF">
            <w:delText xml:space="preserve">but here we use </w:delText>
          </w:r>
        </w:del>
      </w:ins>
      <w:del w:id="514" w:author="David Edge" w:date="2022-10-21T12:35:00Z">
        <w:r w:rsidR="00DE260A" w:rsidDel="000C76FF">
          <w:delText xml:space="preserve">simple linear regression </w:delText>
        </w:r>
      </w:del>
      <w:ins w:id="515" w:author="Trouet, Valerie M - (trouet)" w:date="2022-10-17T16:56:00Z">
        <w:del w:id="516" w:author="David Edge" w:date="2022-10-21T12:35:00Z">
          <w:r w:rsidR="00E11F73" w:rsidDel="000C76FF">
            <w:delText>t</w:delText>
          </w:r>
        </w:del>
      </w:ins>
      <w:commentRangeStart w:id="517"/>
      <w:del w:id="518" w:author="David Edge" w:date="2022-10-21T12:35:00Z">
        <w:r w:rsidR="00DE260A" w:rsidDel="000C76FF">
          <w:delText xml:space="preserve">is used </w:delText>
        </w:r>
        <w:commentRangeEnd w:id="517"/>
        <w:r w:rsidR="00E11F73" w:rsidDel="000C76FF">
          <w:rPr>
            <w:rStyle w:val="CommentReference"/>
          </w:rPr>
          <w:commentReference w:id="517"/>
        </w:r>
        <w:r w:rsidR="00DE260A" w:rsidDel="000C76FF">
          <w:delText>to reconstruct seasonal Langara SST from the</w:delText>
        </w:r>
      </w:del>
      <w:ins w:id="519" w:author="Trouet, Valerie M - (trouet)" w:date="2022-10-19T16:34:00Z">
        <w:del w:id="520" w:author="David Edge" w:date="2022-10-21T12:35:00Z">
          <w:r w:rsidR="00DE260A" w:rsidDel="000C76FF">
            <w:delText>th</w:delText>
          </w:r>
        </w:del>
      </w:ins>
      <w:ins w:id="521" w:author="Trouet, Valerie M - (trouet)" w:date="2022-10-17T16:56:00Z">
        <w:del w:id="522" w:author="David Edge" w:date="2022-10-21T12:35:00Z">
          <w:r w:rsidR="00E11F73" w:rsidDel="000C76FF">
            <w:delText>e</w:delText>
          </w:r>
        </w:del>
      </w:ins>
      <w:del w:id="523" w:author="David Edge" w:date="2022-10-21T12:35:00Z">
        <w:r w:rsidR="00DE260A" w:rsidDel="000C76FF">
          <w:delText>e published Tree Nob ring-width indices</w:delText>
        </w:r>
      </w:del>
      <w:ins w:id="524" w:author="Trouet, Valerie M - (trouet)" w:date="2022-10-17T16:56:00Z">
        <w:del w:id="525" w:author="David Edge" w:date="2022-10-21T12:35:00Z">
          <w:r w:rsidR="00E11F73" w:rsidDel="000C76FF">
            <w:delText>chronology</w:delText>
          </w:r>
        </w:del>
      </w:ins>
      <w:del w:id="526" w:author="David Edge" w:date="2022-10-21T12:35:00Z">
        <w:r w:rsidR="0064704A" w:rsidDel="000C76FF">
          <w:delText xml:space="preserve"> (</w:delText>
        </w:r>
      </w:del>
      <w:del w:id="527" w:author="David Edge" w:date="2022-10-20T16:09:00Z">
        <w:r w:rsidDel="0015649A">
          <w:fldChar w:fldCharType="begin"/>
        </w:r>
        <w:r w:rsidDel="0015649A">
          <w:delInstrText xml:space="preserve"> HYPERLINK "https://www.ncei.noaa.gov/access/paleo-search/study/33312" </w:delInstrText>
        </w:r>
        <w:r w:rsidDel="0015649A">
          <w:fldChar w:fldCharType="separate"/>
        </w:r>
        <w:r w:rsidR="001A4CF1" w:rsidRPr="0015649A" w:rsidDel="0015649A">
          <w:rPr>
            <w:rPrChange w:id="528" w:author="David Edge" w:date="2022-10-20T16:09:00Z">
              <w:rPr>
                <w:rStyle w:val="Hyperlink"/>
              </w:rPr>
            </w:rPrChange>
          </w:rPr>
          <w:delText>https://www.ncei.noaa.gov/access/paleo-search/study/33312</w:delText>
        </w:r>
        <w:r w:rsidDel="0015649A">
          <w:rPr>
            <w:rStyle w:val="Hyperlink"/>
          </w:rPr>
          <w:fldChar w:fldCharType="end"/>
        </w:r>
      </w:del>
      <w:del w:id="529" w:author="David Edge" w:date="2022-10-19T16:34:00Z">
        <w:r w:rsidR="0064704A">
          <w:delText>)</w:delText>
        </w:r>
        <w:r w:rsidR="00DE260A">
          <w:delText>.</w:delText>
        </w:r>
      </w:del>
      <w:del w:id="530" w:author="David Edge" w:date="2022-10-20T16:09:00Z">
        <w:r w:rsidR="001A4CF1" w:rsidDel="0015649A">
          <w:delText xml:space="preserve"> The original ring widths were first detrended by regional-curve standardization</w:delText>
        </w:r>
      </w:del>
      <w:ins w:id="531" w:author="Microsoft Office User" w:date="2022-10-11T12:45:00Z">
        <w:del w:id="532" w:author="David Edge" w:date="2022-10-20T16:09:00Z">
          <w:r w:rsidR="00530AFB" w:rsidDel="0015649A">
            <w:delText xml:space="preserve"> </w:delText>
          </w:r>
          <w:r w:rsidR="00530AFB" w:rsidRPr="00530AFB" w:rsidDel="0015649A">
            <w:rPr>
              <w:highlight w:val="yellow"/>
              <w:rPrChange w:id="533" w:author="Microsoft Office User" w:date="2022-10-11T12:45:00Z">
                <w:rPr/>
              </w:rPrChange>
            </w:rPr>
            <w:delText>(method citation)</w:delText>
          </w:r>
        </w:del>
      </w:ins>
      <w:ins w:id="534" w:author="Microsoft Office User" w:date="2022-10-19T16:34:00Z">
        <w:del w:id="535" w:author="David Edge" w:date="2022-10-20T16:09:00Z">
          <w:r w:rsidR="001A4CF1" w:rsidDel="0015649A">
            <w:delText>,</w:delText>
          </w:r>
        </w:del>
      </w:ins>
      <w:del w:id="536" w:author="Trouet, Valerie M - (trouet)" w:date="2022-10-17T16:57:00Z">
        <w:r w:rsidR="001A4CF1" w:rsidDel="00E11F73">
          <w:delText xml:space="preserve">, then </w:delText>
        </w:r>
        <w:commentRangeStart w:id="537"/>
        <w:r w:rsidR="001A4CF1" w:rsidDel="00E11F73">
          <w:delText xml:space="preserve">log transformed </w:delText>
        </w:r>
      </w:del>
      <w:commentRangeEnd w:id="537"/>
      <w:r w:rsidR="00530AFB">
        <w:rPr>
          <w:rStyle w:val="CommentReference"/>
        </w:rPr>
        <w:commentReference w:id="537"/>
      </w:r>
      <w:del w:id="538" w:author="Trouet, Valerie M - (trouet)" w:date="2022-10-17T16:57:00Z">
        <w:r w:rsidR="001A4CF1" w:rsidDel="00E11F73">
          <w:delText>to produce the indices used.</w:delText>
        </w:r>
      </w:del>
    </w:p>
    <w:p w14:paraId="13D56F2B" w14:textId="0BD5D53E" w:rsidR="00521F4A" w:rsidRDefault="00521F4A" w:rsidP="00761B80">
      <w:r>
        <w:t xml:space="preserve">The </w:t>
      </w:r>
      <w:r w:rsidRPr="00521F4A">
        <w:t>Rock Springs Ranch</w:t>
      </w:r>
      <w:r>
        <w:t xml:space="preserve"> chronology is based on the </w:t>
      </w:r>
      <w:ins w:id="539" w:author="Trouet, Valerie M - (trouet)" w:date="2022-10-17T16:58:00Z">
        <w:r w:rsidR="00E11F73">
          <w:t>tree-</w:t>
        </w:r>
      </w:ins>
      <w:r>
        <w:t xml:space="preserve">ring widths of Blue Oak in </w:t>
      </w:r>
      <w:r w:rsidR="00EB43E0" w:rsidRPr="00EB43E0">
        <w:t>San Benito County</w:t>
      </w:r>
      <w:r w:rsidR="00EB43E0">
        <w:t>,</w:t>
      </w:r>
      <w:r>
        <w:t xml:space="preserve"> California, USA (</w:t>
      </w:r>
      <w:proofErr w:type="spellStart"/>
      <w:del w:id="540" w:author="David Edge" w:date="2022-10-21T12:24:00Z">
        <w:r w:rsidRPr="000E7B79" w:rsidDel="00AF15BA">
          <w:delText>https://www.ncei.noaa.gov/access/paleo-search/study/8564?siteId=22851</w:delText>
        </w:r>
      </w:del>
      <w:ins w:id="541" w:author="David Edge" w:date="2022-10-21T12:24:00Z">
        <w:r w:rsidR="00AF15BA">
          <w:t>Stahle</w:t>
        </w:r>
        <w:proofErr w:type="spellEnd"/>
        <w:r w:rsidR="00AF15BA">
          <w:t xml:space="preserve"> &amp; Griffin, 2012</w:t>
        </w:r>
      </w:ins>
      <w:r>
        <w:t xml:space="preserve">). </w:t>
      </w:r>
      <w:r w:rsidR="000E7B79">
        <w:t xml:space="preserve">The chronology spans 1379 to 2003 and is highly sensitive to the </w:t>
      </w:r>
      <w:commentRangeStart w:id="542"/>
      <w:r w:rsidR="000E7B79">
        <w:t xml:space="preserve">local </w:t>
      </w:r>
      <w:del w:id="543" w:author="David Edge" w:date="2022-10-20T16:20:00Z">
        <w:r w:rsidR="000E7B79" w:rsidDel="00886325">
          <w:delText xml:space="preserve">hydroclimate </w:delText>
        </w:r>
      </w:del>
      <w:commentRangeEnd w:id="542"/>
      <w:ins w:id="544" w:author="David Edge" w:date="2022-10-20T16:20:00Z">
        <w:r w:rsidR="00886325">
          <w:t xml:space="preserve">Jan-Feb rainfall </w:t>
        </w:r>
      </w:ins>
      <w:r w:rsidR="00E11F73">
        <w:rPr>
          <w:rStyle w:val="CommentReference"/>
        </w:rPr>
        <w:commentReference w:id="542"/>
      </w:r>
      <w:r w:rsidR="000E7B79">
        <w:t>(</w:t>
      </w:r>
      <w:proofErr w:type="spellStart"/>
      <w:r w:rsidR="000E7B79">
        <w:t>Stahle</w:t>
      </w:r>
      <w:proofErr w:type="spellEnd"/>
      <w:r w:rsidR="000E7B79">
        <w:t xml:space="preserve"> et al., 2013; Griffin and Anchukaitis, 2014).</w:t>
      </w:r>
      <w:r w:rsidR="00442859">
        <w:t xml:space="preserve"> </w:t>
      </w:r>
      <w:commentRangeStart w:id="545"/>
      <w:del w:id="546" w:author="Trouet, Valerie M - (trouet)" w:date="2022-10-19T16:34:00Z">
        <w:r w:rsidR="00442859">
          <w:delText>Ring widths</w:delText>
        </w:r>
      </w:del>
      <w:ins w:id="547" w:author="Trouet, Valerie M - (trouet)" w:date="2022-10-17T16:58:00Z">
        <w:r w:rsidR="00E11F73">
          <w:t>We</w:t>
        </w:r>
      </w:ins>
      <w:ins w:id="548" w:author="David Edge" w:date="2022-10-21T12:31:00Z">
        <w:r w:rsidR="000C76FF">
          <w:t xml:space="preserve"> downloaded the raw ring widths and</w:t>
        </w:r>
      </w:ins>
      <w:ins w:id="549" w:author="Trouet, Valerie M - (trouet)" w:date="2022-10-17T16:58:00Z">
        <w:r w:rsidR="00E11F73">
          <w:t xml:space="preserve"> det</w:t>
        </w:r>
      </w:ins>
      <w:ins w:id="550" w:author="Trouet, Valerie M - (trouet)" w:date="2022-10-17T16:59:00Z">
        <w:r w:rsidR="00E11F73">
          <w:t>rended individual r</w:t>
        </w:r>
      </w:ins>
      <w:del w:id="551" w:author="Trouet, Valerie M - (trouet)" w:date="2022-10-17T16:58:00Z">
        <w:r w:rsidR="00442859" w:rsidDel="00E11F73">
          <w:delText>R</w:delText>
        </w:r>
      </w:del>
      <w:ins w:id="552" w:author="Trouet, Valerie M - (trouet)" w:date="2022-10-19T16:34:00Z">
        <w:r w:rsidR="00442859">
          <w:t>ing</w:t>
        </w:r>
      </w:ins>
      <w:ins w:id="553" w:author="Trouet, Valerie M - (trouet)" w:date="2022-10-17T16:59:00Z">
        <w:r w:rsidR="00E11F73">
          <w:t>-</w:t>
        </w:r>
      </w:ins>
      <w:del w:id="554" w:author="Trouet, Valerie M - (trouet)" w:date="2022-10-17T16:59:00Z">
        <w:r w:rsidR="00442859" w:rsidDel="00E11F73">
          <w:delText xml:space="preserve"> </w:delText>
        </w:r>
      </w:del>
      <w:ins w:id="555" w:author="Trouet, Valerie M - (trouet)" w:date="2022-10-19T16:34:00Z">
        <w:r w:rsidR="00442859">
          <w:t>width</w:t>
        </w:r>
      </w:ins>
      <w:ins w:id="556" w:author="Trouet, Valerie M - (trouet)" w:date="2022-10-17T16:59:00Z">
        <w:r w:rsidR="00E11F73">
          <w:t xml:space="preserve"> series</w:t>
        </w:r>
      </w:ins>
      <w:del w:id="557" w:author="Trouet, Valerie M - (trouet)" w:date="2022-10-17T16:59:00Z">
        <w:r w:rsidR="00442859" w:rsidDel="00E11F73">
          <w:delText>s</w:delText>
        </w:r>
      </w:del>
      <w:r w:rsidR="00442859">
        <w:t xml:space="preserve"> </w:t>
      </w:r>
      <w:del w:id="558" w:author="David Edge" w:date="2022-10-20T16:21:00Z">
        <w:r w:rsidR="00442859" w:rsidDel="00886325">
          <w:delText>were</w:delText>
        </w:r>
      </w:del>
      <w:del w:id="559" w:author="Trouet, Valerie M - (trouet)" w:date="2022-10-17T16:59:00Z">
        <w:r w:rsidR="00442859" w:rsidDel="00E11F73">
          <w:delText xml:space="preserve"> detrended</w:delText>
        </w:r>
      </w:del>
      <w:del w:id="560" w:author="David Edge" w:date="2022-10-20T16:21:00Z">
        <w:r w:rsidR="00442859" w:rsidDel="00886325">
          <w:delText xml:space="preserve"> </w:delText>
        </w:r>
      </w:del>
      <w:r w:rsidR="00442859">
        <w:t>with 2/3</w:t>
      </w:r>
      <w:r w:rsidR="007C4B88">
        <w:t>-</w:t>
      </w:r>
      <w:r w:rsidR="00BD3820">
        <w:t>length</w:t>
      </w:r>
      <w:ins w:id="561" w:author="David Edge" w:date="2022-10-20T16:21:00Z">
        <w:r w:rsidR="00886325">
          <w:t>,</w:t>
        </w:r>
      </w:ins>
      <w:r w:rsidR="00BD3820">
        <w:t xml:space="preserve"> 50% frequency cutoff cubic </w:t>
      </w:r>
      <w:r w:rsidR="00442859">
        <w:t>spline</w:t>
      </w:r>
      <w:r w:rsidR="00BD3820">
        <w:t>s</w:t>
      </w:r>
      <w:ins w:id="562" w:author="David Edge" w:date="2022-10-21T12:31:00Z">
        <w:r w:rsidR="000C76FF">
          <w:t>.</w:t>
        </w:r>
      </w:ins>
      <w:r w:rsidR="004737DE">
        <w:t xml:space="preserve"> </w:t>
      </w:r>
      <w:del w:id="563" w:author="David Edge" w:date="2022-10-20T16:22:00Z">
        <w:r w:rsidR="004737DE" w:rsidDel="00886325">
          <w:delText>(Cook and Kauriukstus, 1990).</w:delText>
        </w:r>
        <w:r w:rsidR="0093103E" w:rsidDel="00886325">
          <w:delText xml:space="preserve"> </w:delText>
        </w:r>
      </w:del>
      <w:ins w:id="564" w:author="Trouet, Valerie M - (trouet)" w:date="2022-10-19T16:34:00Z">
        <w:del w:id="565" w:author="David Edge" w:date="2022-10-20T16:22:00Z">
          <w:r w:rsidR="004737DE" w:rsidDel="00886325">
            <w:delText>)</w:delText>
          </w:r>
        </w:del>
      </w:ins>
      <w:ins w:id="566" w:author="Trouet, Valerie M - (trouet)" w:date="2022-10-17T16:59:00Z">
        <w:del w:id="567" w:author="David Edge" w:date="2022-10-20T16:22:00Z">
          <w:r w:rsidR="00F8655E" w:rsidDel="00886325">
            <w:delText xml:space="preserve"> </w:delText>
          </w:r>
        </w:del>
        <w:del w:id="568" w:author="David Edge" w:date="2022-10-21T12:31:00Z">
          <w:r w:rsidR="00F8655E" w:rsidDel="000C76FF">
            <w:delText>and combined the in</w:delText>
          </w:r>
        </w:del>
      </w:ins>
      <w:ins w:id="569" w:author="Trouet, Valerie M - (trouet)" w:date="2022-10-17T17:00:00Z">
        <w:del w:id="570" w:author="David Edge" w:date="2022-10-21T12:31:00Z">
          <w:r w:rsidR="00F8655E" w:rsidDel="000C76FF">
            <w:delText xml:space="preserve">dividual series into a chronology. </w:delText>
          </w:r>
        </w:del>
        <w:r w:rsidR="00F8655E">
          <w:t>We then compared th</w:t>
        </w:r>
      </w:ins>
      <w:ins w:id="571" w:author="David Edge" w:date="2022-10-21T12:32:00Z">
        <w:r w:rsidR="000C76FF">
          <w:t xml:space="preserve">e </w:t>
        </w:r>
      </w:ins>
      <w:ins w:id="572" w:author="David Edge" w:date="2022-10-21T15:24:00Z">
        <w:r w:rsidR="00F07AFD">
          <w:t>MV</w:t>
        </w:r>
      </w:ins>
      <w:ins w:id="573" w:author="Trouet, Valerie M - (trouet)" w:date="2022-10-17T17:00:00Z">
        <w:del w:id="574" w:author="David Edge" w:date="2022-10-21T12:32:00Z">
          <w:r w:rsidR="00F8655E" w:rsidDel="000C76FF">
            <w:delText>is</w:delText>
          </w:r>
        </w:del>
        <w:r w:rsidR="00F8655E">
          <w:t xml:space="preserve"> chronology to </w:t>
        </w:r>
      </w:ins>
      <w:del w:id="575" w:author="Trouet, Valerie M - (trouet)" w:date="2022-10-17T16:59:00Z">
        <w:r w:rsidR="004737DE" w:rsidDel="00F8655E">
          <w:delText>.</w:delText>
        </w:r>
        <w:r w:rsidR="0093103E" w:rsidDel="00F8655E">
          <w:delText xml:space="preserve"> </w:delText>
        </w:r>
      </w:del>
      <w:ins w:id="576" w:author="Trouet, Valerie M - (trouet)" w:date="2022-10-17T17:00:00Z">
        <w:r w:rsidR="00F8655E">
          <w:t>m</w:t>
        </w:r>
      </w:ins>
      <w:del w:id="577" w:author="Trouet, Valerie M - (trouet)" w:date="2022-10-17T17:00:00Z">
        <w:r w:rsidR="0093103E" w:rsidDel="00F8655E">
          <w:delText>M</w:delText>
        </w:r>
      </w:del>
      <w:r w:rsidR="0093103E">
        <w:t xml:space="preserve">onthly precipitation data </w:t>
      </w:r>
      <w:r w:rsidR="00442859">
        <w:t>from the PRISM analysis 4k</w:t>
      </w:r>
      <w:del w:id="578" w:author="David Edge" w:date="2022-10-20T16:29:00Z">
        <w:r w:rsidR="00442859" w:rsidDel="00886325">
          <w:delText>M2</w:delText>
        </w:r>
      </w:del>
      <w:r w:rsidR="00442859">
        <w:t xml:space="preserve"> </w:t>
      </w:r>
      <w:del w:id="579" w:author="Trouet, Valerie M - (trouet)" w:date="2022-10-17T17:00:00Z">
        <w:r w:rsidR="00442859" w:rsidDel="00F8655E">
          <w:delText xml:space="preserve">was downloaded from KNMI climate explorer </w:delText>
        </w:r>
      </w:del>
      <w:r w:rsidR="00442859">
        <w:t>(</w:t>
      </w:r>
      <w:ins w:id="580" w:author="David Edge" w:date="2022-10-20T16:28:00Z">
        <w:r w:rsidR="00886325">
          <w:t xml:space="preserve">Di </w:t>
        </w:r>
        <w:proofErr w:type="spellStart"/>
        <w:r w:rsidR="00886325">
          <w:t>Luzio</w:t>
        </w:r>
        <w:proofErr w:type="spellEnd"/>
        <w:r w:rsidR="00886325">
          <w:t xml:space="preserve"> et al., 2008</w:t>
        </w:r>
      </w:ins>
      <w:ins w:id="581" w:author="Trouet, Valerie M - (trouet)" w:date="2022-10-17T17:00:00Z">
        <w:del w:id="582" w:author="David Edge" w:date="2022-10-20T16:28:00Z">
          <w:r w:rsidR="00F8655E" w:rsidDel="00886325">
            <w:delText>add ref. for PRISM data set</w:delText>
          </w:r>
        </w:del>
      </w:ins>
      <w:del w:id="583" w:author="Trouet, Valerie M - (trouet)" w:date="2022-10-17T17:00:00Z">
        <w:r w:rsidR="00442859" w:rsidDel="00F8655E">
          <w:delText xml:space="preserve">Trouet et al., 2013; </w:delText>
        </w:r>
        <w:r w:rsidR="00442859" w:rsidRPr="00442859" w:rsidDel="00F8655E">
          <w:delText>https://climexp.knmi.nl</w:delText>
        </w:r>
      </w:del>
      <w:r w:rsidR="00442859">
        <w:t xml:space="preserve">). Based on significant correlation values, </w:t>
      </w:r>
      <w:ins w:id="584" w:author="Trouet, Valerie M - (trouet)" w:date="2022-10-17T17:00:00Z">
        <w:r w:rsidR="00F8655E">
          <w:t xml:space="preserve">we selected </w:t>
        </w:r>
      </w:ins>
      <w:r w:rsidR="00442859">
        <w:t xml:space="preserve">a target of total </w:t>
      </w:r>
      <w:ins w:id="585" w:author="David Edge" w:date="2022-10-21T12:32:00Z">
        <w:r w:rsidR="000C76FF">
          <w:t xml:space="preserve">(sum) </w:t>
        </w:r>
      </w:ins>
      <w:r w:rsidR="00442859">
        <w:t>Jan</w:t>
      </w:r>
      <w:del w:id="586" w:author="David Edge" w:date="2022-10-29T10:33:00Z">
        <w:r w:rsidR="00442859" w:rsidDel="00435BAE">
          <w:delText>uary</w:delText>
        </w:r>
      </w:del>
      <w:r w:rsidR="00442859">
        <w:t>-Feb</w:t>
      </w:r>
      <w:del w:id="587" w:author="David Edge" w:date="2022-10-29T10:33:00Z">
        <w:r w:rsidR="00442859" w:rsidDel="00435BAE">
          <w:delText>ruary</w:delText>
        </w:r>
      </w:del>
      <w:r w:rsidR="00442859">
        <w:t xml:space="preserve"> precipitation </w:t>
      </w:r>
      <w:ins w:id="588" w:author="Trouet, Valerie M - (trouet)" w:date="2022-10-17T17:00:00Z">
        <w:r w:rsidR="00F8655E">
          <w:t>for reconstruction</w:t>
        </w:r>
      </w:ins>
      <w:del w:id="589" w:author="Trouet, Valerie M - (trouet)" w:date="2022-10-17T17:00:00Z">
        <w:r w:rsidR="00442859" w:rsidDel="00F8655E">
          <w:delText>was selected</w:delText>
        </w:r>
      </w:del>
      <w:commentRangeEnd w:id="545"/>
      <w:r w:rsidR="00530AFB">
        <w:rPr>
          <w:rStyle w:val="CommentReference"/>
        </w:rPr>
        <w:commentReference w:id="545"/>
      </w:r>
      <w:r w:rsidR="00442859">
        <w:t xml:space="preserve">. The </w:t>
      </w:r>
      <w:ins w:id="590" w:author="David Edge" w:date="2022-10-21T12:33:00Z">
        <w:r w:rsidR="000C76FF">
          <w:t>IOI</w:t>
        </w:r>
      </w:ins>
      <w:ins w:id="591" w:author="Trouet, Valerie M - (trouet)" w:date="2022-10-17T17:01:00Z">
        <w:del w:id="592" w:author="David Edge" w:date="2022-10-21T12:33:00Z">
          <w:r w:rsidR="00F8655E" w:rsidDel="000C76FF">
            <w:delText xml:space="preserve">period of overlap between </w:delText>
          </w:r>
        </w:del>
      </w:ins>
      <w:del w:id="593" w:author="David Edge" w:date="2022-10-21T12:33:00Z">
        <w:r w:rsidR="00442859" w:rsidDel="000C76FF">
          <w:delText>chronology</w:delText>
        </w:r>
      </w:del>
      <w:ins w:id="594" w:author="Trouet, Valerie M - (trouet)" w:date="2022-10-17T17:01:00Z">
        <w:del w:id="595" w:author="David Edge" w:date="2022-10-21T12:33:00Z">
          <w:r w:rsidR="00F8655E" w:rsidDel="000C76FF">
            <w:delText xml:space="preserve"> and </w:delText>
          </w:r>
        </w:del>
      </w:ins>
      <w:del w:id="596" w:author="David Edge" w:date="2022-10-21T12:33:00Z">
        <w:r w:rsidR="00442859" w:rsidDel="000C76FF">
          <w:delText>-target</w:delText>
        </w:r>
      </w:del>
      <w:r w:rsidR="00442859">
        <w:t xml:space="preserve"> </w:t>
      </w:r>
      <w:del w:id="597" w:author="Trouet, Valerie M - (trouet)" w:date="2022-10-17T17:01:00Z">
        <w:r w:rsidR="00442859" w:rsidDel="00F8655E">
          <w:delText xml:space="preserve">overlap </w:delText>
        </w:r>
      </w:del>
      <w:r w:rsidR="00442859">
        <w:t>extends from 1895-2003, 109 years</w:t>
      </w:r>
      <w:r w:rsidR="008E7811">
        <w:t xml:space="preserve">, with an </w:t>
      </w:r>
      <w:commentRangeStart w:id="598"/>
      <w:del w:id="599" w:author="David Edge" w:date="2022-10-20T16:30:00Z">
        <w:r w:rsidR="008E7811" w:rsidDel="00886325">
          <w:delText xml:space="preserve">average </w:delText>
        </w:r>
      </w:del>
      <w:ins w:id="600" w:author="David Edge" w:date="2022-10-20T16:30:00Z">
        <w:r w:rsidR="00886325">
          <w:t xml:space="preserve">minimum </w:t>
        </w:r>
      </w:ins>
      <w:del w:id="601" w:author="Trouet, Valerie M - (trouet)" w:date="2022-10-19T16:34:00Z">
        <w:r w:rsidR="008E7811">
          <w:delText>sample</w:delText>
        </w:r>
      </w:del>
      <w:ins w:id="602" w:author="Trouet, Valerie M - (trouet)" w:date="2022-10-19T16:34:00Z">
        <w:r w:rsidR="008E7811">
          <w:t>s</w:t>
        </w:r>
        <w:commentRangeEnd w:id="598"/>
        <w:r w:rsidR="00F8655E">
          <w:rPr>
            <w:rStyle w:val="CommentReference"/>
          </w:rPr>
          <w:commentReference w:id="598"/>
        </w:r>
        <w:r w:rsidR="008E7811">
          <w:t>ample</w:t>
        </w:r>
      </w:ins>
      <w:r w:rsidR="008E7811">
        <w:t xml:space="preserve"> depth of </w:t>
      </w:r>
      <w:del w:id="603" w:author="David Edge" w:date="2022-10-20T16:30:00Z">
        <w:r w:rsidR="008E7811" w:rsidDel="000B2799">
          <w:delText>45.3</w:delText>
        </w:r>
      </w:del>
      <w:ins w:id="604" w:author="David Edge" w:date="2022-10-20T16:30:00Z">
        <w:r w:rsidR="000B2799">
          <w:t>30</w:t>
        </w:r>
      </w:ins>
      <w:r w:rsidR="00BD3820">
        <w:t xml:space="preserve"> measurement </w:t>
      </w:r>
      <w:del w:id="605" w:author="Trouet, Valerie M - (trouet)" w:date="2022-10-17T17:01:00Z">
        <w:r w:rsidR="00BD3820" w:rsidDel="00F8655E">
          <w:delText xml:space="preserve">time </w:delText>
        </w:r>
      </w:del>
      <w:r w:rsidR="00BD3820">
        <w:t>series</w:t>
      </w:r>
      <w:ins w:id="606" w:author="David Edge" w:date="2022-10-20T16:34:00Z">
        <w:r w:rsidR="000B2799">
          <w:t xml:space="preserve"> in this interval</w:t>
        </w:r>
      </w:ins>
      <w:r w:rsidR="008E7811">
        <w:t>.</w:t>
      </w:r>
    </w:p>
    <w:p w14:paraId="531FC09B" w14:textId="0B597DDE" w:rsidR="00FD6C88" w:rsidRDefault="00FD6C88" w:rsidP="00761B80">
      <w:pPr>
        <w:rPr>
          <w:ins w:id="607" w:author="David Edge" w:date="2022-10-29T11:49:00Z"/>
        </w:rPr>
      </w:pPr>
      <w:r>
        <w:t xml:space="preserve">The Arrowsmith Mountain </w:t>
      </w:r>
      <w:ins w:id="608" w:author="Trouet, Valerie M - (trouet)" w:date="2022-10-17T17:02:00Z">
        <w:r w:rsidR="008E3CDC">
          <w:t xml:space="preserve">maximum latewood density (MXD) </w:t>
        </w:r>
      </w:ins>
      <w:r>
        <w:t xml:space="preserve">chronology </w:t>
      </w:r>
      <w:del w:id="609" w:author="David Edge" w:date="2022-10-20T16:40:00Z">
        <w:r w:rsidR="008333C8" w:rsidDel="000B2799">
          <w:delText>wa</w:delText>
        </w:r>
        <w:r w:rsidDel="000B2799">
          <w:delText>s</w:delText>
        </w:r>
        <w:r w:rsidR="00BD3820" w:rsidDel="000B2799">
          <w:delText xml:space="preserve"> </w:delText>
        </w:r>
      </w:del>
      <w:ins w:id="610" w:author="David Edge" w:date="2022-10-20T16:40:00Z">
        <w:r w:rsidR="000B2799">
          <w:t>is</w:t>
        </w:r>
      </w:ins>
      <w:del w:id="611" w:author="David Edge" w:date="2022-10-20T16:40:00Z">
        <w:r w:rsidR="00BD3820" w:rsidDel="000B2799">
          <w:delText>developed from</w:delText>
        </w:r>
      </w:del>
      <w:ins w:id="612" w:author="David Edge" w:date="2022-10-20T16:40:00Z">
        <w:r w:rsidR="000B2799">
          <w:t xml:space="preserve"> based on</w:t>
        </w:r>
      </w:ins>
      <w:r>
        <w:t xml:space="preserve"> </w:t>
      </w:r>
      <w:r w:rsidR="00BD3820">
        <w:t>m</w:t>
      </w:r>
      <w:r>
        <w:t xml:space="preserve">ountain </w:t>
      </w:r>
      <w:r w:rsidR="00BD3820">
        <w:t>h</w:t>
      </w:r>
      <w:r>
        <w:t>emlock</w:t>
      </w:r>
      <w:r w:rsidR="00BD3820">
        <w:t xml:space="preserve"> on</w:t>
      </w:r>
      <w:r>
        <w:t xml:space="preserve"> Vancouver Island, British Columbia, Canada and extends from 1629 to 1983</w:t>
      </w:r>
      <w:del w:id="613" w:author="Trouet, Valerie M - (trouet)" w:date="2022-10-19T16:34:00Z">
        <w:r>
          <w:delText xml:space="preserve">. </w:delText>
        </w:r>
      </w:del>
      <w:ins w:id="614" w:author="Trouet, Valerie M - (trouet)" w:date="2022-10-17T17:02:00Z">
        <w:r w:rsidR="008E3CDC">
          <w:t xml:space="preserve"> (</w:t>
        </w:r>
        <w:proofErr w:type="spellStart"/>
        <w:r w:rsidR="008E3CDC">
          <w:t>Schweingruber</w:t>
        </w:r>
        <w:proofErr w:type="spellEnd"/>
        <w:r w:rsidR="008E3CDC">
          <w:t xml:space="preserve"> 1988, </w:t>
        </w:r>
      </w:ins>
      <w:moveToRangeStart w:id="615" w:author="Trouet, Valerie M - (trouet)" w:date="2022-10-17T17:02:00Z" w:name="move116918584"/>
      <w:proofErr w:type="spellStart"/>
      <w:moveTo w:id="616" w:author="Trouet, Valerie M - (trouet)" w:date="2022-10-17T17:02:00Z">
        <w:r w:rsidR="008E3CDC">
          <w:rPr>
            <w:rFonts w:ascii="Calibri" w:hAnsi="Calibri" w:cs="Calibri"/>
          </w:rPr>
          <w:t>Schweingruber</w:t>
        </w:r>
        <w:proofErr w:type="spellEnd"/>
        <w:r w:rsidR="008E3CDC">
          <w:rPr>
            <w:rFonts w:ascii="Calibri" w:hAnsi="Calibri" w:cs="Calibri"/>
          </w:rPr>
          <w:t xml:space="preserve"> et al., 1991;</w:t>
        </w:r>
        <w:r w:rsidR="008E3CDC">
          <w:t xml:space="preserve"> </w:t>
        </w:r>
        <w:proofErr w:type="spellStart"/>
        <w:r w:rsidR="008E3CDC">
          <w:t>Briffa</w:t>
        </w:r>
        <w:proofErr w:type="spellEnd"/>
        <w:r w:rsidR="008E3CDC">
          <w:t xml:space="preserve"> et al., 1992; Wiles et al., 1996</w:t>
        </w:r>
      </w:moveTo>
      <w:moveToRangeEnd w:id="615"/>
      <w:ins w:id="617" w:author="David Edge" w:date="2022-10-21T12:28:00Z">
        <w:r w:rsidR="00AF15BA">
          <w:t xml:space="preserve">; </w:t>
        </w:r>
        <w:proofErr w:type="spellStart"/>
        <w:r w:rsidR="00AF15BA">
          <w:t>Briffa</w:t>
        </w:r>
        <w:proofErr w:type="spellEnd"/>
        <w:r w:rsidR="00AF15BA">
          <w:t xml:space="preserve"> &amp; </w:t>
        </w:r>
        <w:proofErr w:type="spellStart"/>
        <w:r w:rsidR="00AF15BA">
          <w:t>Schweingruber</w:t>
        </w:r>
        <w:proofErr w:type="spellEnd"/>
        <w:r w:rsidR="00AF15BA">
          <w:t>, 2002</w:t>
        </w:r>
      </w:ins>
      <w:ins w:id="618" w:author="Trouet, Valerie M - (trouet)" w:date="2022-10-17T17:02:00Z">
        <w:r w:rsidR="008E3CDC">
          <w:t>)</w:t>
        </w:r>
      </w:ins>
      <w:ins w:id="619" w:author="Trouet, Valerie M - (trouet)" w:date="2022-10-19T16:34:00Z">
        <w:r>
          <w:t>.</w:t>
        </w:r>
      </w:ins>
      <w:ins w:id="620" w:author="David Edge" w:date="2022-10-20T16:38:00Z">
        <w:r w:rsidR="000B2799">
          <w:t xml:space="preserve"> </w:t>
        </w:r>
      </w:ins>
      <w:ins w:id="621" w:author="David Edge" w:date="2022-10-20T16:40:00Z">
        <w:r w:rsidR="008647DB">
          <w:t>We combined the</w:t>
        </w:r>
      </w:ins>
      <w:ins w:id="622" w:author="David Edge" w:date="2022-10-20T16:38:00Z">
        <w:r w:rsidR="000B2799">
          <w:t xml:space="preserve"> raw MXD </w:t>
        </w:r>
      </w:ins>
      <w:ins w:id="623" w:author="David Edge" w:date="2022-10-20T16:39:00Z">
        <w:r w:rsidR="000B2799">
          <w:t>time series</w:t>
        </w:r>
      </w:ins>
      <w:ins w:id="624" w:author="David Edge" w:date="2022-10-29T10:34:00Z">
        <w:r w:rsidR="00435BAE">
          <w:t xml:space="preserve"> assemblage</w:t>
        </w:r>
      </w:ins>
      <w:ins w:id="625" w:author="David Edge" w:date="2022-10-20T16:39:00Z">
        <w:r w:rsidR="000B2799">
          <w:t xml:space="preserve"> by robust biweight mean to produce </w:t>
        </w:r>
      </w:ins>
      <w:ins w:id="626" w:author="David Edge" w:date="2022-10-29T10:34:00Z">
        <w:r w:rsidR="00435BAE">
          <w:t>the MV</w:t>
        </w:r>
      </w:ins>
      <w:ins w:id="627" w:author="David Edge" w:date="2022-10-20T16:39:00Z">
        <w:r w:rsidR="000B2799">
          <w:t xml:space="preserve"> chronology.</w:t>
        </w:r>
      </w:ins>
      <w:ins w:id="628" w:author="Trouet, Valerie M - (trouet)" w:date="2022-10-19T16:34:00Z">
        <w:r>
          <w:t xml:space="preserve"> </w:t>
        </w:r>
      </w:ins>
      <w:commentRangeStart w:id="629"/>
      <w:del w:id="630" w:author="Trouet, Valerie M - (trouet)" w:date="2022-10-17T17:02:00Z">
        <w:r w:rsidR="006D2FFB" w:rsidDel="008E3CDC">
          <w:delText xml:space="preserve">The chronology was originally contributed to the International Tree Ring Database by </w:delText>
        </w:r>
        <w:r w:rsidR="006D2FFB" w:rsidRPr="006D2FFB" w:rsidDel="008E3CDC">
          <w:delText>Briffa, K.R.; Schweingruber, F.H.</w:delText>
        </w:r>
        <w:r w:rsidR="006D2FFB" w:rsidDel="008E3CDC">
          <w:delText xml:space="preserve"> with no climate reconstruction associated (</w:delText>
        </w:r>
        <w:r w:rsidR="006D2FFB" w:rsidRPr="006D2FFB" w:rsidDel="008E3CDC">
          <w:delText>https://www.ncei.noaa.gov/access/paleo-search/study/2808</w:delText>
        </w:r>
        <w:r w:rsidR="006D2FFB" w:rsidDel="008E3CDC">
          <w:delText xml:space="preserve">). </w:delText>
        </w:r>
        <w:r w:rsidR="00323654" w:rsidDel="008E3CDC">
          <w:delText xml:space="preserve">A maximum latewood density </w:delText>
        </w:r>
        <w:r w:rsidR="0033562E" w:rsidDel="008E3CDC">
          <w:delText xml:space="preserve">(MXD) </w:delText>
        </w:r>
        <w:r w:rsidR="00323654" w:rsidDel="008E3CDC">
          <w:delText>chronology was later developed (</w:delText>
        </w:r>
        <w:r w:rsidR="00323654" w:rsidRPr="00323654" w:rsidDel="008E3CDC">
          <w:delText>Schweingruber</w:delText>
        </w:r>
        <w:r w:rsidR="00323654" w:rsidDel="008E3CDC">
          <w:delText>, 1988) and subsequently used for climate reconstruction</w:delText>
        </w:r>
        <w:r w:rsidR="00BD3820" w:rsidDel="008E3CDC">
          <w:delText>, which is the dataset used in this study</w:delText>
        </w:r>
        <w:r w:rsidR="00323654" w:rsidDel="008E3CDC">
          <w:delText xml:space="preserve"> (</w:delText>
        </w:r>
      </w:del>
      <w:moveFromRangeStart w:id="631" w:author="Trouet, Valerie M - (trouet)" w:date="2022-10-17T17:02:00Z" w:name="move116918584"/>
      <w:moveFrom w:id="632" w:author="Trouet, Valerie M - (trouet)" w:date="2022-10-17T17:02:00Z">
        <w:del w:id="633" w:author="Trouet, Valerie M - (trouet)" w:date="2022-10-17T17:02:00Z">
          <w:r w:rsidR="006A3334" w:rsidDel="008E3CDC">
            <w:rPr>
              <w:rFonts w:ascii="Calibri" w:hAnsi="Calibri" w:cs="Calibri"/>
            </w:rPr>
            <w:delText>Schweingruber et al., 1991;</w:delText>
          </w:r>
          <w:r w:rsidR="006A3334" w:rsidDel="008E3CDC">
            <w:delText xml:space="preserve"> </w:delText>
          </w:r>
          <w:r w:rsidR="00323654" w:rsidDel="008E3CDC">
            <w:delText>Briffa et al., 1992</w:delText>
          </w:r>
          <w:r w:rsidR="0033562E" w:rsidDel="008E3CDC">
            <w:delText>; Wiles et al., 1996</w:delText>
          </w:r>
        </w:del>
      </w:moveFrom>
      <w:moveFromRangeEnd w:id="631"/>
      <w:del w:id="634" w:author="Trouet, Valerie M - (trouet)" w:date="2022-10-17T17:02:00Z">
        <w:r w:rsidR="00323654" w:rsidDel="008E3CDC">
          <w:delText>).</w:delText>
        </w:r>
        <w:r w:rsidR="0033562E" w:rsidDel="008E3CDC">
          <w:delText xml:space="preserve"> </w:delText>
        </w:r>
      </w:del>
      <w:del w:id="635" w:author="Trouet, Valerie M - (trouet)" w:date="2022-10-17T17:04:00Z">
        <w:r w:rsidR="0033562E" w:rsidDel="0005166B">
          <w:delText>The MXD chronology is sensitive to</w:delText>
        </w:r>
      </w:del>
      <w:del w:id="636" w:author="Trouet, Valerie M - (trouet)" w:date="2022-10-17T17:03:00Z">
        <w:r w:rsidR="0033562E" w:rsidDel="008E3CDC">
          <w:delText xml:space="preserve"> temperature</w:delText>
        </w:r>
      </w:del>
      <w:del w:id="637" w:author="Trouet, Valerie M - (trouet)" w:date="2022-10-17T17:04:00Z">
        <w:r w:rsidR="0033562E" w:rsidDel="0005166B">
          <w:delText xml:space="preserve"> </w:delText>
        </w:r>
        <w:r w:rsidR="00D3202A" w:rsidDel="0005166B">
          <w:delText xml:space="preserve">air temperature. </w:delText>
        </w:r>
      </w:del>
      <w:commentRangeStart w:id="638"/>
      <w:r w:rsidR="00D3202A">
        <w:t xml:space="preserve">In order to </w:t>
      </w:r>
      <w:commentRangeEnd w:id="629"/>
      <w:r w:rsidR="00162EAC">
        <w:rPr>
          <w:rStyle w:val="CommentReference"/>
        </w:rPr>
        <w:commentReference w:id="629"/>
      </w:r>
      <w:r w:rsidR="00D3202A">
        <w:t>define a target season</w:t>
      </w:r>
      <w:del w:id="639" w:author="Trouet, Valerie M - (trouet)" w:date="2022-10-19T16:34:00Z">
        <w:r w:rsidR="00D3202A">
          <w:delText xml:space="preserve">, </w:delText>
        </w:r>
      </w:del>
      <w:ins w:id="640" w:author="Trouet, Valerie M - (trouet)" w:date="2022-10-17T17:04:00Z">
        <w:r w:rsidR="0005166B">
          <w:t xml:space="preserve"> for reconstruction</w:t>
        </w:r>
      </w:ins>
      <w:ins w:id="641" w:author="Trouet, Valerie M - (trouet)" w:date="2022-10-19T16:34:00Z">
        <w:r w:rsidR="00D3202A">
          <w:t>,</w:t>
        </w:r>
      </w:ins>
      <w:ins w:id="642" w:author="Trouet, Valerie M - (trouet)" w:date="2022-10-17T17:04:00Z">
        <w:r w:rsidR="0005166B">
          <w:t xml:space="preserve"> we compared the MXD chronology to</w:t>
        </w:r>
      </w:ins>
      <w:ins w:id="643" w:author="Trouet, Valerie M - (trouet)" w:date="2022-10-19T16:34:00Z">
        <w:r w:rsidR="00D3202A">
          <w:t xml:space="preserve"> </w:t>
        </w:r>
      </w:ins>
      <w:r w:rsidR="00D3202A">
        <w:t xml:space="preserve">monthly </w:t>
      </w:r>
      <w:ins w:id="644" w:author="Trouet, Valerie M - (trouet)" w:date="2022-10-17T17:03:00Z">
        <w:r w:rsidR="0005166B">
          <w:t xml:space="preserve">air </w:t>
        </w:r>
      </w:ins>
      <w:del w:id="645" w:author="Trouet, Valerie M - (trouet)" w:date="2022-10-17T17:03:00Z">
        <w:r w:rsidR="00D3202A" w:rsidDel="0005166B">
          <w:delText xml:space="preserve">surface </w:delText>
        </w:r>
      </w:del>
      <w:r w:rsidR="00D3202A">
        <w:t>temperature values from the nearest grid box of the HADCRUT5</w:t>
      </w:r>
      <w:r w:rsidR="00ED51E5">
        <w:t xml:space="preserve"> </w:t>
      </w:r>
      <w:del w:id="646" w:author="Trouet, Valerie M - (trouet)" w:date="2022-10-17T17:03:00Z">
        <w:r w:rsidR="00ED51E5" w:rsidDel="0005166B">
          <w:delText xml:space="preserve">surface </w:delText>
        </w:r>
      </w:del>
      <w:ins w:id="647" w:author="Trouet, Valerie M - (trouet)" w:date="2022-10-17T17:03:00Z">
        <w:r w:rsidR="0005166B">
          <w:t xml:space="preserve">air </w:t>
        </w:r>
      </w:ins>
      <w:r w:rsidR="00ED51E5">
        <w:t>temperature dataset</w:t>
      </w:r>
      <w:ins w:id="648" w:author="Trouet, Valerie M - (trouet)" w:date="2022-10-17T17:04:00Z">
        <w:r w:rsidR="0005166B">
          <w:t xml:space="preserve"> (</w:t>
        </w:r>
        <w:proofErr w:type="spellStart"/>
        <w:del w:id="649" w:author="David Edge" w:date="2022-10-20T16:42:00Z">
          <w:r w:rsidR="0005166B" w:rsidDel="008647DB">
            <w:delText>ADD REF for HADCRUTS5</w:delText>
          </w:r>
        </w:del>
      </w:ins>
      <w:ins w:id="650" w:author="David Edge" w:date="2022-10-20T16:42:00Z">
        <w:r w:rsidR="008647DB">
          <w:t>Morice</w:t>
        </w:r>
        <w:proofErr w:type="spellEnd"/>
        <w:r w:rsidR="008647DB">
          <w:t xml:space="preserve"> et al., 2021</w:t>
        </w:r>
      </w:ins>
      <w:ins w:id="651" w:author="Trouet, Valerie M - (trouet)" w:date="2022-10-17T17:04:00Z">
        <w:r w:rsidR="0005166B">
          <w:t>)</w:t>
        </w:r>
      </w:ins>
      <w:ins w:id="652" w:author="Trouet, Valerie M - (trouet)" w:date="2022-10-19T16:34:00Z">
        <w:r w:rsidR="00D3202A">
          <w:t xml:space="preserve"> </w:t>
        </w:r>
      </w:ins>
      <w:del w:id="653" w:author="Trouet, Valerie M - (trouet)" w:date="2022-10-17T17:03:00Z">
        <w:r w:rsidR="00D3202A" w:rsidDel="0005166B">
          <w:delText>from 185</w:delText>
        </w:r>
        <w:r w:rsidR="00DE5EE4" w:rsidDel="0005166B">
          <w:delText>7</w:delText>
        </w:r>
        <w:r w:rsidR="00D3202A" w:rsidDel="0005166B">
          <w:delText xml:space="preserve"> to present were downloaded from KNMI climate explorer</w:delText>
        </w:r>
      </w:del>
      <w:r w:rsidR="00ED51E5">
        <w:t>.</w:t>
      </w:r>
      <w:r w:rsidR="001A4CF1">
        <w:t xml:space="preserve"> </w:t>
      </w:r>
      <w:r w:rsidR="00ED51E5">
        <w:t>Based on significant correlation values</w:t>
      </w:r>
      <w:r w:rsidR="0033562E">
        <w:t xml:space="preserve">, </w:t>
      </w:r>
      <w:ins w:id="654" w:author="Trouet, Valerie M - (trouet)" w:date="2022-10-17T17:04:00Z">
        <w:r w:rsidR="001B4D5A">
          <w:t xml:space="preserve">we selected </w:t>
        </w:r>
      </w:ins>
      <w:r w:rsidR="0033562E">
        <w:t>a target of</w:t>
      </w:r>
      <w:r w:rsidR="00ED51E5">
        <w:t xml:space="preserve"> average</w:t>
      </w:r>
      <w:r w:rsidR="0033562E">
        <w:t xml:space="preserve"> April-October</w:t>
      </w:r>
      <w:r w:rsidR="00ED51E5">
        <w:t xml:space="preserve"> temperature</w:t>
      </w:r>
      <w:ins w:id="655" w:author="David Edge" w:date="2022-10-20T16:50:00Z">
        <w:r w:rsidR="00A86BA4">
          <w:t>. Our target is</w:t>
        </w:r>
      </w:ins>
      <w:ins w:id="656" w:author="David Edge" w:date="2022-10-20T16:47:00Z">
        <w:r w:rsidR="008647DB">
          <w:t xml:space="preserve"> similar to the Apr-Sep target</w:t>
        </w:r>
      </w:ins>
      <w:ins w:id="657" w:author="David Edge" w:date="2022-10-21T12:37:00Z">
        <w:r w:rsidR="000C76FF">
          <w:t xml:space="preserve"> for</w:t>
        </w:r>
      </w:ins>
      <w:ins w:id="658" w:author="David Edge" w:date="2022-10-21T12:36:00Z">
        <w:r w:rsidR="000C76FF">
          <w:t xml:space="preserve"> a reconstruction which utilized</w:t>
        </w:r>
      </w:ins>
      <w:ins w:id="659" w:author="David Edge" w:date="2022-10-20T16:50:00Z">
        <w:r w:rsidR="008647DB">
          <w:t xml:space="preserve"> this and two additional MXD chronologies in the region</w:t>
        </w:r>
      </w:ins>
      <w:ins w:id="660" w:author="David Edge" w:date="2022-10-20T16:48:00Z">
        <w:r w:rsidR="008647DB">
          <w:t xml:space="preserve"> (</w:t>
        </w:r>
      </w:ins>
      <w:ins w:id="661" w:author="David Edge" w:date="2022-10-29T10:35:00Z">
        <w:r w:rsidR="00435BAE">
          <w:t>Wiles et al.</w:t>
        </w:r>
        <w:r w:rsidR="00435BAE">
          <w:t xml:space="preserve">, </w:t>
        </w:r>
      </w:ins>
      <w:ins w:id="662" w:author="David Edge" w:date="2022-10-20T16:48:00Z">
        <w:r w:rsidR="008647DB">
          <w:t>1996)</w:t>
        </w:r>
      </w:ins>
      <w:del w:id="663" w:author="Trouet, Valerie M - (trouet)" w:date="2022-10-17T17:04:00Z">
        <w:r w:rsidR="0033562E" w:rsidDel="001B4D5A">
          <w:delText xml:space="preserve"> </w:delText>
        </w:r>
        <w:r w:rsidR="00ED51E5" w:rsidDel="001B4D5A">
          <w:delText>was selected</w:delText>
        </w:r>
      </w:del>
      <w:r w:rsidR="00ED51E5">
        <w:t>.</w:t>
      </w:r>
      <w:r w:rsidR="0033562E">
        <w:t xml:space="preserve"> </w:t>
      </w:r>
      <w:commentRangeEnd w:id="638"/>
      <w:r w:rsidR="00247C03">
        <w:rPr>
          <w:rStyle w:val="CommentReference"/>
        </w:rPr>
        <w:commentReference w:id="638"/>
      </w:r>
      <w:commentRangeStart w:id="664"/>
      <w:r w:rsidR="00DE5EE4">
        <w:t>The chronology-target overlap extends from 1857-1983, 127 years</w:t>
      </w:r>
      <w:r w:rsidR="008E7811">
        <w:t xml:space="preserve">, with </w:t>
      </w:r>
      <w:del w:id="665" w:author="David Edge" w:date="2022-10-20T16:35:00Z">
        <w:r w:rsidR="008E7811" w:rsidDel="000B2799">
          <w:delText>an average</w:delText>
        </w:r>
      </w:del>
      <w:ins w:id="666" w:author="David Edge" w:date="2022-10-20T16:35:00Z">
        <w:r w:rsidR="000B2799">
          <w:t>a minimum</w:t>
        </w:r>
      </w:ins>
      <w:r w:rsidR="008E7811">
        <w:t xml:space="preserve"> sample depth of 28</w:t>
      </w:r>
      <w:r w:rsidR="00BD3820">
        <w:t xml:space="preserve"> measurement time series</w:t>
      </w:r>
      <w:ins w:id="667" w:author="David Edge" w:date="2022-10-20T16:52:00Z">
        <w:r w:rsidR="00A86BA4">
          <w:t xml:space="preserve"> in this interval</w:t>
        </w:r>
      </w:ins>
      <w:r w:rsidR="008E7811">
        <w:t>.</w:t>
      </w:r>
      <w:commentRangeEnd w:id="664"/>
      <w:r w:rsidR="001B4D5A">
        <w:rPr>
          <w:rStyle w:val="CommentReference"/>
        </w:rPr>
        <w:commentReference w:id="664"/>
      </w:r>
    </w:p>
    <w:p w14:paraId="7FCA7745" w14:textId="5A900E12" w:rsidR="0014184C" w:rsidRPr="005C49E3" w:rsidRDefault="0014184C" w:rsidP="0014184C">
      <w:pPr>
        <w:rPr>
          <w:ins w:id="668" w:author="David Edge" w:date="2022-10-29T11:49:00Z"/>
          <w:sz w:val="24"/>
          <w:szCs w:val="24"/>
        </w:rPr>
      </w:pPr>
      <w:ins w:id="669" w:author="David Edge" w:date="2022-10-29T11:49:00Z">
        <w:r w:rsidRPr="005C49E3">
          <w:rPr>
            <w:sz w:val="24"/>
            <w:szCs w:val="24"/>
          </w:rPr>
          <w:t>2.</w:t>
        </w:r>
        <w:r>
          <w:rPr>
            <w:sz w:val="24"/>
            <w:szCs w:val="24"/>
          </w:rPr>
          <w:t>2</w:t>
        </w:r>
        <w:r w:rsidRPr="005C49E3">
          <w:rPr>
            <w:sz w:val="24"/>
            <w:szCs w:val="24"/>
          </w:rPr>
          <w:t xml:space="preserve"> Regression Assumptions</w:t>
        </w:r>
      </w:ins>
    </w:p>
    <w:p w14:paraId="033E67DF" w14:textId="27A52182" w:rsidR="0014184C" w:rsidRPr="00F10CC0" w:rsidRDefault="0014184C" w:rsidP="00761B80">
      <w:ins w:id="670" w:author="David Edge" w:date="2022-10-29T11:49:00Z">
        <w:r>
          <w:t>We regressed each chronology onto its target over the full IOI and tested the assumptions of regression (autocorrelation, normality, and homoscedasticity)</w:t>
        </w:r>
        <w:r w:rsidDel="00217884">
          <w:t xml:space="preserve"> </w:t>
        </w:r>
        <w:r>
          <w:t xml:space="preserve">for the residuals. </w:t>
        </w:r>
        <w:r w:rsidRPr="005C49E3">
          <w:t>We utilized the Durbin Watson test of autocorrelation in regression residuals</w:t>
        </w:r>
        <w:r>
          <w:t xml:space="preserve"> using the </w:t>
        </w:r>
        <w:proofErr w:type="spellStart"/>
        <w:r>
          <w:t>lmtest</w:t>
        </w:r>
        <w:proofErr w:type="spellEnd"/>
        <w:r>
          <w:t xml:space="preserve"> package in r</w:t>
        </w:r>
        <w:r w:rsidRPr="005C49E3">
          <w:t xml:space="preserve"> with a threshold of 0.05</w:t>
        </w:r>
        <w:r>
          <w:t xml:space="preserve"> based on Pan’s algorithm (Durbin and Watson, 1950; </w:t>
        </w:r>
        <w:proofErr w:type="spellStart"/>
        <w:r w:rsidRPr="00311682">
          <w:rPr>
            <w:rFonts w:ascii="Calibri" w:hAnsi="Calibri" w:cs="Calibri"/>
          </w:rPr>
          <w:t>Farebrother</w:t>
        </w:r>
        <w:proofErr w:type="spellEnd"/>
        <w:r>
          <w:rPr>
            <w:rFonts w:ascii="Calibri" w:hAnsi="Calibri" w:cs="Calibri"/>
          </w:rPr>
          <w:t xml:space="preserve">, 1980; </w:t>
        </w:r>
        <w:proofErr w:type="spellStart"/>
        <w:r w:rsidRPr="00511237">
          <w:t>Zeileis</w:t>
        </w:r>
        <w:proofErr w:type="spellEnd"/>
        <w:r>
          <w:t xml:space="preserve"> and</w:t>
        </w:r>
        <w:r w:rsidRPr="00511237">
          <w:t xml:space="preserve"> </w:t>
        </w:r>
        <w:proofErr w:type="spellStart"/>
        <w:r w:rsidRPr="00511237">
          <w:t>Hothorn</w:t>
        </w:r>
        <w:proofErr w:type="spellEnd"/>
        <w:r w:rsidRPr="00511237">
          <w:t xml:space="preserve"> 2002</w:t>
        </w:r>
        <w:r>
          <w:t>)</w:t>
        </w:r>
        <w:r w:rsidRPr="002C1C9A">
          <w:t>.</w:t>
        </w:r>
        <w:r>
          <w:t xml:space="preserve"> We tested normality of the residuals with the Shapiro-Wilk test, using the stats package in the R programming language, with p-values less than 0.05 </w:t>
        </w:r>
        <w:commentRangeStart w:id="671"/>
        <w:r>
          <w:t xml:space="preserve">considered </w:t>
        </w:r>
        <w:commentRangeEnd w:id="671"/>
        <w:r>
          <w:t xml:space="preserve">to reject the null of normality </w:t>
        </w:r>
        <w:r>
          <w:rPr>
            <w:rStyle w:val="CommentReference"/>
          </w:rPr>
          <w:commentReference w:id="671"/>
        </w:r>
        <w:r>
          <w:t>(</w:t>
        </w:r>
        <w:r w:rsidRPr="00D8246B">
          <w:t>R Core Team</w:t>
        </w:r>
        <w:r>
          <w:t>;</w:t>
        </w:r>
        <w:r w:rsidRPr="00D8246B">
          <w:t xml:space="preserve"> 2022</w:t>
        </w:r>
        <w:r>
          <w:t xml:space="preserve">). </w:t>
        </w:r>
        <w:r>
          <w:lastRenderedPageBreak/>
          <w:t xml:space="preserve">We tested homoscedasticity with the </w:t>
        </w:r>
        <w:proofErr w:type="spellStart"/>
        <w:r w:rsidRPr="00B942B2">
          <w:t>Goldfeld-Quandt</w:t>
        </w:r>
        <w:proofErr w:type="spellEnd"/>
        <w:r>
          <w:t xml:space="preserve"> test provided by the </w:t>
        </w:r>
        <w:proofErr w:type="spellStart"/>
        <w:r>
          <w:t>lmtest</w:t>
        </w:r>
        <w:proofErr w:type="spellEnd"/>
        <w:r>
          <w:t xml:space="preserve"> package in R, with p-values less than 0.05 </w:t>
        </w:r>
        <w:commentRangeStart w:id="672"/>
        <w:r>
          <w:t xml:space="preserve">considered </w:t>
        </w:r>
        <w:commentRangeEnd w:id="672"/>
        <w:r>
          <w:t xml:space="preserve">to reject the null of homoscedasticity </w:t>
        </w:r>
        <w:r>
          <w:rPr>
            <w:rStyle w:val="CommentReference"/>
          </w:rPr>
          <w:commentReference w:id="672"/>
        </w:r>
        <w:r>
          <w:t xml:space="preserve">(Goldfield and </w:t>
        </w:r>
        <w:proofErr w:type="spellStart"/>
        <w:r>
          <w:t>Quandt</w:t>
        </w:r>
        <w:proofErr w:type="spellEnd"/>
        <w:r>
          <w:t xml:space="preserve">; 1965; </w:t>
        </w:r>
        <w:proofErr w:type="spellStart"/>
        <w:r w:rsidRPr="00511237">
          <w:t>Zeileis</w:t>
        </w:r>
        <w:proofErr w:type="spellEnd"/>
        <w:r>
          <w:t xml:space="preserve"> and</w:t>
        </w:r>
        <w:r w:rsidRPr="00511237">
          <w:t xml:space="preserve"> </w:t>
        </w:r>
        <w:proofErr w:type="spellStart"/>
        <w:r w:rsidRPr="00511237">
          <w:t>Hothorn</w:t>
        </w:r>
        <w:proofErr w:type="spellEnd"/>
        <w:r w:rsidRPr="00511237">
          <w:t xml:space="preserve"> 2002)</w:t>
        </w:r>
        <w:r>
          <w:t>.</w:t>
        </w:r>
      </w:ins>
    </w:p>
    <w:p w14:paraId="5E3F5395" w14:textId="41A28E24" w:rsidR="003A55D4" w:rsidRDefault="0014184C" w:rsidP="0041772F">
      <w:pPr>
        <w:rPr>
          <w:sz w:val="24"/>
          <w:szCs w:val="24"/>
        </w:rPr>
      </w:pPr>
      <w:r>
        <w:rPr>
          <w:noProof/>
        </w:rPr>
        <mc:AlternateContent>
          <mc:Choice Requires="wpg">
            <w:drawing>
              <wp:anchor distT="0" distB="0" distL="114300" distR="114300" simplePos="0" relativeHeight="251699200" behindDoc="0" locked="0" layoutInCell="1" allowOverlap="1" wp14:anchorId="47F8FBD4" wp14:editId="29CAF19B">
                <wp:simplePos x="0" y="0"/>
                <wp:positionH relativeFrom="margin">
                  <wp:align>right</wp:align>
                </wp:positionH>
                <wp:positionV relativeFrom="paragraph">
                  <wp:posOffset>395101</wp:posOffset>
                </wp:positionV>
                <wp:extent cx="5943600" cy="6506845"/>
                <wp:effectExtent l="0" t="0" r="0" b="8255"/>
                <wp:wrapSquare wrapText="bothSides"/>
                <wp:docPr id="202" name="Group 202"/>
                <wp:cNvGraphicFramePr/>
                <a:graphic xmlns:a="http://schemas.openxmlformats.org/drawingml/2006/main">
                  <a:graphicData uri="http://schemas.microsoft.com/office/word/2010/wordprocessingGroup">
                    <wpg:wgp>
                      <wpg:cNvGrpSpPr/>
                      <wpg:grpSpPr>
                        <a:xfrm>
                          <a:off x="0" y="0"/>
                          <a:ext cx="5943600" cy="6507125"/>
                          <a:chOff x="0" y="0"/>
                          <a:chExt cx="5943600" cy="6507125"/>
                        </a:xfrm>
                      </wpg:grpSpPr>
                      <wps:wsp>
                        <wps:cNvPr id="33" name="Text Box 2"/>
                        <wps:cNvSpPr txBox="1">
                          <a:spLocks noChangeArrowheads="1"/>
                        </wps:cNvSpPr>
                        <wps:spPr bwMode="auto">
                          <a:xfrm>
                            <a:off x="24063" y="5149262"/>
                            <a:ext cx="5915025" cy="1357863"/>
                          </a:xfrm>
                          <a:prstGeom prst="rect">
                            <a:avLst/>
                          </a:prstGeom>
                          <a:solidFill>
                            <a:srgbClr val="FFFFFF"/>
                          </a:solidFill>
                          <a:ln w="9525">
                            <a:noFill/>
                            <a:miter lim="800000"/>
                            <a:headEnd/>
                            <a:tailEnd/>
                          </a:ln>
                        </wps:spPr>
                        <wps:txbx>
                          <w:txbxContent>
                            <w:p w14:paraId="2E62FB25" w14:textId="2C558CD8" w:rsidR="0040282C" w:rsidRDefault="0040282C">
                              <w:ins w:id="673" w:author="David Edge" w:date="2022-10-21T16:46:00Z">
                                <w:r>
                                  <w:t xml:space="preserve">Figure 1 Synthetic chronology construction. </w:t>
                                </w:r>
                                <w:r w:rsidR="00602EBF">
                                  <w:t>The MV Chronolog</w:t>
                                </w:r>
                              </w:ins>
                              <w:ins w:id="674" w:author="David Edge" w:date="2022-10-21T16:47:00Z">
                                <w:r w:rsidR="00602EBF">
                                  <w:t>y panel shows the process of building a TMVSC from the original MV chronology from the low/high frequency and noise components.</w:t>
                                </w:r>
                              </w:ins>
                              <w:ins w:id="675" w:author="David Edge" w:date="2022-10-28T12:36:00Z">
                                <w:r w:rsidR="00884F75">
                                  <w:t xml:space="preserve"> One TMVSC is produced for each synthetic chronology.</w:t>
                                </w:r>
                              </w:ins>
                              <w:ins w:id="676" w:author="David Edge" w:date="2022-10-21T16:47:00Z">
                                <w:r w:rsidR="00602EBF">
                                  <w:t xml:space="preserve"> The Time S</w:t>
                                </w:r>
                              </w:ins>
                              <w:ins w:id="677" w:author="David Edge" w:date="2022-10-21T16:48:00Z">
                                <w:r w:rsidR="00602EBF">
                                  <w:t xml:space="preserve">eries panels shows the development of </w:t>
                                </w:r>
                              </w:ins>
                              <w:ins w:id="678" w:author="David Edge" w:date="2022-10-28T12:37:00Z">
                                <w:r w:rsidR="00884F75">
                                  <w:t>o</w:t>
                                </w:r>
                              </w:ins>
                              <w:ins w:id="679" w:author="David Edge" w:date="2022-10-28T12:38:00Z">
                                <w:r w:rsidR="00884F75">
                                  <w:t>ne</w:t>
                                </w:r>
                              </w:ins>
                              <w:ins w:id="680" w:author="David Edge" w:date="2022-10-21T16:48:00Z">
                                <w:r w:rsidR="00602EBF">
                                  <w:t xml:space="preserve"> synthetic chronology time series from the TMVSC se</w:t>
                                </w:r>
                              </w:ins>
                              <w:ins w:id="681" w:author="David Edge" w:date="2022-10-21T16:49:00Z">
                                <w:r w:rsidR="00602EBF">
                                  <w:t>gment</w:t>
                                </w:r>
                              </w:ins>
                              <w:ins w:id="682" w:author="David Edge" w:date="2022-10-29T13:25:00Z">
                                <w:r w:rsidR="0093212D">
                                  <w:t>, where</w:t>
                                </w:r>
                              </w:ins>
                              <w:ins w:id="683" w:author="David Edge" w:date="2022-10-29T13:26:00Z">
                                <w:r w:rsidR="0093212D">
                                  <w:t xml:space="preserve"> the Original Time Series is the TMCSV in the interval covered by a particular time series</w:t>
                                </w:r>
                              </w:ins>
                              <w:ins w:id="684" w:author="David Edge" w:date="2022-10-21T16:50:00Z">
                                <w:r w:rsidR="00602EBF">
                                  <w:t>.</w:t>
                                </w:r>
                              </w:ins>
                              <w:ins w:id="685" w:author="David Edge" w:date="2022-10-21T16:49:00Z">
                                <w:r w:rsidR="00602EBF">
                                  <w:t xml:space="preserve"> </w:t>
                                </w:r>
                              </w:ins>
                              <w:ins w:id="686" w:author="David Edge" w:date="2022-10-21T16:50:00Z">
                                <w:r w:rsidR="00602EBF">
                                  <w:t>The</w:t>
                                </w:r>
                              </w:ins>
                              <w:ins w:id="687" w:author="David Edge" w:date="2022-10-21T16:49:00Z">
                                <w:r w:rsidR="00602EBF">
                                  <w:t xml:space="preserve"> TTS</w:t>
                                </w:r>
                              </w:ins>
                              <w:ins w:id="688" w:author="David Edge" w:date="2022-10-21T16:50:00Z">
                                <w:r w:rsidR="00602EBF">
                                  <w:t xml:space="preserve"> is broken into</w:t>
                                </w:r>
                              </w:ins>
                              <w:ins w:id="689" w:author="David Edge" w:date="2022-10-21T16:49:00Z">
                                <w:r w:rsidR="00602EBF">
                                  <w:t xml:space="preserve"> the low/high frequency components</w:t>
                                </w:r>
                              </w:ins>
                              <w:ins w:id="690" w:author="David Edge" w:date="2022-10-29T13:27:00Z">
                                <w:r w:rsidR="0093212D">
                                  <w:t>. N</w:t>
                                </w:r>
                              </w:ins>
                              <w:ins w:id="691" w:author="David Edge" w:date="2022-10-21T16:50:00Z">
                                <w:r w:rsidR="00602EBF">
                                  <w:t>oise is added</w:t>
                                </w:r>
                              </w:ins>
                              <w:ins w:id="692" w:author="David Edge" w:date="2022-10-29T13:27:00Z">
                                <w:r w:rsidR="0093212D">
                                  <w:t xml:space="preserve"> to the high frequency before the two components are recombined to form the synthetic time series</w:t>
                                </w:r>
                              </w:ins>
                              <w:ins w:id="693" w:author="David Edge" w:date="2022-10-21T16:51:00Z">
                                <w:r w:rsidR="00602EBF">
                                  <w:t>.</w:t>
                                </w:r>
                              </w:ins>
                            </w:p>
                          </w:txbxContent>
                        </wps:txbx>
                        <wps:bodyPr rot="0" vert="horz" wrap="square" lIns="91440" tIns="45720" rIns="91440" bIns="45720" anchor="t" anchorCtr="0">
                          <a:noAutofit/>
                        </wps:bodyPr>
                      </wps:wsp>
                      <pic:pic xmlns:pic="http://schemas.openxmlformats.org/drawingml/2006/picture">
                        <pic:nvPicPr>
                          <pic:cNvPr id="32" name="Picture 32" descr="Text&#10;&#10;Description automatically generated with medium confidence"/>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wpg:wgp>
                  </a:graphicData>
                </a:graphic>
                <wp14:sizeRelV relativeFrom="margin">
                  <wp14:pctHeight>0</wp14:pctHeight>
                </wp14:sizeRelV>
              </wp:anchor>
            </w:drawing>
          </mc:Choice>
          <mc:Fallback>
            <w:pict>
              <v:group w14:anchorId="47F8FBD4" id="Group 202" o:spid="_x0000_s1026" style="position:absolute;margin-left:416.8pt;margin-top:31.1pt;width:468pt;height:512.35pt;z-index:251699200;mso-position-horizontal:right;mso-position-horizontal-relative:margin;mso-height-relative:margin" coordsize="59436,65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">
                <v:shapetype id="_x0000_t202" coordsize="21600,21600" o:spt="202" path="m,l,21600r21600,l21600,xe">
                  <v:stroke joinstyle="miter"/>
                  <v:path gradientshapeok="t" o:connecttype="rect"/>
                </v:shapetype>
                <v:shape id="_x0000_s1027" type="#_x0000_t202" style="position:absolute;left:240;top:51492;width:59150;height:13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" stroked="f">
                  <v:textbox>
                    <w:txbxContent>
                      <w:p w14:paraId="2E62FB25" w14:textId="2C558CD8" w:rsidR="0040282C" w:rsidRDefault="0040282C">
                        <w:ins w:id="694" w:author="David Edge" w:date="2022-10-21T16:46:00Z">
                          <w:r>
                            <w:t xml:space="preserve">Figure 1 Synthetic chronology construction. </w:t>
                          </w:r>
                          <w:r w:rsidR="00602EBF">
                            <w:t>The MV Chronolog</w:t>
                          </w:r>
                        </w:ins>
                        <w:ins w:id="695" w:author="David Edge" w:date="2022-10-21T16:47:00Z">
                          <w:r w:rsidR="00602EBF">
                            <w:t>y panel shows the process of building a TMVSC from the original MV chronology from the low/high frequency and noise components.</w:t>
                          </w:r>
                        </w:ins>
                        <w:ins w:id="696" w:author="David Edge" w:date="2022-10-28T12:36:00Z">
                          <w:r w:rsidR="00884F75">
                            <w:t xml:space="preserve"> One TMVSC is produced for each synthetic chronology.</w:t>
                          </w:r>
                        </w:ins>
                        <w:ins w:id="697" w:author="David Edge" w:date="2022-10-21T16:47:00Z">
                          <w:r w:rsidR="00602EBF">
                            <w:t xml:space="preserve"> The Time S</w:t>
                          </w:r>
                        </w:ins>
                        <w:ins w:id="698" w:author="David Edge" w:date="2022-10-21T16:48:00Z">
                          <w:r w:rsidR="00602EBF">
                            <w:t xml:space="preserve">eries panels shows the development of </w:t>
                          </w:r>
                        </w:ins>
                        <w:ins w:id="699" w:author="David Edge" w:date="2022-10-28T12:37:00Z">
                          <w:r w:rsidR="00884F75">
                            <w:t>o</w:t>
                          </w:r>
                        </w:ins>
                        <w:ins w:id="700" w:author="David Edge" w:date="2022-10-28T12:38:00Z">
                          <w:r w:rsidR="00884F75">
                            <w:t>ne</w:t>
                          </w:r>
                        </w:ins>
                        <w:ins w:id="701" w:author="David Edge" w:date="2022-10-21T16:48:00Z">
                          <w:r w:rsidR="00602EBF">
                            <w:t xml:space="preserve"> synthetic chronology time series from the TMVSC se</w:t>
                          </w:r>
                        </w:ins>
                        <w:ins w:id="702" w:author="David Edge" w:date="2022-10-21T16:49:00Z">
                          <w:r w:rsidR="00602EBF">
                            <w:t>gment</w:t>
                          </w:r>
                        </w:ins>
                        <w:ins w:id="703" w:author="David Edge" w:date="2022-10-29T13:25:00Z">
                          <w:r w:rsidR="0093212D">
                            <w:t>, where</w:t>
                          </w:r>
                        </w:ins>
                        <w:ins w:id="704" w:author="David Edge" w:date="2022-10-29T13:26:00Z">
                          <w:r w:rsidR="0093212D">
                            <w:t xml:space="preserve"> the Original Time Series is the TMCSV in the interval covered by a particular time series</w:t>
                          </w:r>
                        </w:ins>
                        <w:ins w:id="705" w:author="David Edge" w:date="2022-10-21T16:50:00Z">
                          <w:r w:rsidR="00602EBF">
                            <w:t>.</w:t>
                          </w:r>
                        </w:ins>
                        <w:ins w:id="706" w:author="David Edge" w:date="2022-10-21T16:49:00Z">
                          <w:r w:rsidR="00602EBF">
                            <w:t xml:space="preserve"> </w:t>
                          </w:r>
                        </w:ins>
                        <w:ins w:id="707" w:author="David Edge" w:date="2022-10-21T16:50:00Z">
                          <w:r w:rsidR="00602EBF">
                            <w:t>The</w:t>
                          </w:r>
                        </w:ins>
                        <w:ins w:id="708" w:author="David Edge" w:date="2022-10-21T16:49:00Z">
                          <w:r w:rsidR="00602EBF">
                            <w:t xml:space="preserve"> TTS</w:t>
                          </w:r>
                        </w:ins>
                        <w:ins w:id="709" w:author="David Edge" w:date="2022-10-21T16:50:00Z">
                          <w:r w:rsidR="00602EBF">
                            <w:t xml:space="preserve"> is broken into</w:t>
                          </w:r>
                        </w:ins>
                        <w:ins w:id="710" w:author="David Edge" w:date="2022-10-21T16:49:00Z">
                          <w:r w:rsidR="00602EBF">
                            <w:t xml:space="preserve"> the low/high frequency components</w:t>
                          </w:r>
                        </w:ins>
                        <w:ins w:id="711" w:author="David Edge" w:date="2022-10-29T13:27:00Z">
                          <w:r w:rsidR="0093212D">
                            <w:t>. N</w:t>
                          </w:r>
                        </w:ins>
                        <w:ins w:id="712" w:author="David Edge" w:date="2022-10-21T16:50:00Z">
                          <w:r w:rsidR="00602EBF">
                            <w:t>oise is added</w:t>
                          </w:r>
                        </w:ins>
                        <w:ins w:id="713" w:author="David Edge" w:date="2022-10-29T13:27:00Z">
                          <w:r w:rsidR="0093212D">
                            <w:t xml:space="preserve"> to the high frequency before the two components are recombined to form the synthetic time series</w:t>
                          </w:r>
                        </w:ins>
                        <w:ins w:id="714" w:author="David Edge" w:date="2022-10-21T16:51:00Z">
                          <w:r w:rsidR="00602EBF">
                            <w:t>.</w:t>
                          </w:r>
                        </w:ins>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 o:spid="_x0000_s1028" type="#_x0000_t75" alt="Text&#10;&#10;Description automatically generated with medium confidence" style="position:absolute;width:59436;height:50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">
                  <v:imagedata r:id="rId11" o:title="Text&#10;&#10;Description automatically generated with medium confidence"/>
                </v:shape>
                <w10:wrap type="square" anchorx="margin"/>
              </v:group>
            </w:pict>
          </mc:Fallback>
        </mc:AlternateContent>
      </w:r>
      <w:r w:rsidR="0041772F">
        <w:rPr>
          <w:sz w:val="24"/>
          <w:szCs w:val="24"/>
        </w:rPr>
        <w:t>2.</w:t>
      </w:r>
      <w:ins w:id="715" w:author="David Edge" w:date="2022-10-29T11:49:00Z">
        <w:r>
          <w:rPr>
            <w:sz w:val="24"/>
            <w:szCs w:val="24"/>
          </w:rPr>
          <w:t>3</w:t>
        </w:r>
      </w:ins>
      <w:del w:id="716" w:author="David Edge" w:date="2022-10-29T11:49:00Z">
        <w:r w:rsidR="0041772F" w:rsidDel="0014184C">
          <w:rPr>
            <w:sz w:val="24"/>
            <w:szCs w:val="24"/>
          </w:rPr>
          <w:delText>2</w:delText>
        </w:r>
      </w:del>
      <w:r w:rsidR="0041772F">
        <w:rPr>
          <w:sz w:val="24"/>
          <w:szCs w:val="24"/>
        </w:rPr>
        <w:t xml:space="preserve"> </w:t>
      </w:r>
      <w:r w:rsidR="003A55D4" w:rsidRPr="003A55D4">
        <w:rPr>
          <w:sz w:val="24"/>
          <w:szCs w:val="24"/>
        </w:rPr>
        <w:t>Synthetic Chronologies</w:t>
      </w:r>
    </w:p>
    <w:p w14:paraId="269C8885" w14:textId="3B2959A9" w:rsidR="00381399" w:rsidRDefault="00381399" w:rsidP="00761B80">
      <w:pPr>
        <w:rPr>
          <w:ins w:id="717" w:author="David Edge" w:date="2022-10-21T15:12:00Z"/>
          <w:noProof/>
        </w:rPr>
      </w:pPr>
      <w:r>
        <w:t xml:space="preserve">In addition to the </w:t>
      </w:r>
      <w:ins w:id="718" w:author="Trouet, Valerie M - (trouet)" w:date="2022-10-17T17:08:00Z">
        <w:r w:rsidR="00162EAC">
          <w:t xml:space="preserve">three </w:t>
        </w:r>
      </w:ins>
      <w:r>
        <w:t>real chronologies</w:t>
      </w:r>
      <w:del w:id="719" w:author="Trouet, Valerie M - (trouet)" w:date="2022-10-17T17:08:00Z">
        <w:r w:rsidDel="00162EAC">
          <w:delText xml:space="preserve"> tested</w:delText>
        </w:r>
      </w:del>
      <w:r>
        <w:t xml:space="preserve">, we developed </w:t>
      </w:r>
      <w:ins w:id="720" w:author="David Edge" w:date="2022-10-29T10:37:00Z">
        <w:r w:rsidR="00435BAE">
          <w:t>1</w:t>
        </w:r>
      </w:ins>
      <w:del w:id="721" w:author="David Edge" w:date="2022-10-29T10:37:00Z">
        <w:r w:rsidR="00415EB6" w:rsidDel="00435BAE">
          <w:delText>2</w:delText>
        </w:r>
      </w:del>
      <w:r w:rsidR="00415EB6">
        <w:t>0</w:t>
      </w:r>
      <w:r>
        <w:t>0 synthetic chronologies for each chronology-target pair</w:t>
      </w:r>
      <w:ins w:id="722" w:author="David Edge" w:date="2022-10-20T18:03:00Z">
        <w:r w:rsidR="00753739">
          <w:t xml:space="preserve"> </w:t>
        </w:r>
      </w:ins>
      <w:ins w:id="723" w:author="David Edge" w:date="2022-10-20T18:04:00Z">
        <w:r w:rsidR="00753739">
          <w:t>using the R programming language (</w:t>
        </w:r>
      </w:ins>
      <w:ins w:id="724" w:author="David Edge" w:date="2022-10-21T12:38:00Z">
        <w:r w:rsidR="000C76FF">
          <w:t>Fig 1</w:t>
        </w:r>
      </w:ins>
      <w:ins w:id="725" w:author="David Edge" w:date="2022-10-20T18:04:00Z">
        <w:r w:rsidR="00753739">
          <w:t>)</w:t>
        </w:r>
      </w:ins>
      <w:r>
        <w:t>. Synthetic chronologies provide</w:t>
      </w:r>
      <w:ins w:id="726" w:author="David Edge" w:date="2022-10-29T10:41:00Z">
        <w:r w:rsidR="00435BAE">
          <w:t>d</w:t>
        </w:r>
      </w:ins>
      <w:r>
        <w:t xml:space="preserve"> additional opportunities to test the </w:t>
      </w:r>
      <w:del w:id="727" w:author="David Edge" w:date="2022-10-20T10:49:00Z">
        <w:r w:rsidDel="00746E82">
          <w:delText>prediction</w:delText>
        </w:r>
      </w:del>
      <w:ins w:id="728" w:author="David Edge" w:date="2022-10-20T10:49:00Z">
        <w:r w:rsidR="00746E82">
          <w:t>confidence</w:t>
        </w:r>
      </w:ins>
      <w:r>
        <w:t xml:space="preserve"> interval methods for each climate target</w:t>
      </w:r>
      <w:r w:rsidR="00F10CC0">
        <w:t xml:space="preserve"> and help</w:t>
      </w:r>
      <w:ins w:id="729" w:author="David Edge" w:date="2022-10-29T10:42:00Z">
        <w:r w:rsidR="00435BAE">
          <w:t>ed</w:t>
        </w:r>
      </w:ins>
      <w:r w:rsidR="00F10CC0">
        <w:t xml:space="preserve"> </w:t>
      </w:r>
      <w:r w:rsidR="00F10CC0">
        <w:lastRenderedPageBreak/>
        <w:t xml:space="preserve">determine which chronology </w:t>
      </w:r>
      <w:del w:id="730" w:author="David Edge" w:date="2022-10-29T13:08:00Z">
        <w:r w:rsidR="00F10CC0" w:rsidDel="003138F0">
          <w:delText xml:space="preserve">characteristics </w:delText>
        </w:r>
      </w:del>
      <w:ins w:id="731" w:author="David Edge" w:date="2022-10-29T13:08:00Z">
        <w:r w:rsidR="003138F0">
          <w:t>properties</w:t>
        </w:r>
        <w:r w:rsidR="003138F0">
          <w:t xml:space="preserve"> </w:t>
        </w:r>
      </w:ins>
      <w:del w:id="732" w:author="Microsoft Office User" w:date="2022-10-11T12:53:00Z">
        <w:r w:rsidR="00F10CC0">
          <w:delText xml:space="preserve">most </w:delText>
        </w:r>
      </w:del>
      <w:ins w:id="733" w:author="Trouet, Valerie M - (trouet)" w:date="2022-10-17T17:09:00Z">
        <w:del w:id="734" w:author="David Edge" w:date="2022-10-20T16:52:00Z">
          <w:r w:rsidR="00162EAC" w:rsidDel="00A86BA4">
            <w:delText xml:space="preserve">strongly </w:delText>
          </w:r>
        </w:del>
      </w:ins>
      <w:del w:id="735" w:author="Microsoft Office User" w:date="2022-10-11T12:53:00Z">
        <w:r w:rsidR="00F10CC0">
          <w:delText xml:space="preserve">determine </w:delText>
        </w:r>
      </w:del>
      <w:ins w:id="736" w:author="Microsoft Office User" w:date="2022-10-11T12:53:00Z">
        <w:del w:id="737" w:author="David Edge" w:date="2022-10-29T10:42:00Z">
          <w:r w:rsidR="00247C03" w:rsidDel="00435BAE">
            <w:delText>have</w:delText>
          </w:r>
        </w:del>
      </w:ins>
      <w:ins w:id="738" w:author="David Edge" w:date="2022-10-29T10:42:00Z">
        <w:r w:rsidR="00435BAE">
          <w:t>had</w:t>
        </w:r>
      </w:ins>
      <w:ins w:id="739" w:author="Microsoft Office User" w:date="2022-10-11T12:53:00Z">
        <w:r w:rsidR="00247C03">
          <w:t xml:space="preserve"> the largest influence on </w:t>
        </w:r>
      </w:ins>
      <w:ins w:id="740" w:author="David Edge" w:date="2022-10-19T16:34:00Z">
        <w:r w:rsidR="00F10CC0">
          <w:t xml:space="preserve">the </w:t>
        </w:r>
      </w:ins>
      <w:ins w:id="741" w:author="Microsoft Office User" w:date="2022-10-11T12:53:00Z">
        <w:r w:rsidR="00247C03">
          <w:t>fidelity</w:t>
        </w:r>
      </w:ins>
      <w:ins w:id="742" w:author="Microsoft Office User" w:date="2022-10-11T12:54:00Z">
        <w:r w:rsidR="00247C03">
          <w:t xml:space="preserve"> of </w:t>
        </w:r>
        <w:r w:rsidR="00F10CC0">
          <w:t>the</w:t>
        </w:r>
      </w:ins>
      <w:ins w:id="743" w:author="Microsoft Office User" w:date="2022-10-11T12:53:00Z">
        <w:r w:rsidR="00F10CC0">
          <w:t xml:space="preserve"> </w:t>
        </w:r>
      </w:ins>
      <w:del w:id="744" w:author="David Edge" w:date="2022-10-20T10:49:00Z">
        <w:r w:rsidR="00F10CC0" w:rsidDel="00746E82">
          <w:delText>prediction</w:delText>
        </w:r>
      </w:del>
      <w:ins w:id="745" w:author="David Edge" w:date="2022-10-20T10:49:00Z">
        <w:r w:rsidR="00746E82">
          <w:t>confidence</w:t>
        </w:r>
      </w:ins>
      <w:r w:rsidR="00F10CC0">
        <w:t xml:space="preserve"> interval</w:t>
      </w:r>
      <w:ins w:id="746" w:author="David Edge" w:date="2022-10-21T12:40:00Z">
        <w:r w:rsidR="00227A22">
          <w:t>s</w:t>
        </w:r>
      </w:ins>
      <w:del w:id="747" w:author="Microsoft Office User" w:date="2022-10-11T12:53:00Z">
        <w:r w:rsidR="00F10CC0">
          <w:delText xml:space="preserve"> fidelity</w:delText>
        </w:r>
      </w:del>
      <w:r>
        <w:t>.</w:t>
      </w:r>
      <w:r w:rsidR="005B2D09">
        <w:t xml:space="preserve"> </w:t>
      </w:r>
      <w:ins w:id="748" w:author="Trouet, Valerie M - (trouet)" w:date="2022-10-17T17:09:00Z">
        <w:r w:rsidR="00AA511A">
          <w:t>We varied k</w:t>
        </w:r>
      </w:ins>
      <w:del w:id="749" w:author="Trouet, Valerie M - (trouet)" w:date="2022-10-17T17:09:00Z">
        <w:r w:rsidR="005B2D09" w:rsidDel="00AA511A">
          <w:delText>K</w:delText>
        </w:r>
      </w:del>
      <w:r w:rsidR="005B2D09">
        <w:t>ey</w:t>
      </w:r>
      <w:r w:rsidR="00F10CC0">
        <w:t xml:space="preserve"> </w:t>
      </w:r>
      <w:del w:id="750" w:author="David Edge" w:date="2022-10-29T13:08:00Z">
        <w:r w:rsidR="00F10CC0" w:rsidDel="003138F0">
          <w:delText xml:space="preserve">characteristics </w:delText>
        </w:r>
      </w:del>
      <w:ins w:id="751" w:author="David Edge" w:date="2022-10-29T13:08:00Z">
        <w:r w:rsidR="003138F0">
          <w:t>properties</w:t>
        </w:r>
        <w:r w:rsidR="003138F0">
          <w:t xml:space="preserve"> </w:t>
        </w:r>
      </w:ins>
      <w:r w:rsidR="00F10CC0">
        <w:t>of the synthetic chronologies</w:t>
      </w:r>
      <w:ins w:id="752" w:author="Trouet, Valerie M - (trouet)" w:date="2022-10-17T17:09:00Z">
        <w:r w:rsidR="00AA511A">
          <w:t xml:space="preserve"> </w:t>
        </w:r>
      </w:ins>
      <w:del w:id="753" w:author="Trouet, Valerie M - (trouet)" w:date="2022-10-17T17:09:00Z">
        <w:r w:rsidR="00F10CC0" w:rsidDel="00AA511A">
          <w:delText xml:space="preserve"> </w:delText>
        </w:r>
        <w:r w:rsidR="008333C8" w:rsidDel="00AA511A">
          <w:delText xml:space="preserve">were </w:delText>
        </w:r>
        <w:r w:rsidR="00F10CC0" w:rsidDel="00AA511A">
          <w:delText>varied</w:delText>
        </w:r>
      </w:del>
      <w:ins w:id="754" w:author="Microsoft Office User" w:date="2022-10-11T12:55:00Z">
        <w:del w:id="755" w:author="Trouet, Valerie M - (trouet)" w:date="2022-10-17T17:09:00Z">
          <w:r w:rsidR="00317F69" w:rsidDel="00AA511A">
            <w:delText xml:space="preserve"> </w:delText>
          </w:r>
        </w:del>
        <w:r w:rsidR="00247C03">
          <w:t>in each iteration</w:t>
        </w:r>
      </w:ins>
      <w:ins w:id="756" w:author="Microsoft Office User" w:date="2022-10-11T12:54:00Z">
        <w:r w:rsidR="00247C03">
          <w:t xml:space="preserve">, </w:t>
        </w:r>
      </w:ins>
      <w:del w:id="757" w:author="Microsoft Office User" w:date="2022-10-11T12:54:00Z">
        <w:r w:rsidR="00317F69" w:rsidDel="00247C03">
          <w:delText xml:space="preserve"> </w:delText>
        </w:r>
        <w:r w:rsidR="00317F69">
          <w:delText xml:space="preserve">to provide information on their </w:delText>
        </w:r>
        <w:r w:rsidR="00C44D7D">
          <w:delText>contribution to prediction interval reliability</w:delText>
        </w:r>
        <w:r w:rsidR="00317F69">
          <w:delText xml:space="preserve">. These </w:delText>
        </w:r>
      </w:del>
      <w:commentRangeStart w:id="758"/>
      <w:del w:id="759" w:author="Trouet, Valerie M - (trouet)" w:date="2022-10-17T17:09:00Z">
        <w:r w:rsidR="00317F69" w:rsidDel="001B5AC4">
          <w:delText xml:space="preserve">parameters </w:delText>
        </w:r>
      </w:del>
      <w:ins w:id="760" w:author="David Edge" w:date="2022-10-19T16:34:00Z">
        <w:r w:rsidR="00317F69">
          <w:t>includ</w:t>
        </w:r>
      </w:ins>
      <w:ins w:id="761" w:author="Microsoft Office User" w:date="2022-10-11T12:55:00Z">
        <w:r w:rsidR="00247C03">
          <w:t>ing the</w:t>
        </w:r>
      </w:ins>
      <w:del w:id="762" w:author="Microsoft Office User" w:date="2022-10-11T12:55:00Z">
        <w:r w:rsidR="00317F69" w:rsidDel="00247C03">
          <w:delText>e</w:delText>
        </w:r>
      </w:del>
      <w:ins w:id="763" w:author="Trouet, Valerie M - (trouet)" w:date="2022-10-17T17:09:00Z">
        <w:del w:id="764" w:author="David Edge" w:date="2022-10-20T16:53:00Z">
          <w:r w:rsidR="001B5AC4" w:rsidDel="00A86BA4">
            <w:delText xml:space="preserve">characteristics </w:delText>
          </w:r>
        </w:del>
      </w:ins>
      <w:commentRangeEnd w:id="758"/>
      <w:ins w:id="765" w:author="Trouet, Valerie M - (trouet)" w:date="2022-10-17T17:10:00Z">
        <w:del w:id="766" w:author="David Edge" w:date="2022-10-20T16:53:00Z">
          <w:r w:rsidR="001B5AC4" w:rsidDel="00A86BA4">
            <w:rPr>
              <w:rStyle w:val="CommentReference"/>
            </w:rPr>
            <w:commentReference w:id="758"/>
          </w:r>
        </w:del>
      </w:ins>
      <w:ins w:id="767" w:author="Trouet, Valerie M - (trouet)" w:date="2022-10-19T16:34:00Z">
        <w:del w:id="768" w:author="David Edge" w:date="2022-10-20T16:53:00Z">
          <w:r w:rsidR="00317F69" w:rsidDel="00A86BA4">
            <w:delText>include</w:delText>
          </w:r>
        </w:del>
      </w:ins>
      <w:r w:rsidR="00317F69">
        <w:t xml:space="preserve"> correlation to </w:t>
      </w:r>
      <w:del w:id="769" w:author="David Edge" w:date="2022-10-20T16:53:00Z">
        <w:r w:rsidR="00317F69" w:rsidDel="00A86BA4">
          <w:delText xml:space="preserve">climate </w:delText>
        </w:r>
      </w:del>
      <w:r w:rsidR="00317F69">
        <w:t>target, first-order autocorrelation,</w:t>
      </w:r>
      <w:r w:rsidR="00415EB6">
        <w:t xml:space="preserve"> sample depth</w:t>
      </w:r>
      <w:r w:rsidR="005B2D09">
        <w:t>,</w:t>
      </w:r>
      <w:r w:rsidR="00317F69">
        <w:t xml:space="preserve"> and </w:t>
      </w:r>
      <w:r w:rsidR="00506122">
        <w:t>rbar</w:t>
      </w:r>
      <w:r w:rsidR="005B2D09">
        <w:t xml:space="preserve">, defined as the mean value of all </w:t>
      </w:r>
      <w:del w:id="770" w:author="Microsoft Office User" w:date="2022-10-11T12:55:00Z">
        <w:r w:rsidR="005B2D09">
          <w:delText xml:space="preserve">possible </w:delText>
        </w:r>
      </w:del>
      <w:r w:rsidR="005B2D09">
        <w:t>pairwise correlations among samples</w:t>
      </w:r>
      <w:r w:rsidR="00317F69">
        <w:t xml:space="preserve">. </w:t>
      </w:r>
      <w:ins w:id="771" w:author="David Edge" w:date="2022-10-21T15:11:00Z">
        <w:r w:rsidR="009D429F">
          <w:t xml:space="preserve">We constrained </w:t>
        </w:r>
      </w:ins>
      <w:del w:id="772" w:author="David Edge" w:date="2022-10-21T15:11:00Z">
        <w:r w:rsidR="005A7043" w:rsidDel="009D429F">
          <w:delText>T</w:delText>
        </w:r>
      </w:del>
      <w:ins w:id="773" w:author="David Edge" w:date="2022-10-21T15:11:00Z">
        <w:r w:rsidR="009D429F">
          <w:t>t</w:t>
        </w:r>
      </w:ins>
      <w:r w:rsidR="005A7043">
        <w:t>he sample depths of the three sets of synthetic chronologies</w:t>
      </w:r>
      <w:del w:id="774" w:author="David Edge" w:date="2022-10-21T15:11:00Z">
        <w:r w:rsidR="005A7043" w:rsidDel="009D429F">
          <w:delText xml:space="preserve"> were constrained</w:delText>
        </w:r>
      </w:del>
      <w:r w:rsidR="005A7043">
        <w:t xml:space="preserve"> to either half,</w:t>
      </w:r>
      <w:r w:rsidR="005A7043" w:rsidRPr="005A7043">
        <w:t xml:space="preserve"> </w:t>
      </w:r>
      <w:r w:rsidR="005A7043">
        <w:t xml:space="preserve">double, or identical to that of the original chronology. </w:t>
      </w:r>
      <w:del w:id="775" w:author="David Edge" w:date="2022-10-21T15:11:00Z">
        <w:r w:rsidR="005A7043" w:rsidDel="009D429F">
          <w:delText xml:space="preserve">The </w:delText>
        </w:r>
      </w:del>
      <w:ins w:id="776" w:author="David Edge" w:date="2022-10-21T15:11:00Z">
        <w:r w:rsidR="009D429F">
          <w:t>We constrained the</w:t>
        </w:r>
      </w:ins>
      <w:ins w:id="777" w:author="David Edge" w:date="2022-10-21T15:12:00Z">
        <w:r w:rsidR="009D429F">
          <w:t xml:space="preserve"> </w:t>
        </w:r>
      </w:ins>
      <w:r w:rsidR="005A7043">
        <w:t>AR1, rbar, and correlation to the climate</w:t>
      </w:r>
      <w:r w:rsidR="005A7043" w:rsidRPr="005A7043">
        <w:t xml:space="preserve"> </w:t>
      </w:r>
      <w:r w:rsidR="005A7043">
        <w:t>target</w:t>
      </w:r>
      <w:del w:id="778" w:author="David Edge" w:date="2022-10-21T15:12:00Z">
        <w:r w:rsidR="005A7043" w:rsidDel="009D429F">
          <w:delText xml:space="preserve"> were </w:delText>
        </w:r>
        <w:commentRangeStart w:id="779"/>
        <w:r w:rsidR="005A7043" w:rsidDel="009D429F">
          <w:delText>partially constrained</w:delText>
        </w:r>
      </w:del>
      <w:r w:rsidR="005A7043">
        <w:t xml:space="preserve"> by the character of the original chronology </w:t>
      </w:r>
      <w:commentRangeEnd w:id="779"/>
      <w:r w:rsidR="00247C03">
        <w:rPr>
          <w:rStyle w:val="CommentReference"/>
        </w:rPr>
        <w:commentReference w:id="779"/>
      </w:r>
      <w:r w:rsidR="005A7043">
        <w:t xml:space="preserve">but also </w:t>
      </w:r>
      <w:del w:id="780" w:author="David Edge" w:date="2022-10-21T15:12:00Z">
        <w:r w:rsidR="005A7043" w:rsidDel="009D429F">
          <w:delText>given</w:delText>
        </w:r>
        <w:r w:rsidR="005B2D09" w:rsidDel="009D429F">
          <w:delText xml:space="preserve"> </w:delText>
        </w:r>
      </w:del>
      <w:ins w:id="781" w:author="David Edge" w:date="2022-10-21T15:12:00Z">
        <w:r w:rsidR="009D429F">
          <w:t xml:space="preserve">added </w:t>
        </w:r>
      </w:ins>
      <w:r w:rsidR="005B2D09">
        <w:t>a</w:t>
      </w:r>
      <w:r w:rsidR="005A7043">
        <w:t xml:space="preserve"> random component.</w:t>
      </w:r>
    </w:p>
    <w:p w14:paraId="75456EB7" w14:textId="0D639D9F" w:rsidR="009D429F" w:rsidRDefault="00435BAE">
      <w:pPr>
        <w:rPr>
          <w:ins w:id="782" w:author="David Edge" w:date="2022-10-21T15:13:00Z"/>
        </w:rPr>
        <w:pPrChange w:id="783" w:author="David Edge" w:date="2022-10-21T15:17:00Z">
          <w:pPr>
            <w:pStyle w:val="ListParagraph"/>
            <w:numPr>
              <w:ilvl w:val="1"/>
              <w:numId w:val="5"/>
            </w:numPr>
            <w:ind w:left="1440" w:hanging="360"/>
          </w:pPr>
        </w:pPrChange>
      </w:pPr>
      <w:ins w:id="784" w:author="David Edge" w:date="2022-10-29T10:43:00Z">
        <w:r>
          <w:t xml:space="preserve">We designed an algorithm to </w:t>
        </w:r>
        <w:r w:rsidR="0084389D">
          <w:t>build synthetic chronologies based on an original chronology, its cl</w:t>
        </w:r>
      </w:ins>
      <w:ins w:id="785" w:author="David Edge" w:date="2022-10-29T10:44:00Z">
        <w:r w:rsidR="0084389D">
          <w:t>imate target, and</w:t>
        </w:r>
      </w:ins>
      <w:ins w:id="786" w:author="David Edge" w:date="2022-10-29T10:43:00Z">
        <w:r w:rsidR="0084389D">
          <w:t xml:space="preserve"> four chronology properties</w:t>
        </w:r>
      </w:ins>
      <w:ins w:id="787" w:author="David Edge" w:date="2022-10-29T10:49:00Z">
        <w:r w:rsidR="0084389D">
          <w:t xml:space="preserve"> (Fig 1)</w:t>
        </w:r>
      </w:ins>
      <w:ins w:id="788" w:author="David Edge" w:date="2022-10-29T10:43:00Z">
        <w:r w:rsidR="0084389D">
          <w:t>.</w:t>
        </w:r>
      </w:ins>
      <w:ins w:id="789" w:author="David Edge" w:date="2022-10-29T10:45:00Z">
        <w:r w:rsidR="0084389D">
          <w:t xml:space="preserve"> The synthetic chronology algorithm (hereafter, algorithm) bui</w:t>
        </w:r>
      </w:ins>
      <w:ins w:id="790" w:author="David Edge" w:date="2022-10-29T11:14:00Z">
        <w:r w:rsidR="00CA19AE">
          <w:t>l</w:t>
        </w:r>
      </w:ins>
      <w:ins w:id="791" w:author="David Edge" w:date="2022-10-29T10:46:00Z">
        <w:r w:rsidR="0084389D">
          <w:t>t</w:t>
        </w:r>
      </w:ins>
      <w:ins w:id="792" w:author="David Edge" w:date="2022-10-29T10:45:00Z">
        <w:r w:rsidR="0084389D">
          <w:t xml:space="preserve"> chronolog</w:t>
        </w:r>
      </w:ins>
      <w:ins w:id="793" w:author="David Edge" w:date="2022-10-29T10:46:00Z">
        <w:r w:rsidR="0084389D">
          <w:t xml:space="preserve">ies in two steps, first building a </w:t>
        </w:r>
        <w:r w:rsidR="0084389D">
          <w:t>temporary mean value synthetic chronology (TMVSC),</w:t>
        </w:r>
      </w:ins>
      <w:ins w:id="794" w:author="David Edge" w:date="2022-10-29T10:47:00Z">
        <w:r w:rsidR="0084389D">
          <w:t xml:space="preserve"> then building component time series based on the TMVSC.</w:t>
        </w:r>
      </w:ins>
      <w:ins w:id="795" w:author="David Edge" w:date="2022-10-29T10:46:00Z">
        <w:r w:rsidR="0084389D">
          <w:t xml:space="preserve"> </w:t>
        </w:r>
      </w:ins>
      <w:ins w:id="796" w:author="David Edge" w:date="2022-10-29T11:15:00Z">
        <w:r w:rsidR="00CA19AE">
          <w:t>The component time series of the new synthetic chronology were built based on the TMVSC, but</w:t>
        </w:r>
      </w:ins>
      <w:ins w:id="797" w:author="David Edge" w:date="2022-10-29T11:16:00Z">
        <w:r w:rsidR="00CA19AE">
          <w:t xml:space="preserve"> each of</w:t>
        </w:r>
      </w:ins>
      <w:ins w:id="798" w:author="David Edge" w:date="2022-10-29T11:15:00Z">
        <w:r w:rsidR="00CA19AE">
          <w:t xml:space="preserve"> the final</w:t>
        </w:r>
      </w:ins>
      <w:ins w:id="799" w:author="David Edge" w:date="2022-10-29T11:16:00Z">
        <w:r w:rsidR="00CA19AE">
          <w:t xml:space="preserve"> synthetic</w:t>
        </w:r>
      </w:ins>
      <w:ins w:id="800" w:author="David Edge" w:date="2022-10-29T11:15:00Z">
        <w:r w:rsidR="00CA19AE">
          <w:t xml:space="preserve"> </w:t>
        </w:r>
      </w:ins>
      <w:ins w:id="801" w:author="David Edge" w:date="2022-10-29T11:16:00Z">
        <w:r w:rsidR="00CA19AE">
          <w:t xml:space="preserve">MV chronologies varied slightly from the TMVSC due to noise </w:t>
        </w:r>
      </w:ins>
      <w:ins w:id="802" w:author="David Edge" w:date="2022-10-29T11:17:00Z">
        <w:r w:rsidR="00CA19AE">
          <w:t>imparted in the construction of the individual time series.</w:t>
        </w:r>
      </w:ins>
      <w:ins w:id="803" w:author="David Edge" w:date="2022-10-29T10:43:00Z">
        <w:r w:rsidR="0084389D">
          <w:t xml:space="preserve"> </w:t>
        </w:r>
      </w:ins>
      <w:ins w:id="804" w:author="David Edge" w:date="2022-10-21T15:13:00Z">
        <w:r w:rsidR="009D429F">
          <w:t>Four perturbation parameters</w:t>
        </w:r>
      </w:ins>
      <w:ins w:id="805" w:author="David Edge" w:date="2022-10-21T15:14:00Z">
        <w:r w:rsidR="009D429F">
          <w:t>, selected</w:t>
        </w:r>
      </w:ins>
      <w:ins w:id="806" w:author="David Edge" w:date="2022-10-21T15:13:00Z">
        <w:r w:rsidR="009D429F">
          <w:t xml:space="preserve"> randomly</w:t>
        </w:r>
      </w:ins>
      <w:ins w:id="807" w:author="David Edge" w:date="2022-10-21T15:14:00Z">
        <w:r w:rsidR="009D429F">
          <w:t xml:space="preserve"> when the synthetic chronology algorithm </w:t>
        </w:r>
      </w:ins>
      <w:ins w:id="808" w:author="David Edge" w:date="2022-10-29T10:39:00Z">
        <w:r>
          <w:t>was</w:t>
        </w:r>
      </w:ins>
      <w:ins w:id="809" w:author="David Edge" w:date="2022-10-21T15:14:00Z">
        <w:r w:rsidR="009D429F">
          <w:t xml:space="preserve"> initiated,</w:t>
        </w:r>
      </w:ins>
      <w:ins w:id="810" w:author="David Edge" w:date="2022-10-21T15:13:00Z">
        <w:r w:rsidR="009D429F">
          <w:t xml:space="preserve"> adjust</w:t>
        </w:r>
      </w:ins>
      <w:ins w:id="811" w:author="David Edge" w:date="2022-10-29T10:39:00Z">
        <w:r>
          <w:t>ed</w:t>
        </w:r>
      </w:ins>
      <w:ins w:id="812" w:author="David Edge" w:date="2022-10-21T15:13:00Z">
        <w:r w:rsidR="009D429F">
          <w:t xml:space="preserve"> the sample depth, rbar, AR1, and correlation to target. </w:t>
        </w:r>
      </w:ins>
      <w:ins w:id="813" w:author="David Edge" w:date="2022-10-21T15:16:00Z">
        <w:r w:rsidR="009D429F">
          <w:t>The algorithm randomly select</w:t>
        </w:r>
      </w:ins>
      <w:ins w:id="814" w:author="David Edge" w:date="2022-10-29T10:39:00Z">
        <w:r>
          <w:t>ed</w:t>
        </w:r>
      </w:ins>
      <w:ins w:id="815" w:author="David Edge" w:date="2022-10-21T15:16:00Z">
        <w:r w:rsidR="009D429F">
          <w:t xml:space="preserve"> </w:t>
        </w:r>
        <w:proofErr w:type="gramStart"/>
        <w:r w:rsidR="009D429F">
          <w:t>an</w:t>
        </w:r>
      </w:ins>
      <w:proofErr w:type="gramEnd"/>
      <w:ins w:id="816" w:author="David Edge" w:date="2022-10-21T15:13:00Z">
        <w:r w:rsidR="009D429F">
          <w:t xml:space="preserve"> rbar adjustment factor</w:t>
        </w:r>
      </w:ins>
      <w:ins w:id="817" w:author="David Edge" w:date="2022-10-21T15:15:00Z">
        <w:r w:rsidR="009D429F">
          <w:t>, which adjust</w:t>
        </w:r>
      </w:ins>
      <w:ins w:id="818" w:author="David Edge" w:date="2022-10-29T10:39:00Z">
        <w:r>
          <w:t>ed</w:t>
        </w:r>
      </w:ins>
      <w:ins w:id="819" w:author="David Edge" w:date="2022-10-21T15:15:00Z">
        <w:r w:rsidR="009D429F">
          <w:t xml:space="preserve"> the random noise imparted to individual time series.</w:t>
        </w:r>
      </w:ins>
      <w:ins w:id="820" w:author="David Edge" w:date="2022-10-21T15:16:00Z">
        <w:r w:rsidR="009D429F">
          <w:t xml:space="preserve"> </w:t>
        </w:r>
      </w:ins>
      <w:ins w:id="821" w:author="David Edge" w:date="2022-10-21T15:13:00Z">
        <w:r w:rsidR="009D429F">
          <w:t xml:space="preserve">The sample depth </w:t>
        </w:r>
      </w:ins>
      <w:ins w:id="822" w:author="David Edge" w:date="2022-10-29T10:40:00Z">
        <w:r>
          <w:t>wa</w:t>
        </w:r>
      </w:ins>
      <w:ins w:id="823" w:author="David Edge" w:date="2022-10-21T15:13:00Z">
        <w:r w:rsidR="009D429F">
          <w:t>s set to change for 20% of synthetic chronologies</w:t>
        </w:r>
      </w:ins>
      <w:ins w:id="824" w:author="David Edge" w:date="2022-10-21T15:16:00Z">
        <w:r w:rsidR="009D429F">
          <w:t>, causing those chronologies to halve or double in sample</w:t>
        </w:r>
      </w:ins>
      <w:ins w:id="825" w:author="David Edge" w:date="2022-10-21T15:17:00Z">
        <w:r w:rsidR="009D429F">
          <w:t xml:space="preserve"> depth</w:t>
        </w:r>
      </w:ins>
      <w:ins w:id="826" w:author="David Edge" w:date="2022-10-29T10:40:00Z">
        <w:r>
          <w:t xml:space="preserve"> with equal probability</w:t>
        </w:r>
      </w:ins>
      <w:ins w:id="827" w:author="David Edge" w:date="2022-10-21T15:17:00Z">
        <w:r w:rsidR="009D429F">
          <w:t xml:space="preserve">. </w:t>
        </w:r>
      </w:ins>
      <w:ins w:id="828" w:author="David Edge" w:date="2022-10-21T15:13:00Z">
        <w:r w:rsidR="009D429F">
          <w:t>A</w:t>
        </w:r>
      </w:ins>
      <w:ins w:id="829" w:author="David Edge" w:date="2022-10-21T15:37:00Z">
        <w:r w:rsidR="009C3925">
          <w:t>n AR1 adjustment</w:t>
        </w:r>
      </w:ins>
      <w:ins w:id="830" w:author="David Edge" w:date="2022-10-21T15:13:00Z">
        <w:r w:rsidR="009D429F">
          <w:t xml:space="preserve"> factor </w:t>
        </w:r>
      </w:ins>
      <w:ins w:id="831" w:author="David Edge" w:date="2022-10-21T15:18:00Z">
        <w:r w:rsidR="009D429F">
          <w:t>adjust</w:t>
        </w:r>
      </w:ins>
      <w:ins w:id="832" w:author="David Edge" w:date="2022-10-29T10:40:00Z">
        <w:r>
          <w:t>ed</w:t>
        </w:r>
      </w:ins>
      <w:ins w:id="833" w:author="David Edge" w:date="2022-10-21T15:13:00Z">
        <w:r w:rsidR="009D429F">
          <w:t xml:space="preserve"> the variance of</w:t>
        </w:r>
      </w:ins>
      <w:ins w:id="834" w:author="David Edge" w:date="2022-10-21T15:18:00Z">
        <w:r w:rsidR="009D429F">
          <w:t xml:space="preserve"> t</w:t>
        </w:r>
      </w:ins>
      <w:ins w:id="835" w:author="David Edge" w:date="2022-10-21T15:19:00Z">
        <w:r w:rsidR="009D429F">
          <w:t>he</w:t>
        </w:r>
      </w:ins>
      <w:ins w:id="836" w:author="David Edge" w:date="2022-10-21T15:13:00Z">
        <w:r w:rsidR="009D429F">
          <w:t xml:space="preserve"> white noise imparted to the </w:t>
        </w:r>
      </w:ins>
      <w:ins w:id="837" w:author="David Edge" w:date="2022-10-29T10:44:00Z">
        <w:r w:rsidR="0084389D">
          <w:t xml:space="preserve">TMVSC, </w:t>
        </w:r>
      </w:ins>
      <w:ins w:id="838" w:author="David Edge" w:date="2022-10-21T15:19:00Z">
        <w:r w:rsidR="009D429F">
          <w:t>changing the AR1</w:t>
        </w:r>
      </w:ins>
      <w:ins w:id="839" w:author="David Edge" w:date="2022-10-29T10:48:00Z">
        <w:r w:rsidR="0084389D">
          <w:t xml:space="preserve"> of the resulting chronology</w:t>
        </w:r>
      </w:ins>
      <w:ins w:id="840" w:author="David Edge" w:date="2022-10-21T15:19:00Z">
        <w:r w:rsidR="00F07AFD">
          <w:t>. The</w:t>
        </w:r>
      </w:ins>
      <w:ins w:id="841" w:author="David Edge" w:date="2022-10-21T15:20:00Z">
        <w:r w:rsidR="00F07AFD">
          <w:t xml:space="preserve"> algorithm adjust</w:t>
        </w:r>
      </w:ins>
      <w:ins w:id="842" w:author="David Edge" w:date="2022-10-29T10:48:00Z">
        <w:r w:rsidR="0084389D">
          <w:t>ed</w:t>
        </w:r>
      </w:ins>
      <w:ins w:id="843" w:author="David Edge" w:date="2022-10-21T15:20:00Z">
        <w:r w:rsidR="00F07AFD">
          <w:t xml:space="preserve"> the</w:t>
        </w:r>
      </w:ins>
      <w:ins w:id="844" w:author="David Edge" w:date="2022-10-21T15:19:00Z">
        <w:r w:rsidR="00F07AFD">
          <w:t xml:space="preserve"> correlation to</w:t>
        </w:r>
      </w:ins>
      <w:ins w:id="845" w:author="David Edge" w:date="2022-10-21T15:20:00Z">
        <w:r w:rsidR="00F07AFD">
          <w:t xml:space="preserve"> the</w:t>
        </w:r>
      </w:ins>
      <w:ins w:id="846" w:author="David Edge" w:date="2022-10-21T15:19:00Z">
        <w:r w:rsidR="00F07AFD">
          <w:t xml:space="preserve"> target</w:t>
        </w:r>
      </w:ins>
      <w:ins w:id="847" w:author="David Edge" w:date="2022-10-21T15:20:00Z">
        <w:r w:rsidR="00F07AFD">
          <w:t>,</w:t>
        </w:r>
      </w:ins>
      <w:ins w:id="848" w:author="David Edge" w:date="2022-10-21T15:19:00Z">
        <w:r w:rsidR="00F07AFD">
          <w:t xml:space="preserve"> a random value ranging from 50% to 130% of the original chronology-target correlation.</w:t>
        </w:r>
      </w:ins>
    </w:p>
    <w:p w14:paraId="036B307E" w14:textId="5D73A303" w:rsidR="009D429F" w:rsidRDefault="00F07AFD" w:rsidP="00761B80">
      <w:pPr>
        <w:rPr>
          <w:ins w:id="849" w:author="David Edge" w:date="2022-10-21T16:09:00Z"/>
        </w:rPr>
      </w:pPr>
      <w:ins w:id="850" w:author="David Edge" w:date="2022-10-21T15:23:00Z">
        <w:r>
          <w:t>T</w:t>
        </w:r>
      </w:ins>
      <w:ins w:id="851" w:author="David Edge" w:date="2022-10-21T15:22:00Z">
        <w:r>
          <w:t>he</w:t>
        </w:r>
      </w:ins>
      <w:ins w:id="852" w:author="David Edge" w:date="2022-10-21T15:25:00Z">
        <w:r>
          <w:t xml:space="preserve"> algorithm construct</w:t>
        </w:r>
      </w:ins>
      <w:ins w:id="853" w:author="David Edge" w:date="2022-10-29T10:49:00Z">
        <w:r w:rsidR="0084389D">
          <w:t>ed</w:t>
        </w:r>
      </w:ins>
      <w:ins w:id="854" w:author="David Edge" w:date="2022-10-21T15:25:00Z">
        <w:r>
          <w:t xml:space="preserve"> the</w:t>
        </w:r>
      </w:ins>
      <w:ins w:id="855" w:author="David Edge" w:date="2022-10-21T15:22:00Z">
        <w:r>
          <w:t xml:space="preserve"> TMVSC </w:t>
        </w:r>
      </w:ins>
      <w:ins w:id="856" w:author="David Edge" w:date="2022-10-21T15:23:00Z">
        <w:r>
          <w:t>from three components that include</w:t>
        </w:r>
      </w:ins>
      <w:ins w:id="857" w:author="David Edge" w:date="2022-10-29T10:55:00Z">
        <w:r w:rsidR="00BC1E9B">
          <w:t>d</w:t>
        </w:r>
      </w:ins>
      <w:ins w:id="858" w:author="David Edge" w:date="2022-10-21T15:23:00Z">
        <w:r>
          <w:t xml:space="preserve"> the low</w:t>
        </w:r>
      </w:ins>
      <w:ins w:id="859" w:author="David Edge" w:date="2022-10-21T16:05:00Z">
        <w:r w:rsidR="00625EE2">
          <w:t>-</w:t>
        </w:r>
      </w:ins>
      <w:ins w:id="860" w:author="David Edge" w:date="2022-10-21T15:23:00Z">
        <w:r>
          <w:t xml:space="preserve"> </w:t>
        </w:r>
      </w:ins>
      <w:ins w:id="861" w:author="David Edge" w:date="2022-10-21T15:26:00Z">
        <w:r>
          <w:t>and high</w:t>
        </w:r>
      </w:ins>
      <w:ins w:id="862" w:author="David Edge" w:date="2022-10-21T16:05:00Z">
        <w:r w:rsidR="00625EE2">
          <w:t>-</w:t>
        </w:r>
      </w:ins>
      <w:ins w:id="863" w:author="David Edge" w:date="2022-10-21T15:26:00Z">
        <w:r>
          <w:t>frequency</w:t>
        </w:r>
      </w:ins>
      <w:ins w:id="864" w:author="David Edge" w:date="2022-10-21T15:27:00Z">
        <w:r>
          <w:t xml:space="preserve"> components of the</w:t>
        </w:r>
        <w:r w:rsidRPr="00F07AFD">
          <w:t xml:space="preserve"> </w:t>
        </w:r>
        <w:r>
          <w:t>original MV chronology and white noise. The</w:t>
        </w:r>
      </w:ins>
      <w:ins w:id="865" w:author="David Edge" w:date="2022-10-21T15:47:00Z">
        <w:r w:rsidR="001A1373">
          <w:t xml:space="preserve"> algorithm</w:t>
        </w:r>
      </w:ins>
      <w:ins w:id="866" w:author="David Edge" w:date="2022-10-29T10:56:00Z">
        <w:r w:rsidR="00BC1E9B">
          <w:t xml:space="preserve"> first deconstructed the original MV chronology into high- and low-frequency components. </w:t>
        </w:r>
      </w:ins>
      <w:ins w:id="867" w:author="David Edge" w:date="2022-10-29T10:57:00Z">
        <w:r w:rsidR="00BC1E9B">
          <w:t>The MV chronology was fit with</w:t>
        </w:r>
      </w:ins>
      <w:ins w:id="868" w:author="David Edge" w:date="2022-10-21T15:27:00Z">
        <w:r>
          <w:t xml:space="preserve"> a </w:t>
        </w:r>
      </w:ins>
      <w:ins w:id="869" w:author="David Edge" w:date="2022-10-21T15:28:00Z">
        <w:r>
          <w:t xml:space="preserve">50% frequency </w:t>
        </w:r>
      </w:ins>
      <w:ins w:id="870" w:author="David Edge" w:date="2022-10-21T15:27:00Z">
        <w:r>
          <w:t>cubic smo</w:t>
        </w:r>
      </w:ins>
      <w:ins w:id="871" w:author="David Edge" w:date="2022-10-21T15:28:00Z">
        <w:r>
          <w:t>othing spline of a length randomly selected</w:t>
        </w:r>
      </w:ins>
      <w:ins w:id="872" w:author="David Edge" w:date="2022-10-21T15:29:00Z">
        <w:r>
          <w:t xml:space="preserve"> from a uniform distribution 1/10-length to the full length of the MV chronology. </w:t>
        </w:r>
        <w:r w:rsidR="009C3925">
          <w:t>The</w:t>
        </w:r>
      </w:ins>
      <w:ins w:id="873" w:author="David Edge" w:date="2022-10-21T15:48:00Z">
        <w:r w:rsidR="001A1373">
          <w:t xml:space="preserve"> residuals</w:t>
        </w:r>
      </w:ins>
      <w:ins w:id="874" w:author="David Edge" w:date="2022-10-21T15:30:00Z">
        <w:r w:rsidR="009C3925">
          <w:t xml:space="preserve">, obtained by </w:t>
        </w:r>
      </w:ins>
      <w:ins w:id="875" w:author="David Edge" w:date="2022-10-21T15:32:00Z">
        <w:r w:rsidR="009C3925">
          <w:t>dividing</w:t>
        </w:r>
      </w:ins>
      <w:ins w:id="876" w:author="David Edge" w:date="2022-10-21T15:30:00Z">
        <w:r w:rsidR="009C3925">
          <w:t xml:space="preserve"> the </w:t>
        </w:r>
      </w:ins>
      <w:ins w:id="877" w:author="David Edge" w:date="2022-10-21T15:32:00Z">
        <w:r w:rsidR="009C3925">
          <w:t xml:space="preserve">original </w:t>
        </w:r>
      </w:ins>
      <w:ins w:id="878" w:author="David Edge" w:date="2022-10-29T10:58:00Z">
        <w:r w:rsidR="00BC1E9B">
          <w:t>MV chronology</w:t>
        </w:r>
      </w:ins>
      <w:ins w:id="879" w:author="David Edge" w:date="2022-10-21T15:32:00Z">
        <w:r w:rsidR="009C3925">
          <w:t xml:space="preserve"> by the fitte</w:t>
        </w:r>
      </w:ins>
      <w:ins w:id="880" w:author="David Edge" w:date="2022-10-21T15:33:00Z">
        <w:r w:rsidR="009C3925">
          <w:t>d-spline</w:t>
        </w:r>
      </w:ins>
      <w:ins w:id="881" w:author="David Edge" w:date="2022-10-21T15:32:00Z">
        <w:r w:rsidR="009C3925">
          <w:t xml:space="preserve"> values</w:t>
        </w:r>
      </w:ins>
      <w:ins w:id="882" w:author="David Edge" w:date="2022-10-21T15:48:00Z">
        <w:r w:rsidR="001A1373">
          <w:t xml:space="preserve"> serve</w:t>
        </w:r>
      </w:ins>
      <w:ins w:id="883" w:author="David Edge" w:date="2022-10-29T10:54:00Z">
        <w:r w:rsidR="00BC1E9B">
          <w:t>d</w:t>
        </w:r>
      </w:ins>
      <w:ins w:id="884" w:author="David Edge" w:date="2022-10-21T15:48:00Z">
        <w:r w:rsidR="001A1373">
          <w:t xml:space="preserve"> as the high frequency series</w:t>
        </w:r>
      </w:ins>
      <w:ins w:id="885" w:author="David Edge" w:date="2022-10-21T15:33:00Z">
        <w:r w:rsidR="009C3925">
          <w:t xml:space="preserve">. </w:t>
        </w:r>
      </w:ins>
      <w:ins w:id="886" w:author="David Edge" w:date="2022-10-21T15:37:00Z">
        <w:r w:rsidR="009C3925">
          <w:t>Next</w:t>
        </w:r>
      </w:ins>
      <w:ins w:id="887" w:author="David Edge" w:date="2022-10-21T15:35:00Z">
        <w:r w:rsidR="009C3925">
          <w:t>,</w:t>
        </w:r>
      </w:ins>
      <w:ins w:id="888" w:author="David Edge" w:date="2022-10-21T15:33:00Z">
        <w:r w:rsidR="009C3925">
          <w:t xml:space="preserve"> </w:t>
        </w:r>
      </w:ins>
      <w:ins w:id="889" w:author="David Edge" w:date="2022-10-21T15:49:00Z">
        <w:r w:rsidR="001A1373">
          <w:t>the algorithm generate</w:t>
        </w:r>
      </w:ins>
      <w:ins w:id="890" w:author="David Edge" w:date="2022-10-29T10:54:00Z">
        <w:r w:rsidR="00BC1E9B">
          <w:t>d</w:t>
        </w:r>
      </w:ins>
      <w:ins w:id="891" w:author="David Edge" w:date="2022-10-21T15:49:00Z">
        <w:r w:rsidR="001A1373">
          <w:t xml:space="preserve"> </w:t>
        </w:r>
      </w:ins>
      <w:ins w:id="892" w:author="David Edge" w:date="2022-10-21T15:33:00Z">
        <w:r w:rsidR="009C3925">
          <w:t>a white noise series</w:t>
        </w:r>
      </w:ins>
      <w:ins w:id="893" w:author="David Edge" w:date="2022-10-21T15:34:00Z">
        <w:r w:rsidR="009C3925">
          <w:t xml:space="preserve"> with a standard deviation identical to the high frequency series. </w:t>
        </w:r>
      </w:ins>
      <w:ins w:id="894" w:author="David Edge" w:date="2022-10-21T15:40:00Z">
        <w:r w:rsidR="001A1373">
          <w:t>The</w:t>
        </w:r>
      </w:ins>
      <w:ins w:id="895" w:author="David Edge" w:date="2022-10-21T15:50:00Z">
        <w:r w:rsidR="001A1373">
          <w:t xml:space="preserve"> algorithm</w:t>
        </w:r>
      </w:ins>
      <w:ins w:id="896" w:author="David Edge" w:date="2022-10-29T10:58:00Z">
        <w:r w:rsidR="00BC1E9B">
          <w:t xml:space="preserve"> then combined the high frequency and noi</w:t>
        </w:r>
      </w:ins>
      <w:ins w:id="897" w:author="David Edge" w:date="2022-10-29T10:59:00Z">
        <w:r w:rsidR="00BC1E9B">
          <w:t>s</w:t>
        </w:r>
      </w:ins>
      <w:ins w:id="898" w:author="David Edge" w:date="2022-10-29T10:58:00Z">
        <w:r w:rsidR="00BC1E9B">
          <w:t>e series</w:t>
        </w:r>
      </w:ins>
      <w:ins w:id="899" w:author="David Edge" w:date="2022-10-29T10:59:00Z">
        <w:r w:rsidR="00BC1E9B">
          <w:t xml:space="preserve"> in a</w:t>
        </w:r>
      </w:ins>
      <w:ins w:id="900" w:author="David Edge" w:date="2022-10-21T15:34:00Z">
        <w:r w:rsidR="009C3925">
          <w:t xml:space="preserve"> proportion </w:t>
        </w:r>
      </w:ins>
      <w:ins w:id="901" w:author="David Edge" w:date="2022-10-21T15:36:00Z">
        <w:r w:rsidR="009C3925">
          <w:t>randomly</w:t>
        </w:r>
      </w:ins>
      <w:ins w:id="902" w:author="David Edge" w:date="2022-10-29T10:59:00Z">
        <w:r w:rsidR="00BC1E9B">
          <w:t xml:space="preserve"> assigned</w:t>
        </w:r>
      </w:ins>
      <w:ins w:id="903" w:author="David Edge" w:date="2022-10-21T15:50:00Z">
        <w:r w:rsidR="001A1373">
          <w:t>,</w:t>
        </w:r>
      </w:ins>
      <w:ins w:id="904" w:author="David Edge" w:date="2022-10-21T15:36:00Z">
        <w:r w:rsidR="009C3925">
          <w:t xml:space="preserve"> with each component representing 30-70%</w:t>
        </w:r>
      </w:ins>
      <w:ins w:id="905" w:author="David Edge" w:date="2022-10-29T11:00:00Z">
        <w:r w:rsidR="00BC1E9B">
          <w:t xml:space="preserve"> of the total variance</w:t>
        </w:r>
      </w:ins>
      <w:ins w:id="906" w:author="David Edge" w:date="2022-10-21T15:36:00Z">
        <w:r w:rsidR="009C3925">
          <w:t>.</w:t>
        </w:r>
      </w:ins>
      <w:ins w:id="907" w:author="David Edge" w:date="2022-10-21T15:39:00Z">
        <w:r w:rsidR="001A1373">
          <w:t xml:space="preserve"> </w:t>
        </w:r>
      </w:ins>
      <w:ins w:id="908" w:author="David Edge" w:date="2022-10-29T11:01:00Z">
        <w:r w:rsidR="00BC1E9B">
          <w:t>The</w:t>
        </w:r>
      </w:ins>
      <w:ins w:id="909" w:author="David Edge" w:date="2022-10-21T15:39:00Z">
        <w:r w:rsidR="001A1373">
          <w:t xml:space="preserve"> </w:t>
        </w:r>
      </w:ins>
      <w:ins w:id="910" w:author="David Edge" w:date="2022-10-21T15:40:00Z">
        <w:r w:rsidR="001A1373">
          <w:t>AR1 adjustment factor</w:t>
        </w:r>
      </w:ins>
      <w:ins w:id="911" w:author="David Edge" w:date="2022-10-29T11:01:00Z">
        <w:r w:rsidR="00BC1E9B">
          <w:t xml:space="preserve"> then</w:t>
        </w:r>
      </w:ins>
      <w:ins w:id="912" w:author="David Edge" w:date="2022-10-21T15:40:00Z">
        <w:r w:rsidR="001A1373">
          <w:t xml:space="preserve"> determine</w:t>
        </w:r>
      </w:ins>
      <w:ins w:id="913" w:author="David Edge" w:date="2022-10-29T10:54:00Z">
        <w:r w:rsidR="00BC1E9B">
          <w:t>d</w:t>
        </w:r>
      </w:ins>
      <w:ins w:id="914" w:author="David Edge" w:date="2022-10-21T15:40:00Z">
        <w:r w:rsidR="001A1373">
          <w:t xml:space="preserve"> </w:t>
        </w:r>
      </w:ins>
      <w:ins w:id="915" w:author="David Edge" w:date="2022-10-21T15:42:00Z">
        <w:r w:rsidR="001A1373">
          <w:t>the scaling of this</w:t>
        </w:r>
      </w:ins>
      <w:ins w:id="916" w:author="David Edge" w:date="2022-10-29T11:02:00Z">
        <w:r w:rsidR="00BC1E9B">
          <w:t xml:space="preserve"> new</w:t>
        </w:r>
      </w:ins>
      <w:ins w:id="917" w:author="David Edge" w:date="2022-10-21T15:42:00Z">
        <w:r w:rsidR="001A1373">
          <w:t xml:space="preserve"> series</w:t>
        </w:r>
      </w:ins>
      <w:ins w:id="918" w:author="David Edge" w:date="2022-10-21T15:53:00Z">
        <w:r w:rsidR="001672BA">
          <w:t xml:space="preserve"> relative to the standard deviation</w:t>
        </w:r>
      </w:ins>
      <w:ins w:id="919" w:author="David Edge" w:date="2022-10-29T11:02:00Z">
        <w:r w:rsidR="00BC1E9B">
          <w:t xml:space="preserve"> of the original high frequency series</w:t>
        </w:r>
      </w:ins>
      <w:ins w:id="920" w:author="David Edge" w:date="2022-10-21T15:42:00Z">
        <w:r w:rsidR="001A1373">
          <w:t>, ranging from 10% to 300%</w:t>
        </w:r>
      </w:ins>
      <w:ins w:id="921" w:author="David Edge" w:date="2022-10-21T15:43:00Z">
        <w:r w:rsidR="001A1373">
          <w:t>. Th</w:t>
        </w:r>
      </w:ins>
      <w:ins w:id="922" w:author="David Edge" w:date="2022-10-21T15:54:00Z">
        <w:r w:rsidR="001672BA">
          <w:t>e algorithm</w:t>
        </w:r>
      </w:ins>
      <w:ins w:id="923" w:author="David Edge" w:date="2022-10-29T11:03:00Z">
        <w:r w:rsidR="00BC1E9B">
          <w:t xml:space="preserve"> then</w:t>
        </w:r>
      </w:ins>
      <w:ins w:id="924" w:author="David Edge" w:date="2022-10-21T15:54:00Z">
        <w:r w:rsidR="001672BA">
          <w:t xml:space="preserve"> add</w:t>
        </w:r>
      </w:ins>
      <w:ins w:id="925" w:author="David Edge" w:date="2022-10-29T10:54:00Z">
        <w:r w:rsidR="00BC1E9B">
          <w:t>ed</w:t>
        </w:r>
      </w:ins>
      <w:ins w:id="926" w:author="David Edge" w:date="2022-10-21T15:54:00Z">
        <w:r w:rsidR="001672BA">
          <w:t xml:space="preserve"> this</w:t>
        </w:r>
      </w:ins>
      <w:ins w:id="927" w:author="David Edge" w:date="2022-10-21T15:43:00Z">
        <w:r w:rsidR="001A1373">
          <w:t xml:space="preserve"> </w:t>
        </w:r>
      </w:ins>
      <w:ins w:id="928" w:author="David Edge" w:date="2022-10-21T15:44:00Z">
        <w:r w:rsidR="001A1373">
          <w:t>scaled series to the low frequency series to create the TMVSC.</w:t>
        </w:r>
      </w:ins>
      <w:ins w:id="929" w:author="David Edge" w:date="2022-10-21T15:45:00Z">
        <w:r w:rsidR="001A1373">
          <w:t xml:space="preserve"> The algorithm repeat</w:t>
        </w:r>
      </w:ins>
      <w:ins w:id="930" w:author="David Edge" w:date="2022-10-29T10:55:00Z">
        <w:r w:rsidR="00BC1E9B">
          <w:t>ed</w:t>
        </w:r>
      </w:ins>
      <w:ins w:id="931" w:author="David Edge" w:date="2022-10-21T15:45:00Z">
        <w:r w:rsidR="001A1373">
          <w:t xml:space="preserve"> th</w:t>
        </w:r>
      </w:ins>
      <w:ins w:id="932" w:author="David Edge" w:date="2022-10-29T11:03:00Z">
        <w:r w:rsidR="001D632F">
          <w:t>e</w:t>
        </w:r>
      </w:ins>
      <w:ins w:id="933" w:author="David Edge" w:date="2022-10-21T15:45:00Z">
        <w:r w:rsidR="001A1373">
          <w:t xml:space="preserve"> process</w:t>
        </w:r>
      </w:ins>
      <w:ins w:id="934" w:author="David Edge" w:date="2022-10-29T11:03:00Z">
        <w:r w:rsidR="001D632F">
          <w:t xml:space="preserve"> of building a TMVSC</w:t>
        </w:r>
      </w:ins>
      <w:ins w:id="935" w:author="David Edge" w:date="2022-10-21T15:45:00Z">
        <w:r w:rsidR="001A1373">
          <w:t xml:space="preserve"> until the </w:t>
        </w:r>
      </w:ins>
      <w:ins w:id="936" w:author="David Edge" w:date="2022-10-21T15:46:00Z">
        <w:r w:rsidR="001A1373">
          <w:t xml:space="preserve">desired correlation to the target </w:t>
        </w:r>
      </w:ins>
      <w:ins w:id="937" w:author="David Edge" w:date="2022-10-29T11:04:00Z">
        <w:r w:rsidR="001D632F">
          <w:t>wa</w:t>
        </w:r>
      </w:ins>
      <w:ins w:id="938" w:author="David Edge" w:date="2022-10-21T15:46:00Z">
        <w:r w:rsidR="001A1373">
          <w:t>s reached.</w:t>
        </w:r>
      </w:ins>
    </w:p>
    <w:p w14:paraId="3F919541" w14:textId="2E056A97" w:rsidR="00625EE2" w:rsidRDefault="00625EE2" w:rsidP="00761B80">
      <w:pPr>
        <w:rPr>
          <w:ins w:id="939" w:author="David Edge" w:date="2022-10-22T12:23:00Z"/>
        </w:rPr>
      </w:pPr>
      <w:ins w:id="940" w:author="David Edge" w:date="2022-10-21T16:09:00Z">
        <w:r>
          <w:t xml:space="preserve">The </w:t>
        </w:r>
      </w:ins>
      <w:ins w:id="941" w:author="David Edge" w:date="2022-10-21T16:10:00Z">
        <w:r>
          <w:t>time series construction</w:t>
        </w:r>
      </w:ins>
      <w:ins w:id="942" w:author="David Edge" w:date="2022-10-29T11:04:00Z">
        <w:r w:rsidR="001D632F">
          <w:t xml:space="preserve"> component of the</w:t>
        </w:r>
      </w:ins>
      <w:ins w:id="943" w:author="David Edge" w:date="2022-10-21T16:10:00Z">
        <w:r>
          <w:t xml:space="preserve"> algorithm</w:t>
        </w:r>
      </w:ins>
      <w:ins w:id="944" w:author="David Edge" w:date="2022-10-29T11:04:00Z">
        <w:r w:rsidR="001D632F">
          <w:t xml:space="preserve"> proceeded</w:t>
        </w:r>
      </w:ins>
      <w:ins w:id="945" w:author="David Edge" w:date="2022-10-21T16:10:00Z">
        <w:r>
          <w:t xml:space="preserve"> similar</w:t>
        </w:r>
      </w:ins>
      <w:ins w:id="946" w:author="David Edge" w:date="2022-10-29T11:04:00Z">
        <w:r w:rsidR="001D632F">
          <w:t>ly</w:t>
        </w:r>
      </w:ins>
      <w:ins w:id="947" w:author="David Edge" w:date="2022-10-21T16:10:00Z">
        <w:r>
          <w:t xml:space="preserve"> to the TMVSC algorithm with high/low frequency </w:t>
        </w:r>
      </w:ins>
      <w:ins w:id="948" w:author="David Edge" w:date="2022-10-21T16:11:00Z">
        <w:r>
          <w:t>and noise components</w:t>
        </w:r>
      </w:ins>
      <w:ins w:id="949" w:author="David Edge" w:date="2022-10-29T11:45:00Z">
        <w:r w:rsidR="0014184C">
          <w:t>. First, a</w:t>
        </w:r>
      </w:ins>
      <w:ins w:id="950" w:author="David Edge" w:date="2022-10-21T16:09:00Z">
        <w:r>
          <w:t xml:space="preserve"> temporary time series (TTS) </w:t>
        </w:r>
      </w:ins>
      <w:ins w:id="951" w:author="David Edge" w:date="2022-10-29T11:45:00Z">
        <w:r w:rsidR="0014184C">
          <w:t>wa</w:t>
        </w:r>
      </w:ins>
      <w:ins w:id="952" w:author="David Edge" w:date="2022-10-21T16:09:00Z">
        <w:r>
          <w:t xml:space="preserve">s defined as the sum of the </w:t>
        </w:r>
      </w:ins>
      <w:ins w:id="953" w:author="David Edge" w:date="2022-10-21T16:12:00Z">
        <w:r w:rsidR="00082F57">
          <w:t>TMVSC</w:t>
        </w:r>
      </w:ins>
      <w:ins w:id="954" w:author="David Edge" w:date="2022-10-21T16:09:00Z">
        <w:r>
          <w:t xml:space="preserve"> and white noise</w:t>
        </w:r>
      </w:ins>
      <w:ins w:id="955" w:author="David Edge" w:date="2022-10-29T11:45:00Z">
        <w:r w:rsidR="0014184C">
          <w:t>, with</w:t>
        </w:r>
      </w:ins>
      <w:ins w:id="956" w:author="David Edge" w:date="2022-10-21T16:09:00Z">
        <w:r>
          <w:t xml:space="preserve"> </w:t>
        </w:r>
      </w:ins>
      <w:ins w:id="957" w:author="David Edge" w:date="2022-10-21T16:13:00Z">
        <w:r w:rsidR="00082F57">
          <w:t xml:space="preserve">a </w:t>
        </w:r>
      </w:ins>
      <w:ins w:id="958" w:author="David Edge" w:date="2022-10-21T16:09:00Z">
        <w:r>
          <w:t>variance s</w:t>
        </w:r>
      </w:ins>
      <w:ins w:id="959" w:author="David Edge" w:date="2022-10-21T16:13:00Z">
        <w:r w:rsidR="00082F57">
          <w:t>et</w:t>
        </w:r>
      </w:ins>
      <w:ins w:id="960" w:author="David Edge" w:date="2022-10-21T16:09:00Z">
        <w:r>
          <w:t xml:space="preserve"> by the random rbar adjustment factor</w:t>
        </w:r>
      </w:ins>
      <w:ins w:id="961" w:author="David Edge" w:date="2022-10-21T16:13:00Z">
        <w:r w:rsidR="00082F57">
          <w:t>.</w:t>
        </w:r>
      </w:ins>
      <w:ins w:id="962" w:author="David Edge" w:date="2022-10-21T16:17:00Z">
        <w:r w:rsidR="00082F57">
          <w:t xml:space="preserve"> The white noise im</w:t>
        </w:r>
      </w:ins>
      <w:ins w:id="963" w:author="David Edge" w:date="2022-10-21T16:18:00Z">
        <w:r w:rsidR="00082F57">
          <w:t xml:space="preserve">parted to each TTS </w:t>
        </w:r>
      </w:ins>
      <w:ins w:id="964" w:author="David Edge" w:date="2022-10-29T11:46:00Z">
        <w:r w:rsidR="0014184C">
          <w:t>wa</w:t>
        </w:r>
      </w:ins>
      <w:ins w:id="965" w:author="David Edge" w:date="2022-10-21T16:18:00Z">
        <w:r w:rsidR="00082F57">
          <w:t xml:space="preserve">s </w:t>
        </w:r>
      </w:ins>
      <w:ins w:id="966" w:author="David Edge" w:date="2022-10-21T16:19:00Z">
        <w:r w:rsidR="00082F57">
          <w:t>different,</w:t>
        </w:r>
      </w:ins>
      <w:ins w:id="967" w:author="David Edge" w:date="2022-10-21T16:18:00Z">
        <w:r w:rsidR="00082F57">
          <w:t xml:space="preserve"> but its variance </w:t>
        </w:r>
      </w:ins>
      <w:ins w:id="968" w:author="David Edge" w:date="2022-10-29T11:46:00Z">
        <w:r w:rsidR="0014184C">
          <w:t>wa</w:t>
        </w:r>
      </w:ins>
      <w:ins w:id="969" w:author="David Edge" w:date="2022-10-21T16:18:00Z">
        <w:r w:rsidR="00082F57">
          <w:t xml:space="preserve">s set by the rbar adjustment factor, </w:t>
        </w:r>
      </w:ins>
      <w:ins w:id="970" w:author="David Edge" w:date="2022-10-21T16:20:00Z">
        <w:r w:rsidR="00082F57">
          <w:t>thus</w:t>
        </w:r>
      </w:ins>
      <w:ins w:id="971" w:author="David Edge" w:date="2022-10-21T16:19:00Z">
        <w:r w:rsidR="00082F57">
          <w:t xml:space="preserve"> </w:t>
        </w:r>
      </w:ins>
      <w:ins w:id="972" w:author="David Edge" w:date="2022-10-21T16:18:00Z">
        <w:r w:rsidR="00082F57">
          <w:t>impart</w:t>
        </w:r>
      </w:ins>
      <w:ins w:id="973" w:author="David Edge" w:date="2022-10-21T16:20:00Z">
        <w:r w:rsidR="00082F57">
          <w:t>ing</w:t>
        </w:r>
      </w:ins>
      <w:ins w:id="974" w:author="David Edge" w:date="2022-10-21T16:18:00Z">
        <w:r w:rsidR="00082F57">
          <w:t xml:space="preserve"> a similar amount of noise</w:t>
        </w:r>
      </w:ins>
      <w:ins w:id="975" w:author="David Edge" w:date="2022-10-21T16:19:00Z">
        <w:r w:rsidR="00082F57">
          <w:t xml:space="preserve"> to each.</w:t>
        </w:r>
      </w:ins>
      <w:ins w:id="976" w:author="David Edge" w:date="2022-10-21T16:13:00Z">
        <w:r w:rsidR="00082F57">
          <w:t xml:space="preserve"> </w:t>
        </w:r>
      </w:ins>
      <w:ins w:id="977" w:author="David Edge" w:date="2022-10-21T16:09:00Z">
        <w:r>
          <w:t xml:space="preserve">This TTS </w:t>
        </w:r>
      </w:ins>
      <w:ins w:id="978" w:author="David Edge" w:date="2022-10-29T11:46:00Z">
        <w:r w:rsidR="0014184C">
          <w:t>wa</w:t>
        </w:r>
      </w:ins>
      <w:ins w:id="979" w:author="David Edge" w:date="2022-10-21T16:09:00Z">
        <w:r>
          <w:t xml:space="preserve">s </w:t>
        </w:r>
      </w:ins>
      <w:ins w:id="980" w:author="David Edge" w:date="2022-10-29T11:47:00Z">
        <w:r w:rsidR="0014184C">
          <w:t>deconstructed into high</w:t>
        </w:r>
      </w:ins>
      <w:ins w:id="981" w:author="David Edge" w:date="2022-10-29T11:48:00Z">
        <w:r w:rsidR="0014184C">
          <w:t>-</w:t>
        </w:r>
      </w:ins>
      <w:ins w:id="982" w:author="David Edge" w:date="2022-10-29T11:47:00Z">
        <w:r w:rsidR="0014184C">
          <w:t xml:space="preserve"> and low-frequency components with a cubic smoothing spline as described above, with a spline</w:t>
        </w:r>
      </w:ins>
      <w:ins w:id="983" w:author="David Edge" w:date="2022-10-21T16:09:00Z">
        <w:r>
          <w:t xml:space="preserve"> of the same length as the TTS</w:t>
        </w:r>
      </w:ins>
      <w:ins w:id="984" w:author="David Edge" w:date="2022-10-21T16:13:00Z">
        <w:r w:rsidR="00082F57">
          <w:t xml:space="preserve">. </w:t>
        </w:r>
      </w:ins>
      <w:ins w:id="985" w:author="David Edge" w:date="2022-10-21T16:14:00Z">
        <w:r w:rsidR="00082F57">
          <w:t>T</w:t>
        </w:r>
      </w:ins>
      <w:ins w:id="986" w:author="David Edge" w:date="2022-10-21T16:09:00Z">
        <w:r>
          <w:t>he</w:t>
        </w:r>
      </w:ins>
      <w:ins w:id="987" w:author="David Edge" w:date="2022-10-21T16:15:00Z">
        <w:r w:rsidR="00082F57">
          <w:t xml:space="preserve"> algorithm construct</w:t>
        </w:r>
      </w:ins>
      <w:ins w:id="988" w:author="David Edge" w:date="2022-10-29T11:48:00Z">
        <w:r w:rsidR="0014184C">
          <w:t>ed</w:t>
        </w:r>
      </w:ins>
      <w:ins w:id="989" w:author="David Edge" w:date="2022-10-21T16:15:00Z">
        <w:r w:rsidR="00082F57">
          <w:t xml:space="preserve"> the</w:t>
        </w:r>
      </w:ins>
      <w:ins w:id="990" w:author="David Edge" w:date="2022-10-21T16:09:00Z">
        <w:r>
          <w:t xml:space="preserve"> final time series from the sum of the spline, the residuals</w:t>
        </w:r>
      </w:ins>
      <w:ins w:id="991" w:author="David Edge" w:date="2022-10-21T16:15:00Z">
        <w:r w:rsidR="00082F57">
          <w:t xml:space="preserve"> (high frequency series)</w:t>
        </w:r>
      </w:ins>
      <w:ins w:id="992" w:author="David Edge" w:date="2022-10-21T16:09:00Z">
        <w:r>
          <w:t>, and</w:t>
        </w:r>
      </w:ins>
      <w:ins w:id="993" w:author="David Edge" w:date="2022-10-21T16:14:00Z">
        <w:r w:rsidR="00082F57">
          <w:t xml:space="preserve"> a new white noise series</w:t>
        </w:r>
      </w:ins>
      <w:ins w:id="994" w:author="David Edge" w:date="2022-10-21T16:15:00Z">
        <w:r w:rsidR="00082F57">
          <w:t>.</w:t>
        </w:r>
      </w:ins>
      <w:ins w:id="995" w:author="David Edge" w:date="2022-10-29T11:48:00Z">
        <w:r w:rsidR="0014184C">
          <w:t xml:space="preserve"> The</w:t>
        </w:r>
        <w:r w:rsidR="0014184C">
          <w:t xml:space="preserve"> </w:t>
        </w:r>
        <w:r w:rsidR="0014184C">
          <w:t>ratio</w:t>
        </w:r>
        <w:r w:rsidR="0014184C">
          <w:t xml:space="preserve"> of original high frequency to white noise was calculated as the square root of the rbar of the original indices.</w:t>
        </w:r>
      </w:ins>
    </w:p>
    <w:p w14:paraId="128D0812" w14:textId="0B920FAA" w:rsidR="00BA0A03" w:rsidDel="0014184C" w:rsidRDefault="00BA0A03" w:rsidP="00761B80">
      <w:pPr>
        <w:rPr>
          <w:ins w:id="996" w:author="Trouet, Valerie M - (trouet)" w:date="2022-10-17T17:10:00Z"/>
          <w:del w:id="997" w:author="David Edge" w:date="2022-10-29T11:49:00Z"/>
        </w:rPr>
      </w:pPr>
    </w:p>
    <w:p w14:paraId="6323E12F" w14:textId="4ECC05A5" w:rsidR="00F95053" w:rsidRPr="00317F69" w:rsidDel="00753739" w:rsidRDefault="00F95053" w:rsidP="00761B80">
      <w:pPr>
        <w:rPr>
          <w:ins w:id="998" w:author="Trouet, Valerie M - (trouet)" w:date="2022-10-19T16:34:00Z"/>
          <w:del w:id="999" w:author="David Edge" w:date="2022-10-20T18:04:00Z"/>
        </w:rPr>
      </w:pPr>
      <w:ins w:id="1000" w:author="Trouet, Valerie M - (trouet)" w:date="2022-10-17T17:10:00Z">
        <w:del w:id="1001" w:author="David Edge" w:date="2022-10-20T18:04:00Z">
          <w:r w:rsidDel="00753739">
            <w:delText xml:space="preserve">OK, but can you say a little more about how you developed synthetic chronologies? Is it just random numbers? What </w:delText>
          </w:r>
        </w:del>
      </w:ins>
      <w:ins w:id="1002" w:author="Trouet, Valerie M - (trouet)" w:date="2022-10-17T17:11:00Z">
        <w:del w:id="1003" w:author="David Edge" w:date="2022-10-20T18:04:00Z">
          <w:r w:rsidDel="00753739">
            <w:delText xml:space="preserve">software did you use? And how do you get to 200 for each of the 3 real chronos? Are all the characteristics different for all 200 synthetic chronos? Need to provide more detail here and again add references. </w:delText>
          </w:r>
        </w:del>
      </w:ins>
    </w:p>
    <w:p w14:paraId="4B53E421" w14:textId="1D1DAD44" w:rsidR="003138C5" w:rsidRDefault="0041772F" w:rsidP="0041772F">
      <w:pPr>
        <w:rPr>
          <w:sz w:val="24"/>
          <w:szCs w:val="24"/>
        </w:rPr>
      </w:pPr>
      <w:r>
        <w:rPr>
          <w:sz w:val="24"/>
          <w:szCs w:val="24"/>
        </w:rPr>
        <w:t>2.</w:t>
      </w:r>
      <w:ins w:id="1004" w:author="David Edge" w:date="2022-10-22T14:00:00Z">
        <w:r w:rsidR="0043703D">
          <w:rPr>
            <w:sz w:val="24"/>
            <w:szCs w:val="24"/>
          </w:rPr>
          <w:t>4</w:t>
        </w:r>
      </w:ins>
      <w:del w:id="1005" w:author="David Edge" w:date="2022-10-22T14:00:00Z">
        <w:r w:rsidDel="0043703D">
          <w:rPr>
            <w:sz w:val="24"/>
            <w:szCs w:val="24"/>
          </w:rPr>
          <w:delText>3</w:delText>
        </w:r>
      </w:del>
      <w:r>
        <w:rPr>
          <w:sz w:val="24"/>
          <w:szCs w:val="24"/>
        </w:rPr>
        <w:t xml:space="preserve"> </w:t>
      </w:r>
      <w:r w:rsidR="003138C5" w:rsidRPr="003138C5">
        <w:rPr>
          <w:sz w:val="24"/>
          <w:szCs w:val="24"/>
        </w:rPr>
        <w:t>Bootstrapping</w:t>
      </w:r>
    </w:p>
    <w:p w14:paraId="4F4A4E2D" w14:textId="654EC228" w:rsidR="00C64657" w:rsidRDefault="00752AD0" w:rsidP="00761B80">
      <w:ins w:id="1006" w:author="David Edge" w:date="2022-10-20T18:23:00Z">
        <w:r>
          <w:t xml:space="preserve">We bootstrapped </w:t>
        </w:r>
      </w:ins>
      <w:del w:id="1007" w:author="David Edge" w:date="2022-10-20T18:23:00Z">
        <w:r w:rsidR="00B7081C" w:rsidDel="00752AD0">
          <w:delText>A</w:delText>
        </w:r>
      </w:del>
      <w:ins w:id="1008" w:author="David Edge" w:date="2022-10-20T18:23:00Z">
        <w:r>
          <w:t>a</w:t>
        </w:r>
      </w:ins>
      <w:r w:rsidR="00B7081C">
        <w:t>ll chronologies, real and synthetic,</w:t>
      </w:r>
      <w:ins w:id="1009" w:author="David Edge" w:date="2022-10-20T18:23:00Z">
        <w:r>
          <w:t xml:space="preserve"> </w:t>
        </w:r>
      </w:ins>
      <w:del w:id="1010" w:author="David Edge" w:date="2022-10-20T18:23:00Z">
        <w:r w:rsidR="00B7081C" w:rsidDel="00752AD0">
          <w:delText xml:space="preserve"> </w:delText>
        </w:r>
        <w:r w:rsidR="004708D5" w:rsidDel="00752AD0">
          <w:delText>were</w:delText>
        </w:r>
        <w:r w:rsidR="00B7081C" w:rsidDel="00752AD0">
          <w:delText xml:space="preserve"> bootstrapped </w:delText>
        </w:r>
      </w:del>
      <w:r w:rsidR="00B7081C">
        <w:t>using both traditional (</w:t>
      </w:r>
      <w:proofErr w:type="spellStart"/>
      <w:r w:rsidR="00B7081C" w:rsidRPr="00B7081C">
        <w:t>Efron</w:t>
      </w:r>
      <w:proofErr w:type="spellEnd"/>
      <w:r w:rsidR="00B7081C" w:rsidRPr="00B7081C">
        <w:t>, 1979)</w:t>
      </w:r>
      <w:r w:rsidR="00B7081C">
        <w:t>) and</w:t>
      </w:r>
      <w:r w:rsidR="0032365F">
        <w:t xml:space="preserve"> </w:t>
      </w:r>
      <w:del w:id="1011" w:author="Trouet, Valerie M - (trouet)" w:date="2022-10-19T16:34:00Z">
        <w:r w:rsidR="007B2A35">
          <w:delText>MEboot</w:delText>
        </w:r>
      </w:del>
      <w:ins w:id="1012" w:author="Trouet, Valerie M - (trouet)" w:date="2022-10-17T17:13:00Z">
        <w:r w:rsidR="00AF693D">
          <w:t>m</w:t>
        </w:r>
      </w:ins>
      <w:del w:id="1013" w:author="Trouet, Valerie M - (trouet)" w:date="2022-10-17T17:13:00Z">
        <w:r w:rsidR="007B2A35" w:rsidDel="00AF693D">
          <w:delText>M</w:delText>
        </w:r>
      </w:del>
      <w:ins w:id="1014" w:author="Trouet, Valerie M - (trouet)" w:date="2022-10-17T17:12:00Z">
        <w:r w:rsidR="00AF693D">
          <w:t xml:space="preserve">aximum entropy </w:t>
        </w:r>
      </w:ins>
      <w:del w:id="1015" w:author="Trouet, Valerie M - (trouet)" w:date="2022-10-17T17:12:00Z">
        <w:r w:rsidR="007B2A35" w:rsidDel="00AF693D">
          <w:delText>E</w:delText>
        </w:r>
      </w:del>
      <w:ins w:id="1016" w:author="Trouet, Valerie M - (trouet)" w:date="2022-10-19T16:34:00Z">
        <w:r w:rsidR="007B2A35">
          <w:t>boot</w:t>
        </w:r>
      </w:ins>
      <w:ins w:id="1017" w:author="Trouet, Valerie M - (trouet)" w:date="2022-10-17T17:12:00Z">
        <w:r w:rsidR="00AF693D">
          <w:t>strapping</w:t>
        </w:r>
      </w:ins>
      <w:r w:rsidR="00B7081C">
        <w:t xml:space="preserve"> methods (Vinod, 2006; Cook et al., 2013). </w:t>
      </w:r>
      <w:ins w:id="1018" w:author="Trouet, Valerie M - (trouet)" w:date="2022-10-17T17:12:00Z">
        <w:r w:rsidR="005C0E49">
          <w:t>We performed t</w:t>
        </w:r>
      </w:ins>
      <w:del w:id="1019" w:author="Trouet, Valerie M - (trouet)" w:date="2022-10-17T17:12:00Z">
        <w:r w:rsidR="007A6D71" w:rsidDel="005C0E49">
          <w:delText>T</w:delText>
        </w:r>
      </w:del>
      <w:r w:rsidR="007A6D71">
        <w:t>raditional bootstrapping</w:t>
      </w:r>
      <w:del w:id="1020" w:author="Trouet, Valerie M - (trouet)" w:date="2022-10-17T17:12:00Z">
        <w:r w:rsidR="009406D8" w:rsidDel="005C0E49">
          <w:delText xml:space="preserve"> was performed</w:delText>
        </w:r>
      </w:del>
      <w:r w:rsidR="009406D8">
        <w:t xml:space="preserve"> by </w:t>
      </w:r>
      <w:commentRangeStart w:id="1021"/>
      <w:r w:rsidR="009406D8">
        <w:t>resampling</w:t>
      </w:r>
      <w:ins w:id="1022" w:author="David Edge" w:date="2022-10-20T18:24:00Z">
        <w:r>
          <w:t xml:space="preserve"> one year at a time,</w:t>
        </w:r>
      </w:ins>
      <w:r w:rsidR="009406D8">
        <w:t xml:space="preserve"> </w:t>
      </w:r>
      <w:r w:rsidR="00255348">
        <w:t>from all</w:t>
      </w:r>
      <w:ins w:id="1023" w:author="David Edge" w:date="2022-10-20T18:24:00Z">
        <w:r>
          <w:t xml:space="preserve"> possible</w:t>
        </w:r>
      </w:ins>
      <w:r w:rsidR="00255348">
        <w:t xml:space="preserve"> values </w:t>
      </w:r>
      <w:del w:id="1024" w:author="Microsoft Office User" w:date="2022-10-11T18:52:00Z">
        <w:r w:rsidR="00255348">
          <w:delText>from</w:delText>
        </w:r>
        <w:r w:rsidR="009406D8">
          <w:delText xml:space="preserve"> </w:delText>
        </w:r>
      </w:del>
      <w:ins w:id="1025" w:author="Microsoft Office User" w:date="2022-10-11T18:52:00Z">
        <w:r w:rsidR="00F20C50">
          <w:t xml:space="preserve">for </w:t>
        </w:r>
      </w:ins>
      <w:ins w:id="1026" w:author="David Edge" w:date="2022-10-20T18:24:00Z">
        <w:r>
          <w:t>that</w:t>
        </w:r>
      </w:ins>
      <w:del w:id="1027" w:author="David Edge" w:date="2022-10-20T18:24:00Z">
        <w:r w:rsidR="009406D8" w:rsidDel="00752AD0">
          <w:delText>each</w:delText>
        </w:r>
      </w:del>
      <w:r w:rsidR="009406D8">
        <w:t xml:space="preserve"> year of the chronology </w:t>
      </w:r>
      <w:commentRangeEnd w:id="1021"/>
      <w:r w:rsidR="00F20C50">
        <w:rPr>
          <w:rStyle w:val="CommentReference"/>
        </w:rPr>
        <w:commentReference w:id="1021"/>
      </w:r>
      <w:r w:rsidR="009406D8">
        <w:t>to produce a</w:t>
      </w:r>
      <w:r w:rsidR="001477B6">
        <w:t xml:space="preserve"> bootstrapped</w:t>
      </w:r>
      <w:r w:rsidR="009406D8">
        <w:t xml:space="preserve"> chronology with sample depths</w:t>
      </w:r>
      <w:r w:rsidR="001477B6">
        <w:t xml:space="preserve"> identical to the original chronology</w:t>
      </w:r>
      <w:r w:rsidR="009406D8">
        <w:t>.</w:t>
      </w:r>
      <w:r w:rsidR="0032365F">
        <w:t xml:space="preserve"> </w:t>
      </w:r>
    </w:p>
    <w:p w14:paraId="7077DCA7" w14:textId="43BA0B51" w:rsidR="00C64657" w:rsidRDefault="008A29D5" w:rsidP="00761B80">
      <w:ins w:id="1028" w:author="David Edge" w:date="2022-10-21T11:34:00Z">
        <w:r>
          <w:t xml:space="preserve">We performed </w:t>
        </w:r>
      </w:ins>
      <w:commentRangeStart w:id="1029"/>
      <w:del w:id="1030" w:author="Trouet, Valerie M - (trouet)" w:date="2022-10-17T17:13:00Z">
        <w:r w:rsidR="0032365F" w:rsidDel="00567413">
          <w:delText>Maximum entropy</w:delText>
        </w:r>
      </w:del>
      <w:ins w:id="1031" w:author="Trouet, Valerie M - (trouet)" w:date="2022-10-17T17:14:00Z">
        <w:del w:id="1032" w:author="David Edge" w:date="2022-10-21T11:34:00Z">
          <w:r w:rsidR="00090399" w:rsidDel="008A29D5">
            <w:delText>M</w:delText>
          </w:r>
        </w:del>
      </w:ins>
      <w:ins w:id="1033" w:author="David Edge" w:date="2022-10-21T11:34:00Z">
        <w:r>
          <w:t>m</w:t>
        </w:r>
      </w:ins>
      <w:ins w:id="1034" w:author="Trouet, Valerie M - (trouet)" w:date="2022-10-17T17:13:00Z">
        <w:r w:rsidR="00090399">
          <w:t>aximum entropy</w:t>
        </w:r>
      </w:ins>
      <w:r w:rsidR="0032365F">
        <w:t xml:space="preserve"> bootstrapping</w:t>
      </w:r>
      <w:del w:id="1035" w:author="David Edge" w:date="2022-10-21T11:34:00Z">
        <w:r w:rsidR="0032365F" w:rsidDel="008A29D5">
          <w:delText xml:space="preserve"> was performed</w:delText>
        </w:r>
      </w:del>
      <w:ins w:id="1036" w:author="David Edge" w:date="2022-10-21T11:34:00Z">
        <w:r>
          <w:t xml:space="preserve"> (MEboot)</w:t>
        </w:r>
      </w:ins>
      <w:r w:rsidR="0032365F">
        <w:t xml:space="preserve"> on each individual timeseries of a chronology</w:t>
      </w:r>
      <w:r w:rsidR="006A3334">
        <w:t xml:space="preserve"> </w:t>
      </w:r>
      <w:del w:id="1037" w:author="Trouet, Valerie M - (trouet)" w:date="2022-10-19T16:34:00Z">
        <w:r w:rsidR="006A3334">
          <w:delText>us</w:delText>
        </w:r>
      </w:del>
      <w:ins w:id="1038" w:author="Trouet, Valerie M - (trouet)" w:date="2022-10-19T16:34:00Z">
        <w:r w:rsidR="006A3334">
          <w:t>us</w:t>
        </w:r>
      </w:ins>
      <w:ins w:id="1039" w:author="Trouet, Valerie M - (trouet)" w:date="2022-10-17T17:13:00Z">
        <w:r w:rsidR="00567413">
          <w:t>ing</w:t>
        </w:r>
      </w:ins>
      <w:r w:rsidR="006A3334">
        <w:t xml:space="preserve"> the </w:t>
      </w:r>
      <w:ins w:id="1040" w:author="Trouet, Valerie M - (trouet)" w:date="2022-10-17T17:13:00Z">
        <w:r w:rsidR="00090399">
          <w:t>ME</w:t>
        </w:r>
      </w:ins>
      <w:del w:id="1041" w:author="Trouet, Valerie M - (trouet)" w:date="2022-10-17T17:13:00Z">
        <w:r w:rsidR="006A3334" w:rsidDel="00090399">
          <w:delText>me</w:delText>
        </w:r>
      </w:del>
      <w:r w:rsidR="006A3334">
        <w:t>boot package in R (</w:t>
      </w:r>
      <w:ins w:id="1042" w:author="David Edge" w:date="2022-10-21T16:52:00Z">
        <w:r w:rsidR="00602EBF">
          <w:t xml:space="preserve">Table 1; </w:t>
        </w:r>
      </w:ins>
      <w:r w:rsidR="006A3334">
        <w:t xml:space="preserve">Vinod and </w:t>
      </w:r>
      <w:r w:rsidR="006A3334" w:rsidRPr="006A3334">
        <w:t>López-de-</w:t>
      </w:r>
      <w:proofErr w:type="spellStart"/>
      <w:r w:rsidR="006A3334" w:rsidRPr="006A3334">
        <w:t>Lacalle</w:t>
      </w:r>
      <w:proofErr w:type="spellEnd"/>
      <w:r w:rsidR="006A3334">
        <w:t>, 2009)</w:t>
      </w:r>
      <w:r w:rsidR="0032365F">
        <w:t>.</w:t>
      </w:r>
      <w:r w:rsidR="00F00922">
        <w:t xml:space="preserve"> </w:t>
      </w:r>
      <w:ins w:id="1043" w:author="David Edge" w:date="2022-10-21T11:36:00Z">
        <w:r>
          <w:t xml:space="preserve">The </w:t>
        </w:r>
      </w:ins>
      <w:r w:rsidR="00F00922">
        <w:t>MEboot</w:t>
      </w:r>
      <w:ins w:id="1044" w:author="David Edge" w:date="2022-10-21T11:36:00Z">
        <w:r>
          <w:t xml:space="preserve"> algorithm creates</w:t>
        </w:r>
      </w:ins>
      <w:r w:rsidR="00F00922">
        <w:t xml:space="preserve"> surrogates</w:t>
      </w:r>
      <w:del w:id="1045" w:author="David Edge" w:date="2022-10-21T11:36:00Z">
        <w:r w:rsidR="00F00922" w:rsidDel="008A29D5">
          <w:delText xml:space="preserve"> are created</w:delText>
        </w:r>
      </w:del>
      <w:r w:rsidR="00F00922">
        <w:t xml:space="preserve"> based on the </w:t>
      </w:r>
      <w:r w:rsidR="00E379B6">
        <w:t>distances</w:t>
      </w:r>
      <w:r w:rsidR="00F00922">
        <w:t xml:space="preserve"> between ordered time series values such that</w:t>
      </w:r>
      <w:r w:rsidR="00F02532">
        <w:t xml:space="preserve"> </w:t>
      </w:r>
      <w:r w:rsidR="00F00922">
        <w:t>a</w:t>
      </w:r>
      <w:r w:rsidR="00C64657">
        <w:t>ll</w:t>
      </w:r>
      <w:r w:rsidR="00F00922">
        <w:t xml:space="preserve"> MEboot surrogate </w:t>
      </w:r>
      <w:r w:rsidR="00F02532">
        <w:t>time series</w:t>
      </w:r>
      <w:r w:rsidR="00C64657">
        <w:t>,</w:t>
      </w:r>
      <w:r w:rsidR="00F02532">
        <w:t xml:space="preserve"> </w:t>
      </w:r>
      <w:r w:rsidR="00C64657">
        <w:t>when</w:t>
      </w:r>
      <w:r w:rsidR="00F00922">
        <w:t xml:space="preserve"> ordered by value, will</w:t>
      </w:r>
      <w:r w:rsidR="00C64657">
        <w:t xml:space="preserve"> have</w:t>
      </w:r>
      <w:ins w:id="1046" w:author="Trouet, Valerie M - (trouet)" w:date="2022-10-17T17:14:00Z">
        <w:r w:rsidR="00F70210">
          <w:t xml:space="preserve"> an</w:t>
        </w:r>
      </w:ins>
      <w:ins w:id="1047" w:author="Trouet, Valerie M - (trouet)" w:date="2022-10-19T16:34:00Z">
        <w:r w:rsidR="00F00922">
          <w:t xml:space="preserve"> </w:t>
        </w:r>
      </w:ins>
      <w:r w:rsidR="00F00922">
        <w:t>identical</w:t>
      </w:r>
      <w:r w:rsidR="00C64657">
        <w:t xml:space="preserve"> sorting order</w:t>
      </w:r>
      <w:r w:rsidR="00F00922">
        <w:t xml:space="preserve"> to</w:t>
      </w:r>
      <w:r w:rsidR="00E379B6">
        <w:t xml:space="preserve"> that of</w:t>
      </w:r>
      <w:r w:rsidR="00F00922">
        <w:t xml:space="preserve"> the original time series</w:t>
      </w:r>
      <w:ins w:id="1048" w:author="David Edge" w:date="2022-10-21T11:36:00Z">
        <w:r>
          <w:t xml:space="preserve"> (Vinod, 2006)</w:t>
        </w:r>
      </w:ins>
      <w:r w:rsidR="00F00922">
        <w:t>.</w:t>
      </w:r>
      <w:r w:rsidR="00C64657" w:rsidRPr="00C64657">
        <w:t xml:space="preserve"> </w:t>
      </w:r>
      <w:ins w:id="1049" w:author="Trouet, Valerie M - (trouet)" w:date="2022-10-17T17:14:00Z">
        <w:r w:rsidR="00C21D2A">
          <w:t>For instance, a</w:t>
        </w:r>
      </w:ins>
      <w:del w:id="1050" w:author="Trouet, Valerie M - (trouet)" w:date="2022-10-17T17:14:00Z">
        <w:r w:rsidR="00C64657" w:rsidDel="00C21D2A">
          <w:delText>A</w:delText>
        </w:r>
      </w:del>
      <w:r w:rsidR="00C64657">
        <w:t xml:space="preserve"> time series 1.1, 1.3, 0.9, 1.7, 1.2</w:t>
      </w:r>
      <w:r w:rsidR="001D4BBB">
        <w:t xml:space="preserve"> has</w:t>
      </w:r>
      <w:r w:rsidR="00C64657">
        <w:t xml:space="preserve"> consecutive distances</w:t>
      </w:r>
      <w:r w:rsidR="005B2D09">
        <w:t xml:space="preserve"> of</w:t>
      </w:r>
      <w:r w:rsidR="00C64657">
        <w:t xml:space="preserve"> 0.2</w:t>
      </w:r>
      <w:del w:id="1051" w:author="Trouet, Valerie M - (trouet)" w:date="2022-10-19T16:34:00Z">
        <w:r w:rsidR="00C64657">
          <w:delText>,</w:delText>
        </w:r>
      </w:del>
      <w:ins w:id="1052" w:author="Trouet, Valerie M - (trouet)" w:date="2022-10-17T17:14:00Z">
        <w:r w:rsidR="00C21D2A">
          <w:t xml:space="preserve"> (1.3-1.1)</w:t>
        </w:r>
      </w:ins>
      <w:ins w:id="1053" w:author="Trouet, Valerie M - (trouet)" w:date="2022-10-19T16:34:00Z">
        <w:r w:rsidR="00C64657">
          <w:t>,</w:t>
        </w:r>
      </w:ins>
      <w:r w:rsidR="001D4BBB">
        <w:t xml:space="preserve"> 0.4</w:t>
      </w:r>
      <w:del w:id="1054" w:author="Trouet, Valerie M - (trouet)" w:date="2022-10-19T16:34:00Z">
        <w:r w:rsidR="001D4BBB">
          <w:delText>,</w:delText>
        </w:r>
      </w:del>
      <w:ins w:id="1055" w:author="Trouet, Valerie M - (trouet)" w:date="2022-10-17T17:14:00Z">
        <w:r w:rsidR="00C21D2A">
          <w:t xml:space="preserve"> (</w:t>
        </w:r>
      </w:ins>
      <w:ins w:id="1056" w:author="Trouet, Valerie M - (trouet)" w:date="2022-10-17T17:15:00Z">
        <w:r w:rsidR="00C21D2A">
          <w:t>1.3-0.9)</w:t>
        </w:r>
      </w:ins>
      <w:ins w:id="1057" w:author="Trouet, Valerie M - (trouet)" w:date="2022-10-19T16:34:00Z">
        <w:r w:rsidR="001D4BBB">
          <w:t>,</w:t>
        </w:r>
      </w:ins>
      <w:r w:rsidR="001D4BBB">
        <w:t xml:space="preserve"> 0.8</w:t>
      </w:r>
      <w:del w:id="1058" w:author="Trouet, Valerie M - (trouet)" w:date="2022-10-19T16:34:00Z">
        <w:r w:rsidR="001D4BBB">
          <w:delText>,</w:delText>
        </w:r>
      </w:del>
      <w:ins w:id="1059" w:author="Trouet, Valerie M - (trouet)" w:date="2022-10-17T17:15:00Z">
        <w:r w:rsidR="00C21D2A">
          <w:t xml:space="preserve"> (1.7-0.9)</w:t>
        </w:r>
      </w:ins>
      <w:ins w:id="1060" w:author="Trouet, Valerie M - (trouet)" w:date="2022-10-19T16:34:00Z">
        <w:r w:rsidR="001D4BBB">
          <w:t>,</w:t>
        </w:r>
      </w:ins>
      <w:r w:rsidR="001D4BBB">
        <w:t xml:space="preserve"> 0.5</w:t>
      </w:r>
      <w:del w:id="1061" w:author="Trouet, Valerie M - (trouet)" w:date="2022-10-19T16:34:00Z">
        <w:r w:rsidR="001D4BBB">
          <w:delText>.</w:delText>
        </w:r>
      </w:del>
      <w:ins w:id="1062" w:author="Trouet, Valerie M - (trouet)" w:date="2022-10-17T17:15:00Z">
        <w:r w:rsidR="00C21D2A">
          <w:t xml:space="preserve"> (1.7-1.2)</w:t>
        </w:r>
      </w:ins>
      <w:ins w:id="1063" w:author="Trouet, Valerie M - (trouet)" w:date="2022-10-19T16:34:00Z">
        <w:r w:rsidR="001D4BBB">
          <w:t>.</w:t>
        </w:r>
      </w:ins>
      <w:r w:rsidR="001D4BBB">
        <w:t xml:space="preserve"> The </w:t>
      </w:r>
      <w:ins w:id="1064" w:author="David Edge" w:date="2022-10-21T16:53:00Z">
        <w:r w:rsidR="00602EBF">
          <w:t xml:space="preserve">25% </w:t>
        </w:r>
      </w:ins>
      <w:commentRangeStart w:id="1065"/>
      <w:r w:rsidR="001D4BBB">
        <w:t>trimmed mean</w:t>
      </w:r>
      <w:ins w:id="1066" w:author="David Edge" w:date="2022-10-21T16:53:00Z">
        <w:r w:rsidR="00602EBF">
          <w:t>, the mean after removing 25% of values at each extreme,</w:t>
        </w:r>
      </w:ins>
      <w:r w:rsidR="001D4BBB">
        <w:t xml:space="preserve"> </w:t>
      </w:r>
      <w:commentRangeEnd w:id="1065"/>
      <w:r w:rsidR="0073530C">
        <w:rPr>
          <w:rStyle w:val="CommentReference"/>
        </w:rPr>
        <w:commentReference w:id="1065"/>
      </w:r>
      <w:r w:rsidR="001D4BBB">
        <w:t>of these distances</w:t>
      </w:r>
      <w:ins w:id="1067" w:author="David Edge" w:date="2022-10-21T16:54:00Z">
        <w:r w:rsidR="00602EBF">
          <w:t xml:space="preserve"> is</w:t>
        </w:r>
      </w:ins>
      <w:del w:id="1068" w:author="David Edge" w:date="2022-10-21T16:54:00Z">
        <w:r w:rsidR="001D4BBB" w:rsidDel="00602EBF">
          <w:delText>,</w:delText>
        </w:r>
      </w:del>
      <w:r w:rsidR="001D4BBB">
        <w:t xml:space="preserve"> 0.45</w:t>
      </w:r>
      <w:ins w:id="1069" w:author="David Edge" w:date="2022-10-21T16:54:00Z">
        <w:r w:rsidR="00602EBF">
          <w:t>. The trimmed mean of the consecutive distances</w:t>
        </w:r>
      </w:ins>
      <w:del w:id="1070" w:author="David Edge" w:date="2022-10-21T16:54:00Z">
        <w:r w:rsidR="001D4BBB" w:rsidDel="00602EBF">
          <w:delText>,</w:delText>
        </w:r>
      </w:del>
      <w:r w:rsidR="001D4BBB">
        <w:t xml:space="preserve"> is used to extrapolate the </w:t>
      </w:r>
      <w:del w:id="1071" w:author="David Edge" w:date="2022-10-21T16:54:00Z">
        <w:r w:rsidR="001D4BBB" w:rsidDel="00602EBF">
          <w:delText xml:space="preserve">variability </w:delText>
        </w:r>
      </w:del>
      <w:ins w:id="1072" w:author="David Edge" w:date="2022-10-21T16:54:00Z">
        <w:r w:rsidR="00602EBF">
          <w:t xml:space="preserve">bounds of the </w:t>
        </w:r>
      </w:ins>
      <w:ins w:id="1073" w:author="David Edge" w:date="2022-10-23T14:19:00Z">
        <w:r w:rsidR="00C11656">
          <w:t>ensemble</w:t>
        </w:r>
      </w:ins>
      <w:ins w:id="1074" w:author="David Edge" w:date="2022-10-21T16:55:00Z">
        <w:r w:rsidR="00602EBF">
          <w:t xml:space="preserve"> range</w:t>
        </w:r>
      </w:ins>
      <w:ins w:id="1075" w:author="David Edge" w:date="2022-10-21T16:54:00Z">
        <w:r w:rsidR="00602EBF">
          <w:t xml:space="preserve"> </w:t>
        </w:r>
      </w:ins>
      <w:r w:rsidR="001D4BBB">
        <w:t>for the min</w:t>
      </w:r>
      <w:r w:rsidR="005B2D09">
        <w:t xml:space="preserve">imum and </w:t>
      </w:r>
      <w:r w:rsidR="001D4BBB">
        <w:t>max</w:t>
      </w:r>
      <w:r w:rsidR="005B2D09">
        <w:t>imum</w:t>
      </w:r>
      <w:r w:rsidR="001D4BBB">
        <w:t xml:space="preserve"> values of the series</w:t>
      </w:r>
      <w:r w:rsidR="00196B3F">
        <w:t xml:space="preserve">, such that the minimum </w:t>
      </w:r>
      <w:ins w:id="1076" w:author="David Edge" w:date="2022-10-21T16:55:00Z">
        <w:r w:rsidR="00602EBF">
          <w:t>ensemble range</w:t>
        </w:r>
      </w:ins>
      <w:del w:id="1077" w:author="David Edge" w:date="2022-10-21T16:55:00Z">
        <w:r w:rsidR="00196B3F" w:rsidDel="00602EBF">
          <w:delText>value</w:delText>
        </w:r>
      </w:del>
      <w:r w:rsidR="00196B3F">
        <w:t xml:space="preserve"> for </w:t>
      </w:r>
      <w:r w:rsidR="00BF5FCD">
        <w:t xml:space="preserve">the </w:t>
      </w:r>
      <w:ins w:id="1078" w:author="Trouet, Valerie M - (trouet)" w:date="2022-10-17T17:16:00Z">
        <w:r w:rsidR="0073530C">
          <w:t>lowest</w:t>
        </w:r>
      </w:ins>
      <w:del w:id="1079" w:author="Trouet, Valerie M - (trouet)" w:date="2022-10-17T17:16:00Z">
        <w:r w:rsidR="00BF5FCD" w:rsidDel="0073530C">
          <w:delText>third</w:delText>
        </w:r>
      </w:del>
      <w:r w:rsidR="00BF5FCD">
        <w:t xml:space="preserve"> value in the time series is</w:t>
      </w:r>
      <w:r w:rsidR="00196B3F">
        <w:t xml:space="preserve"> 0.9-0.45 and the maximum value </w:t>
      </w:r>
      <w:r w:rsidR="00BF5FCD">
        <w:t xml:space="preserve">at the </w:t>
      </w:r>
      <w:del w:id="1080" w:author="Trouet, Valerie M - (trouet)" w:date="2022-10-17T17:16:00Z">
        <w:r w:rsidR="00BF5FCD" w:rsidDel="0073530C">
          <w:delText xml:space="preserve">fourth </w:delText>
        </w:r>
      </w:del>
      <w:ins w:id="1081" w:author="Trouet, Valerie M - (trouet)" w:date="2022-10-17T17:16:00Z">
        <w:r w:rsidR="0073530C">
          <w:t xml:space="preserve">maximum </w:t>
        </w:r>
      </w:ins>
      <w:r w:rsidR="00BF5FCD">
        <w:t>value in the time series is</w:t>
      </w:r>
      <w:r w:rsidR="00196B3F">
        <w:t xml:space="preserve"> 1.7 + 0.45</w:t>
      </w:r>
      <w:r w:rsidR="001D4BBB">
        <w:t>.</w:t>
      </w:r>
      <w:r w:rsidR="00196B3F">
        <w:t xml:space="preserve"> </w:t>
      </w:r>
      <w:commentRangeStart w:id="1082"/>
      <w:r w:rsidR="00196B3F">
        <w:t>All other ranges are given by the averages of the ordered values, so</w:t>
      </w:r>
      <w:r w:rsidR="001C5CCC">
        <w:t xml:space="preserve"> after sorting the time series by value to 0.9, 1.1, 1.2, 1.3, 1.7, we find midpoint values of 1.0, 1.15, </w:t>
      </w:r>
      <w:r w:rsidR="008C4E3A">
        <w:t xml:space="preserve">1.25, 1.5. </w:t>
      </w:r>
      <w:commentRangeEnd w:id="1082"/>
      <w:r w:rsidR="00E96E54">
        <w:rPr>
          <w:rStyle w:val="CommentReference"/>
        </w:rPr>
        <w:commentReference w:id="1082"/>
      </w:r>
      <w:r w:rsidR="008C4E3A">
        <w:t>Therefore,</w:t>
      </w:r>
      <w:r w:rsidR="00196B3F">
        <w:t xml:space="preserve"> all</w:t>
      </w:r>
      <w:r w:rsidR="001D4BBB">
        <w:t xml:space="preserve"> MEboot ensemble members would be drawn from the uniform distributions: (1</w:t>
      </w:r>
      <w:r w:rsidR="008C4E3A">
        <w:t>.0</w:t>
      </w:r>
      <w:r w:rsidR="001D4BBB">
        <w:t>,1.15),</w:t>
      </w:r>
      <w:r w:rsidR="001D4BBB" w:rsidRPr="00273C64">
        <w:t xml:space="preserve"> </w:t>
      </w:r>
      <w:r w:rsidR="001D4BBB">
        <w:t>(1,25, 1.5), (0.45, 1), (1.5, 2.15),</w:t>
      </w:r>
      <w:r w:rsidR="001D4BBB" w:rsidRPr="00273C64">
        <w:t xml:space="preserve"> </w:t>
      </w:r>
      <w:r w:rsidR="001D4BBB">
        <w:t>(1.15, 1.25)</w:t>
      </w:r>
      <w:del w:id="1083" w:author="David Edge" w:date="2022-10-21T11:37:00Z">
        <w:r w:rsidR="00196B3F" w:rsidDel="008A29D5">
          <w:delText xml:space="preserve"> (Vinod, 2006)</w:delText>
        </w:r>
      </w:del>
      <w:r w:rsidR="001D4BBB">
        <w:t>.</w:t>
      </w:r>
      <w:ins w:id="1084" w:author="David Edge" w:date="2022-10-21T11:38:00Z">
        <w:r>
          <w:t xml:space="preserve"> The table shows that any surrogate created from these </w:t>
        </w:r>
      </w:ins>
      <w:ins w:id="1085" w:author="David Edge" w:date="2022-10-21T11:39:00Z">
        <w:r w:rsidR="00840331">
          <w:t>distributions with have the same sorting order as the original time series.</w:t>
        </w:r>
      </w:ins>
    </w:p>
    <w:p w14:paraId="7A48D447" w14:textId="0C7B59A3" w:rsidR="003138C5" w:rsidRPr="003138C5" w:rsidRDefault="00202E53" w:rsidP="00761B80">
      <w:ins w:id="1086" w:author="David Edge" w:date="2022-10-21T10:16:00Z">
        <w:r>
          <w:rPr>
            <w:noProof/>
          </w:rPr>
          <mc:AlternateContent>
            <mc:Choice Requires="wps">
              <w:drawing>
                <wp:anchor distT="45720" distB="45720" distL="114300" distR="114300" simplePos="0" relativeHeight="251667456" behindDoc="0" locked="0" layoutInCell="1" allowOverlap="1" wp14:anchorId="7A71ED3D" wp14:editId="068773A3">
                  <wp:simplePos x="0" y="0"/>
                  <wp:positionH relativeFrom="margin">
                    <wp:align>right</wp:align>
                  </wp:positionH>
                  <wp:positionV relativeFrom="paragraph">
                    <wp:posOffset>3495675</wp:posOffset>
                  </wp:positionV>
                  <wp:extent cx="5924550" cy="628650"/>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628650"/>
                          </a:xfrm>
                          <a:prstGeom prst="rect">
                            <a:avLst/>
                          </a:prstGeom>
                          <a:solidFill>
                            <a:srgbClr val="FFFFFF"/>
                          </a:solidFill>
                          <a:ln w="9525">
                            <a:noFill/>
                            <a:miter lim="800000"/>
                            <a:headEnd/>
                            <a:tailEnd/>
                          </a:ln>
                        </wps:spPr>
                        <wps:txbx>
                          <w:txbxContent>
                            <w:p w14:paraId="4F6DD484" w14:textId="514EB207" w:rsidR="00C33E61" w:rsidRDefault="00C33E61">
                              <w:ins w:id="1087" w:author="David Edge" w:date="2022-10-21T10:16:00Z">
                                <w:r>
                                  <w:t>Table 1 ME</w:t>
                                </w:r>
                              </w:ins>
                              <w:ins w:id="1088" w:author="David Edge" w:date="2022-10-21T10:17:00Z">
                                <w:r>
                                  <w:t>boot (</w:t>
                                </w:r>
                              </w:ins>
                              <w:ins w:id="1089" w:author="David Edge" w:date="2022-10-21T10:22:00Z">
                                <w:r>
                                  <w:t>a</w:t>
                                </w:r>
                              </w:ins>
                              <w:ins w:id="1090" w:author="David Edge" w:date="2022-10-21T10:17:00Z">
                                <w:r>
                                  <w:t>dapted from Vinod, 2006</w:t>
                                </w:r>
                              </w:ins>
                              <w:ins w:id="1091" w:author="David Edge" w:date="2022-10-21T11:26:00Z">
                                <w:r w:rsidR="00FF39C5">
                                  <w:t xml:space="preserve"> Table 1</w:t>
                                </w:r>
                              </w:ins>
                              <w:ins w:id="1092" w:author="David Edge" w:date="2022-10-21T10:17:00Z">
                                <w:r>
                                  <w:t xml:space="preserve">). </w:t>
                                </w:r>
                              </w:ins>
                              <w:ins w:id="1093" w:author="David Edge" w:date="2022-10-21T10:20:00Z">
                                <w:r>
                                  <w:t xml:space="preserve">Maximum entropy bootstrapping development from original time series to </w:t>
                                </w:r>
                              </w:ins>
                              <w:ins w:id="1094" w:author="David Edge" w:date="2022-10-21T10:21:00Z">
                                <w:r>
                                  <w:t>uniform distributions</w:t>
                                </w:r>
                              </w:ins>
                              <w:ins w:id="1095" w:author="David Edge" w:date="2022-10-29T13:21:00Z">
                                <w:r w:rsidR="0093212D">
                                  <w:t>.</w:t>
                                </w:r>
                              </w:ins>
                              <w:ins w:id="1096" w:author="David Edge" w:date="2022-10-21T10:21:00Z">
                                <w:r>
                                  <w:t xml:space="preserve"> </w:t>
                                </w:r>
                              </w:ins>
                              <w:ins w:id="1097" w:author="David Edge" w:date="2022-10-29T13:22:00Z">
                                <w:r w:rsidR="0093212D">
                                  <w:t xml:space="preserve">A random draw from the </w:t>
                                </w:r>
                                <w:proofErr w:type="spellStart"/>
                                <w:r w:rsidR="0093212D">
                                  <w:t>distrubutions</w:t>
                                </w:r>
                                <w:proofErr w:type="spellEnd"/>
                                <w:r w:rsidR="0093212D">
                                  <w:t xml:space="preserve"> produces</w:t>
                                </w:r>
                              </w:ins>
                              <w:ins w:id="1098" w:author="David Edge" w:date="2022-10-21T10:21:00Z">
                                <w:r>
                                  <w:t xml:space="preserve"> an example of a bootstrapped series.</w:t>
                                </w:r>
                              </w:ins>
                              <w:ins w:id="1099" w:author="David Edge" w:date="2022-10-21T16:58:00Z">
                                <w:r w:rsidR="00202E53">
                                  <w:t xml:space="preserve"> “abs” indicates absolute difference.</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71ED3D" id="Text Box 2" o:spid="_x0000_s1029" type="#_x0000_t202" style="position:absolute;margin-left:415.3pt;margin-top:275.25pt;width:466.5pt;height:49.5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" stroked="f">
                  <v:textbox>
                    <w:txbxContent>
                      <w:p w14:paraId="4F6DD484" w14:textId="514EB207" w:rsidR="00C33E61" w:rsidRDefault="00C33E61">
                        <w:ins w:id="1100" w:author="David Edge" w:date="2022-10-21T10:16:00Z">
                          <w:r>
                            <w:t>Table 1 ME</w:t>
                          </w:r>
                        </w:ins>
                        <w:ins w:id="1101" w:author="David Edge" w:date="2022-10-21T10:17:00Z">
                          <w:r>
                            <w:t>boot (</w:t>
                          </w:r>
                        </w:ins>
                        <w:ins w:id="1102" w:author="David Edge" w:date="2022-10-21T10:22:00Z">
                          <w:r>
                            <w:t>a</w:t>
                          </w:r>
                        </w:ins>
                        <w:ins w:id="1103" w:author="David Edge" w:date="2022-10-21T10:17:00Z">
                          <w:r>
                            <w:t>dapted from Vinod, 2006</w:t>
                          </w:r>
                        </w:ins>
                        <w:ins w:id="1104" w:author="David Edge" w:date="2022-10-21T11:26:00Z">
                          <w:r w:rsidR="00FF39C5">
                            <w:t xml:space="preserve"> Table 1</w:t>
                          </w:r>
                        </w:ins>
                        <w:ins w:id="1105" w:author="David Edge" w:date="2022-10-21T10:17:00Z">
                          <w:r>
                            <w:t xml:space="preserve">). </w:t>
                          </w:r>
                        </w:ins>
                        <w:ins w:id="1106" w:author="David Edge" w:date="2022-10-21T10:20:00Z">
                          <w:r>
                            <w:t xml:space="preserve">Maximum entropy bootstrapping development from original time series to </w:t>
                          </w:r>
                        </w:ins>
                        <w:ins w:id="1107" w:author="David Edge" w:date="2022-10-21T10:21:00Z">
                          <w:r>
                            <w:t>uniform distributions</w:t>
                          </w:r>
                        </w:ins>
                        <w:ins w:id="1108" w:author="David Edge" w:date="2022-10-29T13:21:00Z">
                          <w:r w:rsidR="0093212D">
                            <w:t>.</w:t>
                          </w:r>
                        </w:ins>
                        <w:ins w:id="1109" w:author="David Edge" w:date="2022-10-21T10:21:00Z">
                          <w:r>
                            <w:t xml:space="preserve"> </w:t>
                          </w:r>
                        </w:ins>
                        <w:ins w:id="1110" w:author="David Edge" w:date="2022-10-29T13:22:00Z">
                          <w:r w:rsidR="0093212D">
                            <w:t xml:space="preserve">A random draw from the </w:t>
                          </w:r>
                          <w:proofErr w:type="spellStart"/>
                          <w:r w:rsidR="0093212D">
                            <w:t>distrubutions</w:t>
                          </w:r>
                          <w:proofErr w:type="spellEnd"/>
                          <w:r w:rsidR="0093212D">
                            <w:t xml:space="preserve"> produces</w:t>
                          </w:r>
                        </w:ins>
                        <w:ins w:id="1111" w:author="David Edge" w:date="2022-10-21T10:21:00Z">
                          <w:r>
                            <w:t xml:space="preserve"> an example of a bootstrapped series.</w:t>
                          </w:r>
                        </w:ins>
                        <w:ins w:id="1112" w:author="David Edge" w:date="2022-10-21T16:58:00Z">
                          <w:r w:rsidR="00202E53">
                            <w:t xml:space="preserve"> “abs” indicates absolute difference.</w:t>
                          </w:r>
                        </w:ins>
                      </w:p>
                    </w:txbxContent>
                  </v:textbox>
                  <w10:wrap type="square" anchorx="margin"/>
                </v:shape>
              </w:pict>
            </mc:Fallback>
          </mc:AlternateContent>
        </w:r>
      </w:ins>
      <w:r w:rsidR="0032365F">
        <w:t xml:space="preserve">For each bootstrapping method, </w:t>
      </w:r>
      <w:ins w:id="1113" w:author="Trouet, Valerie M - (trouet)" w:date="2022-10-17T17:18:00Z">
        <w:r w:rsidR="00E96E54">
          <w:t xml:space="preserve">we produced </w:t>
        </w:r>
      </w:ins>
      <w:r w:rsidR="001477B6">
        <w:t xml:space="preserve">1000 </w:t>
      </w:r>
      <w:r w:rsidR="00255348">
        <w:t>sets of</w:t>
      </w:r>
      <w:r w:rsidR="001477B6">
        <w:t xml:space="preserve"> bootstrapped ind</w:t>
      </w:r>
      <w:r w:rsidR="00255348">
        <w:t>ices</w:t>
      </w:r>
      <w:del w:id="1114" w:author="Trouet, Valerie M - (trouet)" w:date="2022-10-17T17:18:00Z">
        <w:r w:rsidR="00255348" w:rsidDel="00E96E54">
          <w:delText xml:space="preserve"> were produced</w:delText>
        </w:r>
      </w:del>
      <w:r w:rsidR="00255348">
        <w:t xml:space="preserve"> from each </w:t>
      </w:r>
      <w:ins w:id="1115" w:author="Microsoft Office User" w:date="2022-10-11T18:56:00Z">
        <w:del w:id="1116" w:author="David Edge" w:date="2022-10-23T14:17:00Z">
          <w:r w:rsidR="00F20C50" w:rsidDel="00C11656">
            <w:delText>The</w:delText>
          </w:r>
        </w:del>
      </w:ins>
      <w:ins w:id="1117" w:author="Trouet, Valerie M - (trouet)" w:date="2022-10-17T17:18:00Z">
        <w:r w:rsidR="00E96E54">
          <w:t xml:space="preserve">of the </w:t>
        </w:r>
      </w:ins>
      <w:ins w:id="1118" w:author="David Edge" w:date="2022-10-29T08:29:00Z">
        <w:r w:rsidR="00311682">
          <w:t>3</w:t>
        </w:r>
      </w:ins>
      <w:ins w:id="1119" w:author="Trouet, Valerie M - (trouet)" w:date="2022-10-17T17:18:00Z">
        <w:del w:id="1120" w:author="David Edge" w:date="2022-10-29T08:29:00Z">
          <w:r w:rsidR="00E96E54" w:rsidDel="00311682">
            <w:delText>6</w:delText>
          </w:r>
        </w:del>
        <w:r w:rsidR="00E96E54">
          <w:t xml:space="preserve">03 </w:t>
        </w:r>
      </w:ins>
      <w:ins w:id="1121" w:author="Trouet, Valerie M - (trouet)" w:date="2022-10-19T16:34:00Z">
        <w:r w:rsidR="00255348">
          <w:t>chronolog</w:t>
        </w:r>
      </w:ins>
      <w:ins w:id="1122" w:author="Trouet, Valerie M - (trouet)" w:date="2022-10-17T17:18:00Z">
        <w:r w:rsidR="00E96E54">
          <w:t>ies</w:t>
        </w:r>
      </w:ins>
      <w:del w:id="1123" w:author="Trouet, Valerie M - (trouet)" w:date="2022-10-17T17:18:00Z">
        <w:r w:rsidR="00255348" w:rsidDel="00E96E54">
          <w:delText>y</w:delText>
        </w:r>
      </w:del>
      <w:ins w:id="1124" w:author="Trouet, Valerie M - (trouet)" w:date="2022-10-19T16:34:00Z">
        <w:r w:rsidR="001477B6">
          <w:t>.</w:t>
        </w:r>
        <w:r w:rsidR="00255348">
          <w:t xml:space="preserve"> </w:t>
        </w:r>
      </w:ins>
      <w:ins w:id="1125" w:author="Trouet, Valerie M - (trouet)" w:date="2022-10-17T17:18:00Z">
        <w:r w:rsidR="00E96E54">
          <w:t xml:space="preserve">We developed </w:t>
        </w:r>
      </w:ins>
      <w:ins w:id="1126" w:author="David Edge" w:date="2022-10-23T14:18:00Z">
        <w:r w:rsidR="00C11656">
          <w:t>a</w:t>
        </w:r>
      </w:ins>
      <w:del w:id="1127" w:author="David Edge" w:date="2022-10-23T14:18:00Z">
        <w:r w:rsidR="00255348" w:rsidDel="00C11656">
          <w:delText>1000</w:delText>
        </w:r>
      </w:del>
      <w:r w:rsidR="00255348">
        <w:t xml:space="preserve"> bootstrapped </w:t>
      </w:r>
      <w:del w:id="1128" w:author="David Edge" w:date="2022-10-21T15:24:00Z">
        <w:r w:rsidR="00255348" w:rsidDel="00F07AFD">
          <w:delText>mean-value</w:delText>
        </w:r>
      </w:del>
      <w:ins w:id="1129" w:author="David Edge" w:date="2022-10-21T15:24:00Z">
        <w:r w:rsidR="00F07AFD">
          <w:t>MV</w:t>
        </w:r>
      </w:ins>
      <w:r w:rsidR="00255348">
        <w:t xml:space="preserve"> chronolog</w:t>
      </w:r>
      <w:ins w:id="1130" w:author="David Edge" w:date="2022-10-23T14:18:00Z">
        <w:r w:rsidR="00C11656">
          <w:t>y</w:t>
        </w:r>
      </w:ins>
      <w:del w:id="1131" w:author="David Edge" w:date="2022-10-23T14:18:00Z">
        <w:r w:rsidR="00255348" w:rsidDel="00C11656">
          <w:delText>ies</w:delText>
        </w:r>
      </w:del>
      <w:r w:rsidR="00255348">
        <w:t xml:space="preserve"> </w:t>
      </w:r>
      <w:del w:id="1132" w:author="Trouet, Valerie M - (trouet)" w:date="2022-10-17T17:18:00Z">
        <w:r w:rsidR="00255348" w:rsidDel="00E96E54">
          <w:delText xml:space="preserve">were developed </w:delText>
        </w:r>
      </w:del>
      <w:r w:rsidR="00255348">
        <w:t>for each set of indices based on the annual robust biweight mean.</w:t>
      </w:r>
      <w:r w:rsidR="009406D8">
        <w:t xml:space="preserve"> </w:t>
      </w:r>
      <w:ins w:id="1133" w:author="Microsoft Office User" w:date="2022-10-11T18:56:00Z">
        <w:del w:id="1134" w:author="David Edge" w:date="2022-10-23T14:18:00Z">
          <w:r w:rsidR="00F20C50" w:rsidDel="00C11656">
            <w:delText xml:space="preserve">The </w:delText>
          </w:r>
        </w:del>
      </w:ins>
      <w:ins w:id="1135" w:author="Trouet, Valerie M - (trouet)" w:date="2022-10-17T17:19:00Z">
        <w:r w:rsidR="00E96E54">
          <w:t xml:space="preserve">We then retained </w:t>
        </w:r>
      </w:ins>
      <w:r w:rsidR="009406D8">
        <w:t>5</w:t>
      </w:r>
      <w:r w:rsidR="009406D8" w:rsidRPr="009406D8">
        <w:rPr>
          <w:vertAlign w:val="superscript"/>
        </w:rPr>
        <w:t>th</w:t>
      </w:r>
      <w:r w:rsidR="0032365F">
        <w:rPr>
          <w:vertAlign w:val="superscript"/>
        </w:rPr>
        <w:t xml:space="preserve"> </w:t>
      </w:r>
      <w:r w:rsidR="009406D8">
        <w:t>and 95</w:t>
      </w:r>
      <w:r w:rsidR="009406D8" w:rsidRPr="009406D8">
        <w:rPr>
          <w:vertAlign w:val="superscript"/>
        </w:rPr>
        <w:t>th</w:t>
      </w:r>
      <w:del w:id="1136" w:author="David Edge" w:date="2022-10-20T18:19:00Z">
        <w:r w:rsidR="009406D8" w:rsidDel="00834735">
          <w:delText xml:space="preserve"> </w:delText>
        </w:r>
      </w:del>
      <w:ins w:id="1137" w:author="Trouet, Valerie M - (trouet)" w:date="2022-10-17T17:19:00Z">
        <w:r w:rsidR="00E96E54">
          <w:t xml:space="preserve">, </w:t>
        </w:r>
      </w:ins>
      <w:r w:rsidR="0032365F">
        <w:t>as well as 25</w:t>
      </w:r>
      <w:r w:rsidR="0032365F" w:rsidRPr="0032365F">
        <w:rPr>
          <w:vertAlign w:val="superscript"/>
        </w:rPr>
        <w:t>th</w:t>
      </w:r>
      <w:r w:rsidR="0032365F">
        <w:t xml:space="preserve"> and 75</w:t>
      </w:r>
      <w:r w:rsidR="0032365F" w:rsidRPr="0032365F">
        <w:rPr>
          <w:vertAlign w:val="superscript"/>
        </w:rPr>
        <w:t>th</w:t>
      </w:r>
      <w:del w:id="1138" w:author="David Edge" w:date="2022-10-21T16:56:00Z">
        <w:r w:rsidR="0032365F" w:rsidDel="00602EBF">
          <w:delText xml:space="preserve"> </w:delText>
        </w:r>
      </w:del>
      <w:ins w:id="1139" w:author="Trouet, Valerie M - (trouet)" w:date="2022-10-17T17:19:00Z">
        <w:r w:rsidR="00E96E54">
          <w:t xml:space="preserve">, </w:t>
        </w:r>
      </w:ins>
      <w:r w:rsidR="009406D8">
        <w:t>percentile values</w:t>
      </w:r>
      <w:r w:rsidR="001477B6">
        <w:t xml:space="preserve"> at each year</w:t>
      </w:r>
      <w:del w:id="1140" w:author="Trouet, Valerie M - (trouet)" w:date="2022-10-17T17:19:00Z">
        <w:r w:rsidR="001477B6" w:rsidDel="00E96E54">
          <w:delText xml:space="preserve"> were retained</w:delText>
        </w:r>
      </w:del>
      <w:r w:rsidR="001477B6">
        <w:t xml:space="preserve"> </w:t>
      </w:r>
      <w:r w:rsidR="0032365F">
        <w:t>for 90</w:t>
      </w:r>
      <w:r w:rsidR="0032365F" w:rsidRPr="0032365F">
        <w:rPr>
          <w:vertAlign w:val="superscript"/>
        </w:rPr>
        <w:t>th</w:t>
      </w:r>
      <w:r w:rsidR="0032365F">
        <w:t xml:space="preserve"> and 50</w:t>
      </w:r>
      <w:r w:rsidR="0032365F" w:rsidRPr="0032365F">
        <w:rPr>
          <w:vertAlign w:val="superscript"/>
        </w:rPr>
        <w:t>th</w:t>
      </w:r>
      <w:r w:rsidR="0032365F">
        <w:t xml:space="preserve"> percentile</w:t>
      </w:r>
      <w:r w:rsidR="001477B6">
        <w:t xml:space="preserve"> </w:t>
      </w:r>
      <w:ins w:id="1141" w:author="David Edge" w:date="2022-10-29T13:24:00Z">
        <w:r w:rsidR="0093212D">
          <w:t>chronology confi</w:t>
        </w:r>
      </w:ins>
      <w:del w:id="1142" w:author="David Edge" w:date="2022-10-26T16:58:00Z">
        <w:r w:rsidR="001477B6" w:rsidDel="00A47DC9">
          <w:delText>chronology confi</w:delText>
        </w:r>
      </w:del>
      <w:r w:rsidR="001477B6">
        <w:t xml:space="preserve">dence intervals from the pool of 1000 </w:t>
      </w:r>
      <w:del w:id="1143" w:author="David Edge" w:date="2022-10-21T15:24:00Z">
        <w:r w:rsidR="001477B6" w:rsidDel="00F07AFD">
          <w:delText>mean-value</w:delText>
        </w:r>
      </w:del>
      <w:ins w:id="1144" w:author="David Edge" w:date="2022-10-21T15:24:00Z">
        <w:r w:rsidR="00F07AFD">
          <w:t>MV</w:t>
        </w:r>
      </w:ins>
      <w:r w:rsidR="001477B6">
        <w:t xml:space="preserve"> bootstrapped chronologies</w:t>
      </w:r>
      <w:r w:rsidR="009406D8">
        <w:t xml:space="preserve"> </w:t>
      </w:r>
      <w:r w:rsidR="004708D5">
        <w:t>for each bootstrapping method.</w:t>
      </w:r>
      <w:commentRangeEnd w:id="1029"/>
      <w:r w:rsidR="00F20C50">
        <w:rPr>
          <w:rStyle w:val="CommentReference"/>
        </w:rPr>
        <w:commentReference w:id="1029"/>
      </w:r>
    </w:p>
    <w:tbl>
      <w:tblPr>
        <w:tblpPr w:leftFromText="180" w:rightFromText="180" w:vertAnchor="text" w:horzAnchor="margin" w:tblpY="-10"/>
        <w:tblW w:w="5000" w:type="pct"/>
        <w:tblLook w:val="04A0" w:firstRow="1" w:lastRow="0" w:firstColumn="1" w:lastColumn="0" w:noHBand="0" w:noVBand="1"/>
      </w:tblPr>
      <w:tblGrid>
        <w:gridCol w:w="950"/>
        <w:gridCol w:w="1005"/>
        <w:gridCol w:w="2143"/>
        <w:gridCol w:w="1063"/>
        <w:gridCol w:w="1610"/>
        <w:gridCol w:w="1222"/>
        <w:gridCol w:w="1367"/>
      </w:tblGrid>
      <w:tr w:rsidR="008A29D5" w:rsidRPr="00AD40F4" w14:paraId="1E459055" w14:textId="77777777" w:rsidTr="008A29D5">
        <w:trPr>
          <w:trHeight w:val="780"/>
          <w:ins w:id="1145" w:author="David Edge" w:date="2022-10-21T11:30:00Z"/>
        </w:trPr>
        <w:tc>
          <w:tcPr>
            <w:tcW w:w="507" w:type="pct"/>
            <w:tcBorders>
              <w:top w:val="nil"/>
              <w:left w:val="nil"/>
              <w:bottom w:val="nil"/>
              <w:right w:val="nil"/>
            </w:tcBorders>
            <w:shd w:val="clear" w:color="auto" w:fill="auto"/>
            <w:vAlign w:val="bottom"/>
            <w:hideMark/>
          </w:tcPr>
          <w:p w14:paraId="23E2CE49" w14:textId="77777777" w:rsidR="008A29D5" w:rsidRPr="00A849A2" w:rsidRDefault="008A29D5" w:rsidP="008A29D5">
            <w:pPr>
              <w:spacing w:after="0" w:line="240" w:lineRule="auto"/>
              <w:jc w:val="center"/>
              <w:rPr>
                <w:ins w:id="1146" w:author="David Edge" w:date="2022-10-21T11:30:00Z"/>
                <w:rFonts w:ascii="Calibri" w:eastAsia="Times New Roman" w:hAnsi="Calibri" w:cs="Calibri"/>
                <w:b/>
                <w:bCs/>
                <w:color w:val="000000"/>
                <w:sz w:val="18"/>
                <w:szCs w:val="18"/>
              </w:rPr>
            </w:pPr>
            <w:ins w:id="1147" w:author="David Edge" w:date="2022-10-21T11:30:00Z">
              <w:r w:rsidRPr="00A849A2">
                <w:rPr>
                  <w:rFonts w:ascii="Calibri" w:eastAsia="Times New Roman" w:hAnsi="Calibri" w:cs="Calibri"/>
                  <w:b/>
                  <w:bCs/>
                  <w:color w:val="000000"/>
                  <w:sz w:val="18"/>
                  <w:szCs w:val="18"/>
                </w:rPr>
                <w:t>Original Series</w:t>
              </w:r>
            </w:ins>
          </w:p>
        </w:tc>
        <w:tc>
          <w:tcPr>
            <w:tcW w:w="537" w:type="pct"/>
            <w:tcBorders>
              <w:top w:val="nil"/>
              <w:left w:val="single" w:sz="4" w:space="0" w:color="auto"/>
              <w:bottom w:val="nil"/>
              <w:right w:val="single" w:sz="4" w:space="0" w:color="auto"/>
            </w:tcBorders>
            <w:shd w:val="clear" w:color="auto" w:fill="auto"/>
            <w:vAlign w:val="bottom"/>
            <w:hideMark/>
          </w:tcPr>
          <w:p w14:paraId="4F109066" w14:textId="77777777" w:rsidR="008A29D5" w:rsidRPr="00A849A2" w:rsidRDefault="008A29D5" w:rsidP="008A29D5">
            <w:pPr>
              <w:spacing w:after="0" w:line="240" w:lineRule="auto"/>
              <w:jc w:val="center"/>
              <w:rPr>
                <w:ins w:id="1148" w:author="David Edge" w:date="2022-10-21T11:30:00Z"/>
                <w:rFonts w:ascii="Calibri" w:eastAsia="Times New Roman" w:hAnsi="Calibri" w:cs="Calibri"/>
                <w:b/>
                <w:bCs/>
                <w:color w:val="000000"/>
                <w:sz w:val="18"/>
                <w:szCs w:val="18"/>
              </w:rPr>
            </w:pPr>
            <w:ins w:id="1149" w:author="David Edge" w:date="2022-10-21T11:30:00Z">
              <w:r w:rsidRPr="00A849A2">
                <w:rPr>
                  <w:rFonts w:ascii="Calibri" w:eastAsia="Times New Roman" w:hAnsi="Calibri" w:cs="Calibri"/>
                  <w:b/>
                  <w:bCs/>
                  <w:color w:val="000000"/>
                  <w:sz w:val="18"/>
                  <w:szCs w:val="18"/>
                </w:rPr>
                <w:t>Sorting Order</w:t>
              </w:r>
            </w:ins>
          </w:p>
        </w:tc>
        <w:tc>
          <w:tcPr>
            <w:tcW w:w="1145" w:type="pct"/>
            <w:tcBorders>
              <w:top w:val="nil"/>
              <w:left w:val="nil"/>
              <w:bottom w:val="nil"/>
              <w:right w:val="nil"/>
            </w:tcBorders>
            <w:shd w:val="clear" w:color="auto" w:fill="auto"/>
            <w:vAlign w:val="bottom"/>
            <w:hideMark/>
          </w:tcPr>
          <w:p w14:paraId="498076A4" w14:textId="7780B9D4" w:rsidR="008A29D5" w:rsidRPr="00A849A2" w:rsidRDefault="008A29D5" w:rsidP="008A29D5">
            <w:pPr>
              <w:spacing w:after="0" w:line="240" w:lineRule="auto"/>
              <w:jc w:val="center"/>
              <w:rPr>
                <w:ins w:id="1150" w:author="David Edge" w:date="2022-10-21T11:30:00Z"/>
                <w:rFonts w:ascii="Calibri" w:eastAsia="Times New Roman" w:hAnsi="Calibri" w:cs="Calibri"/>
                <w:b/>
                <w:bCs/>
                <w:color w:val="000000"/>
                <w:sz w:val="18"/>
                <w:szCs w:val="18"/>
              </w:rPr>
            </w:pPr>
            <w:ins w:id="1151" w:author="David Edge" w:date="2022-10-21T11:30:00Z">
              <w:r w:rsidRPr="00A849A2">
                <w:rPr>
                  <w:rFonts w:ascii="Calibri" w:eastAsia="Times New Roman" w:hAnsi="Calibri" w:cs="Calibri"/>
                  <w:b/>
                  <w:bCs/>
                  <w:color w:val="000000"/>
                  <w:sz w:val="18"/>
                  <w:szCs w:val="18"/>
                </w:rPr>
                <w:t>Consecutive Distances</w:t>
              </w:r>
            </w:ins>
          </w:p>
        </w:tc>
        <w:tc>
          <w:tcPr>
            <w:tcW w:w="568" w:type="pct"/>
            <w:tcBorders>
              <w:top w:val="nil"/>
              <w:left w:val="single" w:sz="4" w:space="0" w:color="auto"/>
              <w:bottom w:val="nil"/>
              <w:right w:val="single" w:sz="4" w:space="0" w:color="auto"/>
            </w:tcBorders>
            <w:shd w:val="clear" w:color="auto" w:fill="auto"/>
            <w:vAlign w:val="bottom"/>
            <w:hideMark/>
          </w:tcPr>
          <w:p w14:paraId="60544665" w14:textId="77777777" w:rsidR="008A29D5" w:rsidRPr="00A849A2" w:rsidRDefault="008A29D5" w:rsidP="008A29D5">
            <w:pPr>
              <w:spacing w:after="0" w:line="240" w:lineRule="auto"/>
              <w:jc w:val="center"/>
              <w:rPr>
                <w:ins w:id="1152" w:author="David Edge" w:date="2022-10-21T11:30:00Z"/>
                <w:rFonts w:ascii="Calibri" w:eastAsia="Times New Roman" w:hAnsi="Calibri" w:cs="Calibri"/>
                <w:b/>
                <w:bCs/>
                <w:color w:val="000000"/>
                <w:sz w:val="18"/>
                <w:szCs w:val="18"/>
              </w:rPr>
            </w:pPr>
            <w:ins w:id="1153" w:author="David Edge" w:date="2022-10-21T11:30:00Z">
              <w:r>
                <w:rPr>
                  <w:rFonts w:ascii="Calibri" w:eastAsia="Times New Roman" w:hAnsi="Calibri" w:cs="Calibri"/>
                  <w:b/>
                  <w:bCs/>
                  <w:color w:val="000000"/>
                  <w:sz w:val="18"/>
                  <w:szCs w:val="18"/>
                </w:rPr>
                <w:t>Sorted</w:t>
              </w:r>
              <w:r w:rsidRPr="00A849A2">
                <w:rPr>
                  <w:rFonts w:ascii="Calibri" w:eastAsia="Times New Roman" w:hAnsi="Calibri" w:cs="Calibri"/>
                  <w:b/>
                  <w:bCs/>
                  <w:color w:val="000000"/>
                  <w:sz w:val="18"/>
                  <w:szCs w:val="18"/>
                </w:rPr>
                <w:t xml:space="preserve"> </w:t>
              </w:r>
              <w:r>
                <w:rPr>
                  <w:rFonts w:ascii="Calibri" w:eastAsia="Times New Roman" w:hAnsi="Calibri" w:cs="Calibri"/>
                  <w:b/>
                  <w:bCs/>
                  <w:color w:val="000000"/>
                  <w:sz w:val="18"/>
                  <w:szCs w:val="18"/>
                </w:rPr>
                <w:t>S</w:t>
              </w:r>
              <w:r w:rsidRPr="00A849A2">
                <w:rPr>
                  <w:rFonts w:ascii="Calibri" w:eastAsia="Times New Roman" w:hAnsi="Calibri" w:cs="Calibri"/>
                  <w:b/>
                  <w:bCs/>
                  <w:color w:val="000000"/>
                  <w:sz w:val="18"/>
                  <w:szCs w:val="18"/>
                </w:rPr>
                <w:t>eries</w:t>
              </w:r>
            </w:ins>
          </w:p>
        </w:tc>
        <w:tc>
          <w:tcPr>
            <w:tcW w:w="860" w:type="pct"/>
            <w:tcBorders>
              <w:top w:val="nil"/>
              <w:left w:val="nil"/>
              <w:bottom w:val="nil"/>
              <w:right w:val="nil"/>
            </w:tcBorders>
            <w:shd w:val="clear" w:color="auto" w:fill="auto"/>
            <w:vAlign w:val="bottom"/>
            <w:hideMark/>
          </w:tcPr>
          <w:p w14:paraId="1C1D8236" w14:textId="77777777" w:rsidR="008A29D5" w:rsidRPr="00A849A2" w:rsidRDefault="008A29D5" w:rsidP="008A29D5">
            <w:pPr>
              <w:spacing w:after="0" w:line="240" w:lineRule="auto"/>
              <w:jc w:val="center"/>
              <w:rPr>
                <w:ins w:id="1154" w:author="David Edge" w:date="2022-10-21T11:30:00Z"/>
                <w:rFonts w:ascii="Calibri" w:eastAsia="Times New Roman" w:hAnsi="Calibri" w:cs="Calibri"/>
                <w:b/>
                <w:bCs/>
                <w:color w:val="000000"/>
                <w:sz w:val="18"/>
                <w:szCs w:val="18"/>
              </w:rPr>
            </w:pPr>
            <w:ins w:id="1155" w:author="David Edge" w:date="2022-10-21T11:30:00Z">
              <w:r w:rsidRPr="00A849A2">
                <w:rPr>
                  <w:rFonts w:ascii="Calibri" w:eastAsia="Times New Roman" w:hAnsi="Calibri" w:cs="Calibri"/>
                  <w:b/>
                  <w:bCs/>
                  <w:color w:val="000000"/>
                  <w:sz w:val="18"/>
                  <w:szCs w:val="18"/>
                </w:rPr>
                <w:t>Intermediate Values</w:t>
              </w:r>
            </w:ins>
          </w:p>
        </w:tc>
        <w:tc>
          <w:tcPr>
            <w:tcW w:w="653" w:type="pct"/>
            <w:tcBorders>
              <w:top w:val="nil"/>
              <w:left w:val="single" w:sz="4" w:space="0" w:color="auto"/>
              <w:bottom w:val="nil"/>
              <w:right w:val="single" w:sz="4" w:space="0" w:color="auto"/>
            </w:tcBorders>
            <w:shd w:val="clear" w:color="auto" w:fill="auto"/>
            <w:vAlign w:val="bottom"/>
            <w:hideMark/>
          </w:tcPr>
          <w:p w14:paraId="33190C36" w14:textId="77777777" w:rsidR="008A29D5" w:rsidRPr="00A849A2" w:rsidRDefault="008A29D5" w:rsidP="008A29D5">
            <w:pPr>
              <w:spacing w:after="0" w:line="240" w:lineRule="auto"/>
              <w:jc w:val="center"/>
              <w:rPr>
                <w:ins w:id="1156" w:author="David Edge" w:date="2022-10-21T11:30:00Z"/>
                <w:rFonts w:ascii="Calibri" w:eastAsia="Times New Roman" w:hAnsi="Calibri" w:cs="Calibri"/>
                <w:b/>
                <w:bCs/>
                <w:color w:val="000000"/>
                <w:sz w:val="18"/>
                <w:szCs w:val="18"/>
              </w:rPr>
            </w:pPr>
            <w:ins w:id="1157" w:author="David Edge" w:date="2022-10-21T11:30:00Z">
              <w:r w:rsidRPr="00A849A2">
                <w:rPr>
                  <w:rFonts w:ascii="Calibri" w:eastAsia="Times New Roman" w:hAnsi="Calibri" w:cs="Calibri"/>
                  <w:b/>
                  <w:bCs/>
                  <w:color w:val="000000"/>
                  <w:sz w:val="18"/>
                  <w:szCs w:val="18"/>
                </w:rPr>
                <w:t>Ensemble Distributions</w:t>
              </w:r>
            </w:ins>
          </w:p>
        </w:tc>
        <w:tc>
          <w:tcPr>
            <w:tcW w:w="730" w:type="pct"/>
            <w:tcBorders>
              <w:top w:val="nil"/>
              <w:left w:val="nil"/>
              <w:bottom w:val="nil"/>
              <w:right w:val="nil"/>
            </w:tcBorders>
            <w:shd w:val="clear" w:color="auto" w:fill="auto"/>
            <w:vAlign w:val="bottom"/>
            <w:hideMark/>
          </w:tcPr>
          <w:p w14:paraId="62F64F1A" w14:textId="77777777" w:rsidR="008A29D5" w:rsidRPr="00A849A2" w:rsidRDefault="008A29D5" w:rsidP="008A29D5">
            <w:pPr>
              <w:spacing w:after="0" w:line="240" w:lineRule="auto"/>
              <w:jc w:val="center"/>
              <w:rPr>
                <w:ins w:id="1158" w:author="David Edge" w:date="2022-10-21T11:30:00Z"/>
                <w:rFonts w:ascii="Calibri" w:eastAsia="Times New Roman" w:hAnsi="Calibri" w:cs="Calibri"/>
                <w:b/>
                <w:bCs/>
                <w:color w:val="000000"/>
                <w:sz w:val="18"/>
                <w:szCs w:val="18"/>
              </w:rPr>
            </w:pPr>
            <w:ins w:id="1159" w:author="David Edge" w:date="2022-10-21T11:30:00Z">
              <w:r w:rsidRPr="00A849A2">
                <w:rPr>
                  <w:rFonts w:ascii="Calibri" w:eastAsia="Times New Roman" w:hAnsi="Calibri" w:cs="Calibri"/>
                  <w:b/>
                  <w:bCs/>
                  <w:color w:val="000000"/>
                  <w:sz w:val="18"/>
                  <w:szCs w:val="18"/>
                </w:rPr>
                <w:t xml:space="preserve">Example </w:t>
              </w:r>
              <w:r>
                <w:rPr>
                  <w:rFonts w:ascii="Calibri" w:eastAsia="Times New Roman" w:hAnsi="Calibri" w:cs="Calibri"/>
                  <w:b/>
                  <w:bCs/>
                  <w:color w:val="000000"/>
                  <w:sz w:val="18"/>
                  <w:szCs w:val="18"/>
                </w:rPr>
                <w:t>B</w:t>
              </w:r>
              <w:r w:rsidRPr="00A849A2">
                <w:rPr>
                  <w:rFonts w:ascii="Calibri" w:eastAsia="Times New Roman" w:hAnsi="Calibri" w:cs="Calibri"/>
                  <w:b/>
                  <w:bCs/>
                  <w:color w:val="000000"/>
                  <w:sz w:val="18"/>
                  <w:szCs w:val="18"/>
                </w:rPr>
                <w:t xml:space="preserve">ootstrapped </w:t>
              </w:r>
              <w:r>
                <w:rPr>
                  <w:rFonts w:ascii="Calibri" w:eastAsia="Times New Roman" w:hAnsi="Calibri" w:cs="Calibri"/>
                  <w:b/>
                  <w:bCs/>
                  <w:color w:val="000000"/>
                  <w:sz w:val="18"/>
                  <w:szCs w:val="18"/>
                </w:rPr>
                <w:t>S</w:t>
              </w:r>
              <w:r w:rsidRPr="00A849A2">
                <w:rPr>
                  <w:rFonts w:ascii="Calibri" w:eastAsia="Times New Roman" w:hAnsi="Calibri" w:cs="Calibri"/>
                  <w:b/>
                  <w:bCs/>
                  <w:color w:val="000000"/>
                  <w:sz w:val="18"/>
                  <w:szCs w:val="18"/>
                </w:rPr>
                <w:t>eries</w:t>
              </w:r>
            </w:ins>
          </w:p>
        </w:tc>
      </w:tr>
      <w:tr w:rsidR="008A29D5" w:rsidRPr="00AD40F4" w14:paraId="58E82A3B" w14:textId="77777777" w:rsidTr="008A29D5">
        <w:trPr>
          <w:trHeight w:val="300"/>
          <w:ins w:id="1160" w:author="David Edge" w:date="2022-10-21T11:30:00Z"/>
        </w:trPr>
        <w:tc>
          <w:tcPr>
            <w:tcW w:w="507" w:type="pct"/>
            <w:tcBorders>
              <w:top w:val="nil"/>
              <w:left w:val="nil"/>
              <w:bottom w:val="nil"/>
              <w:right w:val="nil"/>
            </w:tcBorders>
            <w:shd w:val="clear" w:color="auto" w:fill="auto"/>
            <w:noWrap/>
            <w:vAlign w:val="bottom"/>
            <w:hideMark/>
          </w:tcPr>
          <w:p w14:paraId="6DBED854" w14:textId="77777777" w:rsidR="008A29D5" w:rsidRPr="00A849A2" w:rsidRDefault="008A29D5" w:rsidP="008A29D5">
            <w:pPr>
              <w:spacing w:after="0" w:line="240" w:lineRule="auto"/>
              <w:jc w:val="center"/>
              <w:rPr>
                <w:ins w:id="1161" w:author="David Edge" w:date="2022-10-21T11:30:00Z"/>
                <w:rFonts w:ascii="Calibri" w:eastAsia="Times New Roman" w:hAnsi="Calibri" w:cs="Calibri"/>
                <w:b/>
                <w:bCs/>
                <w:color w:val="000000"/>
                <w:sz w:val="18"/>
                <w:szCs w:val="18"/>
              </w:rPr>
            </w:pPr>
          </w:p>
        </w:tc>
        <w:tc>
          <w:tcPr>
            <w:tcW w:w="537" w:type="pct"/>
            <w:tcBorders>
              <w:top w:val="nil"/>
              <w:left w:val="single" w:sz="4" w:space="0" w:color="auto"/>
              <w:bottom w:val="nil"/>
              <w:right w:val="single" w:sz="4" w:space="0" w:color="auto"/>
            </w:tcBorders>
            <w:shd w:val="clear" w:color="auto" w:fill="auto"/>
            <w:noWrap/>
            <w:vAlign w:val="bottom"/>
            <w:hideMark/>
          </w:tcPr>
          <w:p w14:paraId="4D7E0B58" w14:textId="77777777" w:rsidR="008A29D5" w:rsidRPr="00A849A2" w:rsidRDefault="008A29D5" w:rsidP="008A29D5">
            <w:pPr>
              <w:spacing w:after="0" w:line="240" w:lineRule="auto"/>
              <w:jc w:val="center"/>
              <w:rPr>
                <w:ins w:id="1162" w:author="David Edge" w:date="2022-10-21T11:30:00Z"/>
                <w:rFonts w:ascii="Calibri" w:eastAsia="Times New Roman" w:hAnsi="Calibri" w:cs="Calibri"/>
                <w:color w:val="000000"/>
                <w:sz w:val="18"/>
                <w:szCs w:val="18"/>
              </w:rPr>
            </w:pPr>
            <w:ins w:id="1163" w:author="David Edge" w:date="2022-10-21T11:30:00Z">
              <w:r w:rsidRPr="00A849A2">
                <w:rPr>
                  <w:rFonts w:ascii="Calibri" w:eastAsia="Times New Roman" w:hAnsi="Calibri" w:cs="Calibri"/>
                  <w:color w:val="000000"/>
                  <w:sz w:val="18"/>
                  <w:szCs w:val="18"/>
                </w:rPr>
                <w:t> </w:t>
              </w:r>
            </w:ins>
          </w:p>
        </w:tc>
        <w:tc>
          <w:tcPr>
            <w:tcW w:w="1145" w:type="pct"/>
            <w:tcBorders>
              <w:top w:val="nil"/>
              <w:left w:val="nil"/>
              <w:bottom w:val="nil"/>
              <w:right w:val="nil"/>
            </w:tcBorders>
            <w:shd w:val="clear" w:color="auto" w:fill="auto"/>
            <w:noWrap/>
            <w:vAlign w:val="bottom"/>
            <w:hideMark/>
          </w:tcPr>
          <w:p w14:paraId="7786207B" w14:textId="745A28EB" w:rsidR="008A29D5" w:rsidRPr="00A849A2" w:rsidRDefault="008A29D5" w:rsidP="008A29D5">
            <w:pPr>
              <w:spacing w:after="0" w:line="240" w:lineRule="auto"/>
              <w:jc w:val="center"/>
              <w:rPr>
                <w:ins w:id="1164" w:author="David Edge" w:date="2022-10-21T11:30:00Z"/>
                <w:rFonts w:ascii="Calibri" w:eastAsia="Times New Roman" w:hAnsi="Calibri" w:cs="Calibri"/>
                <w:color w:val="000000"/>
                <w:sz w:val="18"/>
                <w:szCs w:val="18"/>
              </w:rPr>
            </w:pPr>
          </w:p>
        </w:tc>
        <w:tc>
          <w:tcPr>
            <w:tcW w:w="568" w:type="pct"/>
            <w:tcBorders>
              <w:top w:val="nil"/>
              <w:left w:val="single" w:sz="4" w:space="0" w:color="auto"/>
              <w:bottom w:val="nil"/>
              <w:right w:val="single" w:sz="4" w:space="0" w:color="auto"/>
            </w:tcBorders>
            <w:shd w:val="clear" w:color="auto" w:fill="auto"/>
            <w:noWrap/>
            <w:vAlign w:val="bottom"/>
            <w:hideMark/>
          </w:tcPr>
          <w:p w14:paraId="6F991600" w14:textId="77777777" w:rsidR="008A29D5" w:rsidRPr="00A849A2" w:rsidRDefault="008A29D5" w:rsidP="008A29D5">
            <w:pPr>
              <w:spacing w:after="0" w:line="240" w:lineRule="auto"/>
              <w:jc w:val="center"/>
              <w:rPr>
                <w:ins w:id="1165" w:author="David Edge" w:date="2022-10-21T11:30:00Z"/>
                <w:rFonts w:ascii="Calibri" w:eastAsia="Times New Roman" w:hAnsi="Calibri" w:cs="Calibri"/>
                <w:b/>
                <w:bCs/>
                <w:color w:val="000000"/>
                <w:sz w:val="18"/>
                <w:szCs w:val="18"/>
              </w:rPr>
            </w:pPr>
            <w:ins w:id="1166" w:author="David Edge" w:date="2022-10-21T11:30:00Z">
              <w:r w:rsidRPr="00A849A2">
                <w:rPr>
                  <w:rFonts w:ascii="Calibri" w:eastAsia="Times New Roman" w:hAnsi="Calibri" w:cs="Calibri"/>
                  <w:color w:val="000000"/>
                  <w:sz w:val="18"/>
                  <w:szCs w:val="18"/>
                </w:rPr>
                <w:t> </w:t>
              </w:r>
              <w:r>
                <w:rPr>
                  <w:rFonts w:ascii="Calibri" w:eastAsia="Times New Roman" w:hAnsi="Calibri" w:cs="Calibri"/>
                  <w:color w:val="000000"/>
                  <w:sz w:val="18"/>
                  <w:szCs w:val="18"/>
                </w:rPr>
                <w:t>V</w:t>
              </w:r>
              <w:r w:rsidRPr="00A849A2">
                <w:rPr>
                  <w:rFonts w:ascii="Calibri" w:eastAsia="Times New Roman" w:hAnsi="Calibri" w:cs="Calibri"/>
                  <w:b/>
                  <w:bCs/>
                  <w:color w:val="000000"/>
                  <w:sz w:val="18"/>
                  <w:szCs w:val="18"/>
                </w:rPr>
                <w:t>alues</w:t>
              </w:r>
            </w:ins>
          </w:p>
        </w:tc>
        <w:tc>
          <w:tcPr>
            <w:tcW w:w="860" w:type="pct"/>
            <w:tcBorders>
              <w:top w:val="nil"/>
              <w:left w:val="nil"/>
              <w:bottom w:val="nil"/>
              <w:right w:val="nil"/>
            </w:tcBorders>
            <w:shd w:val="clear" w:color="auto" w:fill="auto"/>
            <w:noWrap/>
            <w:vAlign w:val="bottom"/>
            <w:hideMark/>
          </w:tcPr>
          <w:p w14:paraId="5EEE0000" w14:textId="77777777" w:rsidR="008A29D5" w:rsidRPr="00A849A2" w:rsidRDefault="008A29D5" w:rsidP="008A29D5">
            <w:pPr>
              <w:spacing w:after="0" w:line="240" w:lineRule="auto"/>
              <w:jc w:val="center"/>
              <w:rPr>
                <w:ins w:id="1167" w:author="David Edge" w:date="2022-10-21T11:30:00Z"/>
                <w:rFonts w:ascii="Calibri" w:eastAsia="Times New Roman" w:hAnsi="Calibri" w:cs="Calibri"/>
                <w:color w:val="000000"/>
                <w:sz w:val="18"/>
                <w:szCs w:val="18"/>
              </w:rPr>
            </w:pPr>
            <w:ins w:id="1168" w:author="David Edge" w:date="2022-10-21T11:30:00Z">
              <w:r w:rsidRPr="00A849A2">
                <w:rPr>
                  <w:rFonts w:ascii="Calibri" w:eastAsia="Times New Roman" w:hAnsi="Calibri" w:cs="Calibri"/>
                  <w:color w:val="000000"/>
                  <w:sz w:val="18"/>
                  <w:szCs w:val="18"/>
                </w:rPr>
                <w:t>(0.9-</w:t>
              </w:r>
              <w:r w:rsidRPr="00A849A2">
                <w:rPr>
                  <w:rFonts w:ascii="Calibri" w:eastAsia="Times New Roman" w:hAnsi="Calibri" w:cs="Calibri"/>
                  <w:b/>
                  <w:bCs/>
                  <w:color w:val="000000"/>
                  <w:sz w:val="18"/>
                  <w:szCs w:val="18"/>
                </w:rPr>
                <w:t>0.</w:t>
              </w:r>
              <w:proofErr w:type="gramStart"/>
              <w:r w:rsidRPr="00A849A2">
                <w:rPr>
                  <w:rFonts w:ascii="Calibri" w:eastAsia="Times New Roman" w:hAnsi="Calibri" w:cs="Calibri"/>
                  <w:b/>
                  <w:bCs/>
                  <w:color w:val="000000"/>
                  <w:sz w:val="18"/>
                  <w:szCs w:val="18"/>
                </w:rPr>
                <w:t>45</w:t>
              </w:r>
              <w:r w:rsidRPr="00A849A2">
                <w:rPr>
                  <w:rFonts w:ascii="Calibri" w:eastAsia="Times New Roman" w:hAnsi="Calibri" w:cs="Calibri"/>
                  <w:color w:val="000000"/>
                  <w:sz w:val="18"/>
                  <w:szCs w:val="18"/>
                </w:rPr>
                <w:t>)=</w:t>
              </w:r>
              <w:proofErr w:type="gramEnd"/>
              <w:r w:rsidRPr="00A849A2">
                <w:rPr>
                  <w:rFonts w:ascii="Calibri" w:eastAsia="Times New Roman" w:hAnsi="Calibri" w:cs="Calibri"/>
                  <w:color w:val="000000"/>
                  <w:sz w:val="18"/>
                  <w:szCs w:val="18"/>
                </w:rPr>
                <w:t>0.45</w:t>
              </w:r>
            </w:ins>
          </w:p>
        </w:tc>
        <w:tc>
          <w:tcPr>
            <w:tcW w:w="653" w:type="pct"/>
            <w:tcBorders>
              <w:top w:val="nil"/>
              <w:left w:val="single" w:sz="4" w:space="0" w:color="auto"/>
              <w:bottom w:val="nil"/>
              <w:right w:val="single" w:sz="4" w:space="0" w:color="auto"/>
            </w:tcBorders>
            <w:shd w:val="clear" w:color="auto" w:fill="auto"/>
            <w:noWrap/>
            <w:vAlign w:val="bottom"/>
            <w:hideMark/>
          </w:tcPr>
          <w:p w14:paraId="6B82DF88" w14:textId="77777777" w:rsidR="008A29D5" w:rsidRPr="00A849A2" w:rsidRDefault="008A29D5" w:rsidP="008A29D5">
            <w:pPr>
              <w:spacing w:after="0" w:line="240" w:lineRule="auto"/>
              <w:jc w:val="center"/>
              <w:rPr>
                <w:ins w:id="1169" w:author="David Edge" w:date="2022-10-21T11:30:00Z"/>
                <w:rFonts w:ascii="Calibri" w:eastAsia="Times New Roman" w:hAnsi="Calibri" w:cs="Calibri"/>
                <w:color w:val="000000"/>
                <w:sz w:val="18"/>
                <w:szCs w:val="18"/>
              </w:rPr>
            </w:pPr>
            <w:ins w:id="1170" w:author="David Edge" w:date="2022-10-21T11:30:00Z">
              <w:r w:rsidRPr="00A849A2">
                <w:rPr>
                  <w:rFonts w:ascii="Calibri" w:eastAsia="Times New Roman" w:hAnsi="Calibri" w:cs="Calibri"/>
                  <w:color w:val="000000"/>
                  <w:sz w:val="18"/>
                  <w:szCs w:val="18"/>
                </w:rPr>
                <w:t> </w:t>
              </w:r>
            </w:ins>
          </w:p>
        </w:tc>
        <w:tc>
          <w:tcPr>
            <w:tcW w:w="730" w:type="pct"/>
            <w:tcBorders>
              <w:top w:val="nil"/>
              <w:left w:val="nil"/>
              <w:bottom w:val="nil"/>
              <w:right w:val="nil"/>
            </w:tcBorders>
            <w:shd w:val="clear" w:color="auto" w:fill="auto"/>
            <w:noWrap/>
            <w:vAlign w:val="bottom"/>
            <w:hideMark/>
          </w:tcPr>
          <w:p w14:paraId="16C654F4" w14:textId="77777777" w:rsidR="008A29D5" w:rsidRPr="00A849A2" w:rsidRDefault="008A29D5" w:rsidP="008A29D5">
            <w:pPr>
              <w:spacing w:after="0" w:line="240" w:lineRule="auto"/>
              <w:jc w:val="center"/>
              <w:rPr>
                <w:ins w:id="1171" w:author="David Edge" w:date="2022-10-21T11:30:00Z"/>
                <w:rFonts w:ascii="Calibri" w:eastAsia="Times New Roman" w:hAnsi="Calibri" w:cs="Calibri"/>
                <w:color w:val="000000"/>
                <w:sz w:val="18"/>
                <w:szCs w:val="18"/>
              </w:rPr>
            </w:pPr>
          </w:p>
        </w:tc>
      </w:tr>
      <w:tr w:rsidR="008A29D5" w:rsidRPr="00AD40F4" w14:paraId="06B5F116" w14:textId="77777777" w:rsidTr="008A29D5">
        <w:trPr>
          <w:trHeight w:val="300"/>
          <w:ins w:id="1172" w:author="David Edge" w:date="2022-10-21T11:30:00Z"/>
        </w:trPr>
        <w:tc>
          <w:tcPr>
            <w:tcW w:w="507" w:type="pct"/>
            <w:tcBorders>
              <w:top w:val="nil"/>
              <w:left w:val="nil"/>
              <w:bottom w:val="nil"/>
              <w:right w:val="nil"/>
            </w:tcBorders>
            <w:shd w:val="clear" w:color="000000" w:fill="FD8F83"/>
            <w:noWrap/>
            <w:vAlign w:val="bottom"/>
            <w:hideMark/>
          </w:tcPr>
          <w:p w14:paraId="44CE03F3" w14:textId="77777777" w:rsidR="008A29D5" w:rsidRPr="00A849A2" w:rsidRDefault="008A29D5" w:rsidP="008A29D5">
            <w:pPr>
              <w:spacing w:after="0" w:line="240" w:lineRule="auto"/>
              <w:jc w:val="center"/>
              <w:rPr>
                <w:ins w:id="1173" w:author="David Edge" w:date="2022-10-21T11:30:00Z"/>
                <w:rFonts w:ascii="Calibri" w:eastAsia="Times New Roman" w:hAnsi="Calibri" w:cs="Calibri"/>
                <w:color w:val="000000"/>
                <w:sz w:val="18"/>
                <w:szCs w:val="18"/>
              </w:rPr>
            </w:pPr>
            <w:ins w:id="1174" w:author="David Edge" w:date="2022-10-21T11:30:00Z">
              <w:r w:rsidRPr="00A849A2">
                <w:rPr>
                  <w:rFonts w:ascii="Calibri" w:eastAsia="Times New Roman" w:hAnsi="Calibri" w:cs="Calibri"/>
                  <w:color w:val="000000"/>
                  <w:sz w:val="18"/>
                  <w:szCs w:val="18"/>
                </w:rPr>
                <w:t>1.1</w:t>
              </w:r>
            </w:ins>
          </w:p>
        </w:tc>
        <w:tc>
          <w:tcPr>
            <w:tcW w:w="537" w:type="pct"/>
            <w:tcBorders>
              <w:top w:val="nil"/>
              <w:left w:val="single" w:sz="4" w:space="0" w:color="auto"/>
              <w:bottom w:val="nil"/>
              <w:right w:val="single" w:sz="4" w:space="0" w:color="auto"/>
            </w:tcBorders>
            <w:shd w:val="clear" w:color="000000" w:fill="FD8F83"/>
            <w:noWrap/>
            <w:vAlign w:val="bottom"/>
            <w:hideMark/>
          </w:tcPr>
          <w:p w14:paraId="2E7A6C0D" w14:textId="77777777" w:rsidR="008A29D5" w:rsidRPr="00A849A2" w:rsidRDefault="008A29D5" w:rsidP="008A29D5">
            <w:pPr>
              <w:spacing w:after="0" w:line="240" w:lineRule="auto"/>
              <w:jc w:val="center"/>
              <w:rPr>
                <w:ins w:id="1175" w:author="David Edge" w:date="2022-10-21T11:30:00Z"/>
                <w:rFonts w:ascii="Calibri" w:eastAsia="Times New Roman" w:hAnsi="Calibri" w:cs="Calibri"/>
                <w:color w:val="000000"/>
                <w:sz w:val="18"/>
                <w:szCs w:val="18"/>
              </w:rPr>
            </w:pPr>
            <w:ins w:id="1176" w:author="David Edge" w:date="2022-10-21T11:30:00Z">
              <w:r w:rsidRPr="00A849A2">
                <w:rPr>
                  <w:rFonts w:ascii="Calibri" w:eastAsia="Times New Roman" w:hAnsi="Calibri" w:cs="Calibri"/>
                  <w:color w:val="000000"/>
                  <w:sz w:val="18"/>
                  <w:szCs w:val="18"/>
                </w:rPr>
                <w:t>2</w:t>
              </w:r>
            </w:ins>
          </w:p>
        </w:tc>
        <w:tc>
          <w:tcPr>
            <w:tcW w:w="1145" w:type="pct"/>
            <w:tcBorders>
              <w:top w:val="nil"/>
              <w:left w:val="nil"/>
              <w:bottom w:val="nil"/>
              <w:right w:val="nil"/>
            </w:tcBorders>
            <w:shd w:val="clear" w:color="000000" w:fill="FD8F83"/>
            <w:noWrap/>
            <w:vAlign w:val="bottom"/>
            <w:hideMark/>
          </w:tcPr>
          <w:p w14:paraId="29900258" w14:textId="77777777" w:rsidR="008A29D5" w:rsidRPr="00A849A2" w:rsidRDefault="008A29D5" w:rsidP="008A29D5">
            <w:pPr>
              <w:spacing w:after="0" w:line="240" w:lineRule="auto"/>
              <w:jc w:val="center"/>
              <w:rPr>
                <w:ins w:id="1177" w:author="David Edge" w:date="2022-10-21T11:30:00Z"/>
                <w:rFonts w:ascii="Calibri" w:eastAsia="Times New Roman" w:hAnsi="Calibri" w:cs="Calibri"/>
                <w:color w:val="000000"/>
                <w:sz w:val="18"/>
                <w:szCs w:val="18"/>
              </w:rPr>
            </w:pPr>
            <w:ins w:id="1178" w:author="David Edge" w:date="2022-10-21T11:30:00Z">
              <w:r w:rsidRPr="00A849A2">
                <w:rPr>
                  <w:rFonts w:ascii="Calibri" w:eastAsia="Times New Roman" w:hAnsi="Calibri" w:cs="Calibri"/>
                  <w:color w:val="000000"/>
                  <w:sz w:val="18"/>
                  <w:szCs w:val="18"/>
                </w:rPr>
                <w:t> </w:t>
              </w:r>
            </w:ins>
          </w:p>
        </w:tc>
        <w:tc>
          <w:tcPr>
            <w:tcW w:w="568" w:type="pct"/>
            <w:tcBorders>
              <w:top w:val="nil"/>
              <w:left w:val="single" w:sz="4" w:space="0" w:color="auto"/>
              <w:bottom w:val="nil"/>
              <w:right w:val="single" w:sz="4" w:space="0" w:color="auto"/>
            </w:tcBorders>
            <w:shd w:val="clear" w:color="000000" w:fill="C6E0B4"/>
            <w:noWrap/>
            <w:vAlign w:val="bottom"/>
            <w:hideMark/>
          </w:tcPr>
          <w:p w14:paraId="14B6B8B9" w14:textId="77777777" w:rsidR="008A29D5" w:rsidRPr="00A849A2" w:rsidRDefault="008A29D5" w:rsidP="008A29D5">
            <w:pPr>
              <w:spacing w:after="0" w:line="240" w:lineRule="auto"/>
              <w:jc w:val="center"/>
              <w:rPr>
                <w:ins w:id="1179" w:author="David Edge" w:date="2022-10-21T11:30:00Z"/>
                <w:rFonts w:ascii="Calibri" w:eastAsia="Times New Roman" w:hAnsi="Calibri" w:cs="Calibri"/>
                <w:color w:val="000000"/>
                <w:sz w:val="18"/>
                <w:szCs w:val="18"/>
              </w:rPr>
            </w:pPr>
            <w:ins w:id="1180" w:author="David Edge" w:date="2022-10-21T11:30:00Z">
              <w:r w:rsidRPr="00A849A2">
                <w:rPr>
                  <w:rFonts w:ascii="Calibri" w:eastAsia="Times New Roman" w:hAnsi="Calibri" w:cs="Calibri"/>
                  <w:color w:val="000000"/>
                  <w:sz w:val="18"/>
                  <w:szCs w:val="18"/>
                </w:rPr>
                <w:t>0.9</w:t>
              </w:r>
            </w:ins>
          </w:p>
        </w:tc>
        <w:tc>
          <w:tcPr>
            <w:tcW w:w="860" w:type="pct"/>
            <w:tcBorders>
              <w:top w:val="nil"/>
              <w:left w:val="nil"/>
              <w:bottom w:val="nil"/>
              <w:right w:val="nil"/>
            </w:tcBorders>
            <w:shd w:val="clear" w:color="000000" w:fill="C6E0B4"/>
            <w:noWrap/>
            <w:vAlign w:val="bottom"/>
            <w:hideMark/>
          </w:tcPr>
          <w:p w14:paraId="40D94103" w14:textId="77777777" w:rsidR="008A29D5" w:rsidRPr="00A849A2" w:rsidRDefault="008A29D5" w:rsidP="008A29D5">
            <w:pPr>
              <w:spacing w:after="0" w:line="240" w:lineRule="auto"/>
              <w:jc w:val="center"/>
              <w:rPr>
                <w:ins w:id="1181" w:author="David Edge" w:date="2022-10-21T11:30:00Z"/>
                <w:rFonts w:ascii="Calibri" w:eastAsia="Times New Roman" w:hAnsi="Calibri" w:cs="Calibri"/>
                <w:color w:val="000000"/>
                <w:sz w:val="18"/>
                <w:szCs w:val="18"/>
              </w:rPr>
            </w:pPr>
            <w:ins w:id="1182" w:author="David Edge" w:date="2022-10-21T11:30:00Z">
              <w:r w:rsidRPr="00A849A2">
                <w:rPr>
                  <w:rFonts w:ascii="Calibri" w:eastAsia="Times New Roman" w:hAnsi="Calibri" w:cs="Calibri"/>
                  <w:color w:val="000000"/>
                  <w:sz w:val="18"/>
                  <w:szCs w:val="18"/>
                </w:rPr>
                <w:t> </w:t>
              </w:r>
            </w:ins>
          </w:p>
        </w:tc>
        <w:tc>
          <w:tcPr>
            <w:tcW w:w="653" w:type="pct"/>
            <w:tcBorders>
              <w:top w:val="nil"/>
              <w:left w:val="single" w:sz="4" w:space="0" w:color="auto"/>
              <w:bottom w:val="nil"/>
              <w:right w:val="single" w:sz="4" w:space="0" w:color="auto"/>
            </w:tcBorders>
            <w:shd w:val="clear" w:color="000000" w:fill="FD8F83"/>
            <w:noWrap/>
            <w:vAlign w:val="bottom"/>
            <w:hideMark/>
          </w:tcPr>
          <w:p w14:paraId="699FE595" w14:textId="77777777" w:rsidR="008A29D5" w:rsidRPr="00A849A2" w:rsidRDefault="008A29D5" w:rsidP="008A29D5">
            <w:pPr>
              <w:spacing w:after="0" w:line="240" w:lineRule="auto"/>
              <w:jc w:val="center"/>
              <w:rPr>
                <w:ins w:id="1183" w:author="David Edge" w:date="2022-10-21T11:30:00Z"/>
                <w:rFonts w:ascii="Calibri" w:eastAsia="Times New Roman" w:hAnsi="Calibri" w:cs="Calibri"/>
                <w:color w:val="000000"/>
                <w:sz w:val="18"/>
                <w:szCs w:val="18"/>
              </w:rPr>
            </w:pPr>
            <w:ins w:id="1184" w:author="David Edge" w:date="2022-10-21T11:30:00Z">
              <w:r w:rsidRPr="00A849A2">
                <w:rPr>
                  <w:rFonts w:ascii="Calibri" w:eastAsia="Times New Roman" w:hAnsi="Calibri" w:cs="Calibri"/>
                  <w:color w:val="000000"/>
                  <w:sz w:val="18"/>
                  <w:szCs w:val="18"/>
                </w:rPr>
                <w:t>(1.0, 1.15)</w:t>
              </w:r>
            </w:ins>
          </w:p>
        </w:tc>
        <w:tc>
          <w:tcPr>
            <w:tcW w:w="730" w:type="pct"/>
            <w:tcBorders>
              <w:top w:val="nil"/>
              <w:left w:val="nil"/>
              <w:bottom w:val="nil"/>
              <w:right w:val="nil"/>
            </w:tcBorders>
            <w:shd w:val="clear" w:color="000000" w:fill="FD8F83"/>
            <w:noWrap/>
            <w:vAlign w:val="bottom"/>
            <w:hideMark/>
          </w:tcPr>
          <w:p w14:paraId="363768A2" w14:textId="77777777" w:rsidR="008A29D5" w:rsidRPr="00A849A2" w:rsidRDefault="008A29D5" w:rsidP="008A29D5">
            <w:pPr>
              <w:spacing w:after="0" w:line="240" w:lineRule="auto"/>
              <w:jc w:val="center"/>
              <w:rPr>
                <w:ins w:id="1185" w:author="David Edge" w:date="2022-10-21T11:30:00Z"/>
                <w:rFonts w:ascii="Calibri" w:eastAsia="Times New Roman" w:hAnsi="Calibri" w:cs="Calibri"/>
                <w:color w:val="000000"/>
                <w:sz w:val="18"/>
                <w:szCs w:val="18"/>
              </w:rPr>
            </w:pPr>
            <w:ins w:id="1186" w:author="David Edge" w:date="2022-10-21T11:30:00Z">
              <w:r w:rsidRPr="00A849A2">
                <w:rPr>
                  <w:rFonts w:ascii="Calibri" w:eastAsia="Times New Roman" w:hAnsi="Calibri" w:cs="Calibri"/>
                  <w:color w:val="000000"/>
                  <w:sz w:val="18"/>
                  <w:szCs w:val="18"/>
                </w:rPr>
                <w:t>1.1137492</w:t>
              </w:r>
            </w:ins>
          </w:p>
        </w:tc>
      </w:tr>
      <w:tr w:rsidR="008A29D5" w:rsidRPr="00AD40F4" w14:paraId="689E6C5D" w14:textId="77777777" w:rsidTr="008A29D5">
        <w:trPr>
          <w:trHeight w:val="300"/>
          <w:ins w:id="1187" w:author="David Edge" w:date="2022-10-21T11:30:00Z"/>
        </w:trPr>
        <w:tc>
          <w:tcPr>
            <w:tcW w:w="507" w:type="pct"/>
            <w:tcBorders>
              <w:top w:val="nil"/>
              <w:left w:val="nil"/>
              <w:bottom w:val="nil"/>
              <w:right w:val="nil"/>
            </w:tcBorders>
            <w:shd w:val="clear" w:color="auto" w:fill="auto"/>
            <w:noWrap/>
            <w:vAlign w:val="bottom"/>
            <w:hideMark/>
          </w:tcPr>
          <w:p w14:paraId="0CEE917E" w14:textId="77777777" w:rsidR="008A29D5" w:rsidRPr="00A849A2" w:rsidRDefault="008A29D5" w:rsidP="008A29D5">
            <w:pPr>
              <w:spacing w:after="0" w:line="240" w:lineRule="auto"/>
              <w:jc w:val="center"/>
              <w:rPr>
                <w:ins w:id="1188" w:author="David Edge" w:date="2022-10-21T11:30:00Z"/>
                <w:rFonts w:ascii="Calibri" w:eastAsia="Times New Roman" w:hAnsi="Calibri" w:cs="Calibri"/>
                <w:color w:val="000000"/>
                <w:sz w:val="18"/>
                <w:szCs w:val="18"/>
              </w:rPr>
            </w:pPr>
          </w:p>
        </w:tc>
        <w:tc>
          <w:tcPr>
            <w:tcW w:w="537" w:type="pct"/>
            <w:tcBorders>
              <w:top w:val="nil"/>
              <w:left w:val="single" w:sz="4" w:space="0" w:color="auto"/>
              <w:bottom w:val="nil"/>
              <w:right w:val="single" w:sz="4" w:space="0" w:color="auto"/>
            </w:tcBorders>
            <w:shd w:val="clear" w:color="auto" w:fill="auto"/>
            <w:noWrap/>
            <w:vAlign w:val="bottom"/>
            <w:hideMark/>
          </w:tcPr>
          <w:p w14:paraId="3750409A" w14:textId="77777777" w:rsidR="008A29D5" w:rsidRPr="00A849A2" w:rsidRDefault="008A29D5" w:rsidP="008A29D5">
            <w:pPr>
              <w:spacing w:after="0" w:line="240" w:lineRule="auto"/>
              <w:jc w:val="center"/>
              <w:rPr>
                <w:ins w:id="1189" w:author="David Edge" w:date="2022-10-21T11:30:00Z"/>
                <w:rFonts w:ascii="Calibri" w:eastAsia="Times New Roman" w:hAnsi="Calibri" w:cs="Calibri"/>
                <w:color w:val="000000"/>
                <w:sz w:val="18"/>
                <w:szCs w:val="18"/>
              </w:rPr>
            </w:pPr>
            <w:ins w:id="1190" w:author="David Edge" w:date="2022-10-21T11:30:00Z">
              <w:r w:rsidRPr="00A849A2">
                <w:rPr>
                  <w:rFonts w:ascii="Calibri" w:eastAsia="Times New Roman" w:hAnsi="Calibri" w:cs="Calibri"/>
                  <w:color w:val="000000"/>
                  <w:sz w:val="18"/>
                  <w:szCs w:val="18"/>
                </w:rPr>
                <w:t> </w:t>
              </w:r>
            </w:ins>
          </w:p>
        </w:tc>
        <w:tc>
          <w:tcPr>
            <w:tcW w:w="1145" w:type="pct"/>
            <w:tcBorders>
              <w:top w:val="nil"/>
              <w:left w:val="nil"/>
              <w:bottom w:val="nil"/>
              <w:right w:val="nil"/>
            </w:tcBorders>
            <w:shd w:val="clear" w:color="auto" w:fill="auto"/>
            <w:noWrap/>
            <w:vAlign w:val="bottom"/>
            <w:hideMark/>
          </w:tcPr>
          <w:p w14:paraId="1CCB25C5" w14:textId="77777777" w:rsidR="008A29D5" w:rsidRPr="00A849A2" w:rsidRDefault="008A29D5" w:rsidP="008A29D5">
            <w:pPr>
              <w:spacing w:after="0" w:line="240" w:lineRule="auto"/>
              <w:jc w:val="center"/>
              <w:rPr>
                <w:ins w:id="1191" w:author="David Edge" w:date="2022-10-21T11:30:00Z"/>
                <w:rFonts w:ascii="Calibri" w:eastAsia="Times New Roman" w:hAnsi="Calibri" w:cs="Calibri"/>
                <w:color w:val="000000"/>
                <w:sz w:val="18"/>
                <w:szCs w:val="18"/>
              </w:rPr>
            </w:pPr>
            <w:proofErr w:type="gramStart"/>
            <w:ins w:id="1192" w:author="David Edge" w:date="2022-10-21T11:30:00Z">
              <w:r w:rsidRPr="00A849A2">
                <w:rPr>
                  <w:rFonts w:ascii="Calibri" w:eastAsia="Times New Roman" w:hAnsi="Calibri" w:cs="Calibri"/>
                  <w:color w:val="000000"/>
                  <w:sz w:val="18"/>
                  <w:szCs w:val="18"/>
                </w:rPr>
                <w:t>abs(</w:t>
              </w:r>
              <w:proofErr w:type="gramEnd"/>
              <w:r w:rsidRPr="00A849A2">
                <w:rPr>
                  <w:rFonts w:ascii="Calibri" w:eastAsia="Times New Roman" w:hAnsi="Calibri" w:cs="Calibri"/>
                  <w:color w:val="000000"/>
                  <w:sz w:val="18"/>
                  <w:szCs w:val="18"/>
                </w:rPr>
                <w:t>1.1-1.3)=0.2</w:t>
              </w:r>
            </w:ins>
          </w:p>
        </w:tc>
        <w:tc>
          <w:tcPr>
            <w:tcW w:w="568" w:type="pct"/>
            <w:tcBorders>
              <w:top w:val="nil"/>
              <w:left w:val="single" w:sz="4" w:space="0" w:color="auto"/>
              <w:bottom w:val="nil"/>
              <w:right w:val="single" w:sz="4" w:space="0" w:color="auto"/>
            </w:tcBorders>
            <w:shd w:val="clear" w:color="auto" w:fill="auto"/>
            <w:noWrap/>
            <w:vAlign w:val="bottom"/>
            <w:hideMark/>
          </w:tcPr>
          <w:p w14:paraId="3874B788" w14:textId="77777777" w:rsidR="008A29D5" w:rsidRPr="00A849A2" w:rsidRDefault="008A29D5" w:rsidP="008A29D5">
            <w:pPr>
              <w:spacing w:after="0" w:line="240" w:lineRule="auto"/>
              <w:jc w:val="center"/>
              <w:rPr>
                <w:ins w:id="1193" w:author="David Edge" w:date="2022-10-21T11:30:00Z"/>
                <w:rFonts w:ascii="Calibri" w:eastAsia="Times New Roman" w:hAnsi="Calibri" w:cs="Calibri"/>
                <w:color w:val="000000"/>
                <w:sz w:val="18"/>
                <w:szCs w:val="18"/>
              </w:rPr>
            </w:pPr>
            <w:ins w:id="1194" w:author="David Edge" w:date="2022-10-21T11:30:00Z">
              <w:r w:rsidRPr="00A849A2">
                <w:rPr>
                  <w:rFonts w:ascii="Calibri" w:eastAsia="Times New Roman" w:hAnsi="Calibri" w:cs="Calibri"/>
                  <w:color w:val="000000"/>
                  <w:sz w:val="18"/>
                  <w:szCs w:val="18"/>
                </w:rPr>
                <w:t> </w:t>
              </w:r>
            </w:ins>
          </w:p>
        </w:tc>
        <w:tc>
          <w:tcPr>
            <w:tcW w:w="860" w:type="pct"/>
            <w:tcBorders>
              <w:top w:val="nil"/>
              <w:left w:val="nil"/>
              <w:bottom w:val="nil"/>
              <w:right w:val="nil"/>
            </w:tcBorders>
            <w:shd w:val="clear" w:color="auto" w:fill="auto"/>
            <w:noWrap/>
            <w:vAlign w:val="bottom"/>
            <w:hideMark/>
          </w:tcPr>
          <w:p w14:paraId="70B1A263" w14:textId="77777777" w:rsidR="008A29D5" w:rsidRPr="00A849A2" w:rsidRDefault="008A29D5" w:rsidP="008A29D5">
            <w:pPr>
              <w:spacing w:after="0" w:line="240" w:lineRule="auto"/>
              <w:jc w:val="center"/>
              <w:rPr>
                <w:ins w:id="1195" w:author="David Edge" w:date="2022-10-21T11:30:00Z"/>
                <w:rFonts w:ascii="Calibri" w:eastAsia="Times New Roman" w:hAnsi="Calibri" w:cs="Calibri"/>
                <w:color w:val="000000"/>
                <w:sz w:val="18"/>
                <w:szCs w:val="18"/>
              </w:rPr>
            </w:pPr>
            <w:ins w:id="1196" w:author="David Edge" w:date="2022-10-21T11:30:00Z">
              <w:r w:rsidRPr="00A849A2">
                <w:rPr>
                  <w:rFonts w:ascii="Calibri" w:eastAsia="Times New Roman" w:hAnsi="Calibri" w:cs="Calibri"/>
                  <w:color w:val="000000"/>
                  <w:sz w:val="18"/>
                  <w:szCs w:val="18"/>
                </w:rPr>
                <w:t>((0.9+1.1)/</w:t>
              </w:r>
              <w:proofErr w:type="gramStart"/>
              <w:r w:rsidRPr="00A849A2">
                <w:rPr>
                  <w:rFonts w:ascii="Calibri" w:eastAsia="Times New Roman" w:hAnsi="Calibri" w:cs="Calibri"/>
                  <w:color w:val="000000"/>
                  <w:sz w:val="18"/>
                  <w:szCs w:val="18"/>
                </w:rPr>
                <w:t>2)=</w:t>
              </w:r>
              <w:proofErr w:type="gramEnd"/>
              <w:r w:rsidRPr="00A849A2">
                <w:rPr>
                  <w:rFonts w:ascii="Calibri" w:eastAsia="Times New Roman" w:hAnsi="Calibri" w:cs="Calibri"/>
                  <w:color w:val="000000"/>
                  <w:sz w:val="18"/>
                  <w:szCs w:val="18"/>
                </w:rPr>
                <w:t>1</w:t>
              </w:r>
            </w:ins>
          </w:p>
        </w:tc>
        <w:tc>
          <w:tcPr>
            <w:tcW w:w="653" w:type="pct"/>
            <w:tcBorders>
              <w:top w:val="nil"/>
              <w:left w:val="single" w:sz="4" w:space="0" w:color="auto"/>
              <w:bottom w:val="nil"/>
              <w:right w:val="single" w:sz="4" w:space="0" w:color="auto"/>
            </w:tcBorders>
            <w:shd w:val="clear" w:color="auto" w:fill="auto"/>
            <w:noWrap/>
            <w:vAlign w:val="bottom"/>
            <w:hideMark/>
          </w:tcPr>
          <w:p w14:paraId="69AFA2D4" w14:textId="77777777" w:rsidR="008A29D5" w:rsidRPr="00A849A2" w:rsidRDefault="008A29D5" w:rsidP="008A29D5">
            <w:pPr>
              <w:spacing w:after="0" w:line="240" w:lineRule="auto"/>
              <w:jc w:val="center"/>
              <w:rPr>
                <w:ins w:id="1197" w:author="David Edge" w:date="2022-10-21T11:30:00Z"/>
                <w:rFonts w:ascii="Calibri" w:eastAsia="Times New Roman" w:hAnsi="Calibri" w:cs="Calibri"/>
                <w:color w:val="000000"/>
                <w:sz w:val="18"/>
                <w:szCs w:val="18"/>
              </w:rPr>
            </w:pPr>
            <w:ins w:id="1198" w:author="David Edge" w:date="2022-10-21T11:30:00Z">
              <w:r w:rsidRPr="00A849A2">
                <w:rPr>
                  <w:rFonts w:ascii="Calibri" w:eastAsia="Times New Roman" w:hAnsi="Calibri" w:cs="Calibri"/>
                  <w:color w:val="000000"/>
                  <w:sz w:val="18"/>
                  <w:szCs w:val="18"/>
                </w:rPr>
                <w:t> </w:t>
              </w:r>
            </w:ins>
          </w:p>
        </w:tc>
        <w:tc>
          <w:tcPr>
            <w:tcW w:w="730" w:type="pct"/>
            <w:tcBorders>
              <w:top w:val="nil"/>
              <w:left w:val="nil"/>
              <w:bottom w:val="nil"/>
              <w:right w:val="nil"/>
            </w:tcBorders>
            <w:shd w:val="clear" w:color="auto" w:fill="auto"/>
            <w:noWrap/>
            <w:vAlign w:val="bottom"/>
            <w:hideMark/>
          </w:tcPr>
          <w:p w14:paraId="12068A64" w14:textId="77777777" w:rsidR="008A29D5" w:rsidRPr="00A849A2" w:rsidRDefault="008A29D5" w:rsidP="008A29D5">
            <w:pPr>
              <w:spacing w:after="0" w:line="240" w:lineRule="auto"/>
              <w:jc w:val="center"/>
              <w:rPr>
                <w:ins w:id="1199" w:author="David Edge" w:date="2022-10-21T11:30:00Z"/>
                <w:rFonts w:ascii="Calibri" w:eastAsia="Times New Roman" w:hAnsi="Calibri" w:cs="Calibri"/>
                <w:color w:val="000000"/>
                <w:sz w:val="18"/>
                <w:szCs w:val="18"/>
              </w:rPr>
            </w:pPr>
          </w:p>
        </w:tc>
      </w:tr>
      <w:tr w:rsidR="008A29D5" w:rsidRPr="00AD40F4" w14:paraId="257DA424" w14:textId="77777777" w:rsidTr="008A29D5">
        <w:trPr>
          <w:trHeight w:val="300"/>
          <w:ins w:id="1200" w:author="David Edge" w:date="2022-10-21T11:30:00Z"/>
        </w:trPr>
        <w:tc>
          <w:tcPr>
            <w:tcW w:w="507" w:type="pct"/>
            <w:tcBorders>
              <w:top w:val="nil"/>
              <w:left w:val="nil"/>
              <w:bottom w:val="nil"/>
              <w:right w:val="nil"/>
            </w:tcBorders>
            <w:shd w:val="clear" w:color="000000" w:fill="F2FA86"/>
            <w:noWrap/>
            <w:vAlign w:val="bottom"/>
            <w:hideMark/>
          </w:tcPr>
          <w:p w14:paraId="02E4EA3E" w14:textId="77777777" w:rsidR="008A29D5" w:rsidRPr="00A849A2" w:rsidRDefault="008A29D5" w:rsidP="008A29D5">
            <w:pPr>
              <w:spacing w:after="0" w:line="240" w:lineRule="auto"/>
              <w:jc w:val="center"/>
              <w:rPr>
                <w:ins w:id="1201" w:author="David Edge" w:date="2022-10-21T11:30:00Z"/>
                <w:rFonts w:ascii="Calibri" w:eastAsia="Times New Roman" w:hAnsi="Calibri" w:cs="Calibri"/>
                <w:color w:val="000000"/>
                <w:sz w:val="18"/>
                <w:szCs w:val="18"/>
              </w:rPr>
            </w:pPr>
            <w:ins w:id="1202" w:author="David Edge" w:date="2022-10-21T11:30:00Z">
              <w:r w:rsidRPr="00A849A2">
                <w:rPr>
                  <w:rFonts w:ascii="Calibri" w:eastAsia="Times New Roman" w:hAnsi="Calibri" w:cs="Calibri"/>
                  <w:color w:val="000000"/>
                  <w:sz w:val="18"/>
                  <w:szCs w:val="18"/>
                </w:rPr>
                <w:t>1.3</w:t>
              </w:r>
            </w:ins>
          </w:p>
        </w:tc>
        <w:tc>
          <w:tcPr>
            <w:tcW w:w="537" w:type="pct"/>
            <w:tcBorders>
              <w:top w:val="nil"/>
              <w:left w:val="single" w:sz="4" w:space="0" w:color="auto"/>
              <w:bottom w:val="nil"/>
              <w:right w:val="single" w:sz="4" w:space="0" w:color="auto"/>
            </w:tcBorders>
            <w:shd w:val="clear" w:color="000000" w:fill="F2FA86"/>
            <w:noWrap/>
            <w:vAlign w:val="bottom"/>
            <w:hideMark/>
          </w:tcPr>
          <w:p w14:paraId="22FAFF54" w14:textId="77777777" w:rsidR="008A29D5" w:rsidRPr="00A849A2" w:rsidRDefault="008A29D5" w:rsidP="008A29D5">
            <w:pPr>
              <w:spacing w:after="0" w:line="240" w:lineRule="auto"/>
              <w:jc w:val="center"/>
              <w:rPr>
                <w:ins w:id="1203" w:author="David Edge" w:date="2022-10-21T11:30:00Z"/>
                <w:rFonts w:ascii="Calibri" w:eastAsia="Times New Roman" w:hAnsi="Calibri" w:cs="Calibri"/>
                <w:color w:val="000000"/>
                <w:sz w:val="18"/>
                <w:szCs w:val="18"/>
              </w:rPr>
            </w:pPr>
            <w:ins w:id="1204" w:author="David Edge" w:date="2022-10-21T11:30:00Z">
              <w:r w:rsidRPr="00A849A2">
                <w:rPr>
                  <w:rFonts w:ascii="Calibri" w:eastAsia="Times New Roman" w:hAnsi="Calibri" w:cs="Calibri"/>
                  <w:color w:val="000000"/>
                  <w:sz w:val="18"/>
                  <w:szCs w:val="18"/>
                </w:rPr>
                <w:t>4</w:t>
              </w:r>
            </w:ins>
          </w:p>
        </w:tc>
        <w:tc>
          <w:tcPr>
            <w:tcW w:w="1145" w:type="pct"/>
            <w:tcBorders>
              <w:top w:val="nil"/>
              <w:left w:val="nil"/>
              <w:bottom w:val="nil"/>
              <w:right w:val="nil"/>
            </w:tcBorders>
            <w:shd w:val="clear" w:color="000000" w:fill="F2FA86"/>
            <w:noWrap/>
            <w:vAlign w:val="bottom"/>
            <w:hideMark/>
          </w:tcPr>
          <w:p w14:paraId="1221F2D7" w14:textId="77777777" w:rsidR="008A29D5" w:rsidRPr="00A849A2" w:rsidRDefault="008A29D5" w:rsidP="008A29D5">
            <w:pPr>
              <w:spacing w:after="0" w:line="240" w:lineRule="auto"/>
              <w:jc w:val="center"/>
              <w:rPr>
                <w:ins w:id="1205" w:author="David Edge" w:date="2022-10-21T11:30:00Z"/>
                <w:rFonts w:ascii="Calibri" w:eastAsia="Times New Roman" w:hAnsi="Calibri" w:cs="Calibri"/>
                <w:color w:val="000000"/>
                <w:sz w:val="18"/>
                <w:szCs w:val="18"/>
              </w:rPr>
            </w:pPr>
            <w:ins w:id="1206" w:author="David Edge" w:date="2022-10-21T11:30:00Z">
              <w:r w:rsidRPr="00A849A2">
                <w:rPr>
                  <w:rFonts w:ascii="Calibri" w:eastAsia="Times New Roman" w:hAnsi="Calibri" w:cs="Calibri"/>
                  <w:color w:val="000000"/>
                  <w:sz w:val="18"/>
                  <w:szCs w:val="18"/>
                </w:rPr>
                <w:t> </w:t>
              </w:r>
            </w:ins>
          </w:p>
        </w:tc>
        <w:tc>
          <w:tcPr>
            <w:tcW w:w="568" w:type="pct"/>
            <w:tcBorders>
              <w:top w:val="nil"/>
              <w:left w:val="single" w:sz="4" w:space="0" w:color="auto"/>
              <w:bottom w:val="nil"/>
              <w:right w:val="single" w:sz="4" w:space="0" w:color="auto"/>
            </w:tcBorders>
            <w:shd w:val="clear" w:color="000000" w:fill="FD8F83"/>
            <w:noWrap/>
            <w:vAlign w:val="bottom"/>
            <w:hideMark/>
          </w:tcPr>
          <w:p w14:paraId="3B6DEADD" w14:textId="77777777" w:rsidR="008A29D5" w:rsidRPr="00A849A2" w:rsidRDefault="008A29D5" w:rsidP="008A29D5">
            <w:pPr>
              <w:spacing w:after="0" w:line="240" w:lineRule="auto"/>
              <w:jc w:val="center"/>
              <w:rPr>
                <w:ins w:id="1207" w:author="David Edge" w:date="2022-10-21T11:30:00Z"/>
                <w:rFonts w:ascii="Calibri" w:eastAsia="Times New Roman" w:hAnsi="Calibri" w:cs="Calibri"/>
                <w:color w:val="000000"/>
                <w:sz w:val="18"/>
                <w:szCs w:val="18"/>
              </w:rPr>
            </w:pPr>
            <w:ins w:id="1208" w:author="David Edge" w:date="2022-10-21T11:30:00Z">
              <w:r w:rsidRPr="00A849A2">
                <w:rPr>
                  <w:rFonts w:ascii="Calibri" w:eastAsia="Times New Roman" w:hAnsi="Calibri" w:cs="Calibri"/>
                  <w:color w:val="000000"/>
                  <w:sz w:val="18"/>
                  <w:szCs w:val="18"/>
                </w:rPr>
                <w:t>1.1</w:t>
              </w:r>
            </w:ins>
          </w:p>
        </w:tc>
        <w:tc>
          <w:tcPr>
            <w:tcW w:w="860" w:type="pct"/>
            <w:tcBorders>
              <w:top w:val="nil"/>
              <w:left w:val="nil"/>
              <w:bottom w:val="nil"/>
              <w:right w:val="nil"/>
            </w:tcBorders>
            <w:shd w:val="clear" w:color="000000" w:fill="FD8F83"/>
            <w:noWrap/>
            <w:vAlign w:val="bottom"/>
            <w:hideMark/>
          </w:tcPr>
          <w:p w14:paraId="02D7E214" w14:textId="77777777" w:rsidR="008A29D5" w:rsidRPr="00A849A2" w:rsidRDefault="008A29D5" w:rsidP="008A29D5">
            <w:pPr>
              <w:spacing w:after="0" w:line="240" w:lineRule="auto"/>
              <w:jc w:val="center"/>
              <w:rPr>
                <w:ins w:id="1209" w:author="David Edge" w:date="2022-10-21T11:30:00Z"/>
                <w:rFonts w:ascii="Calibri" w:eastAsia="Times New Roman" w:hAnsi="Calibri" w:cs="Calibri"/>
                <w:color w:val="000000"/>
                <w:sz w:val="18"/>
                <w:szCs w:val="18"/>
              </w:rPr>
            </w:pPr>
            <w:ins w:id="1210" w:author="David Edge" w:date="2022-10-21T11:30:00Z">
              <w:r w:rsidRPr="00A849A2">
                <w:rPr>
                  <w:rFonts w:ascii="Calibri" w:eastAsia="Times New Roman" w:hAnsi="Calibri" w:cs="Calibri"/>
                  <w:color w:val="000000"/>
                  <w:sz w:val="18"/>
                  <w:szCs w:val="18"/>
                </w:rPr>
                <w:t> </w:t>
              </w:r>
            </w:ins>
          </w:p>
        </w:tc>
        <w:tc>
          <w:tcPr>
            <w:tcW w:w="653" w:type="pct"/>
            <w:tcBorders>
              <w:top w:val="nil"/>
              <w:left w:val="single" w:sz="4" w:space="0" w:color="auto"/>
              <w:bottom w:val="nil"/>
              <w:right w:val="single" w:sz="4" w:space="0" w:color="auto"/>
            </w:tcBorders>
            <w:shd w:val="clear" w:color="000000" w:fill="F2FA86"/>
            <w:noWrap/>
            <w:vAlign w:val="bottom"/>
            <w:hideMark/>
          </w:tcPr>
          <w:p w14:paraId="2F08B8D0" w14:textId="77777777" w:rsidR="008A29D5" w:rsidRPr="00A849A2" w:rsidRDefault="008A29D5" w:rsidP="008A29D5">
            <w:pPr>
              <w:spacing w:after="0" w:line="240" w:lineRule="auto"/>
              <w:jc w:val="center"/>
              <w:rPr>
                <w:ins w:id="1211" w:author="David Edge" w:date="2022-10-21T11:30:00Z"/>
                <w:rFonts w:ascii="Calibri" w:eastAsia="Times New Roman" w:hAnsi="Calibri" w:cs="Calibri"/>
                <w:color w:val="000000"/>
                <w:sz w:val="18"/>
                <w:szCs w:val="18"/>
              </w:rPr>
            </w:pPr>
            <w:ins w:id="1212" w:author="David Edge" w:date="2022-10-21T11:30:00Z">
              <w:r w:rsidRPr="00A849A2">
                <w:rPr>
                  <w:rFonts w:ascii="Calibri" w:eastAsia="Times New Roman" w:hAnsi="Calibri" w:cs="Calibri"/>
                  <w:color w:val="000000"/>
                  <w:sz w:val="18"/>
                  <w:szCs w:val="18"/>
                </w:rPr>
                <w:t>(1.25, 1.5)</w:t>
              </w:r>
            </w:ins>
          </w:p>
        </w:tc>
        <w:tc>
          <w:tcPr>
            <w:tcW w:w="730" w:type="pct"/>
            <w:tcBorders>
              <w:top w:val="nil"/>
              <w:left w:val="nil"/>
              <w:bottom w:val="nil"/>
              <w:right w:val="nil"/>
            </w:tcBorders>
            <w:shd w:val="clear" w:color="000000" w:fill="F2FA86"/>
            <w:noWrap/>
            <w:vAlign w:val="bottom"/>
            <w:hideMark/>
          </w:tcPr>
          <w:p w14:paraId="7CA6C918" w14:textId="77777777" w:rsidR="008A29D5" w:rsidRPr="00A849A2" w:rsidRDefault="008A29D5" w:rsidP="008A29D5">
            <w:pPr>
              <w:spacing w:after="0" w:line="240" w:lineRule="auto"/>
              <w:jc w:val="center"/>
              <w:rPr>
                <w:ins w:id="1213" w:author="David Edge" w:date="2022-10-21T11:30:00Z"/>
                <w:rFonts w:ascii="Calibri" w:eastAsia="Times New Roman" w:hAnsi="Calibri" w:cs="Calibri"/>
                <w:color w:val="000000"/>
                <w:sz w:val="18"/>
                <w:szCs w:val="18"/>
              </w:rPr>
            </w:pPr>
            <w:ins w:id="1214" w:author="David Edge" w:date="2022-10-21T11:30:00Z">
              <w:r w:rsidRPr="00A849A2">
                <w:rPr>
                  <w:rFonts w:ascii="Calibri" w:eastAsia="Times New Roman" w:hAnsi="Calibri" w:cs="Calibri"/>
                  <w:color w:val="000000"/>
                  <w:sz w:val="18"/>
                  <w:szCs w:val="18"/>
                </w:rPr>
                <w:t>1.4529844</w:t>
              </w:r>
            </w:ins>
          </w:p>
        </w:tc>
      </w:tr>
      <w:tr w:rsidR="008A29D5" w:rsidRPr="00AD40F4" w14:paraId="57ACD535" w14:textId="77777777" w:rsidTr="008A29D5">
        <w:trPr>
          <w:trHeight w:val="300"/>
          <w:ins w:id="1215" w:author="David Edge" w:date="2022-10-21T11:30:00Z"/>
        </w:trPr>
        <w:tc>
          <w:tcPr>
            <w:tcW w:w="507" w:type="pct"/>
            <w:tcBorders>
              <w:top w:val="nil"/>
              <w:left w:val="nil"/>
              <w:bottom w:val="nil"/>
              <w:right w:val="nil"/>
            </w:tcBorders>
            <w:shd w:val="clear" w:color="auto" w:fill="auto"/>
            <w:noWrap/>
            <w:vAlign w:val="bottom"/>
            <w:hideMark/>
          </w:tcPr>
          <w:p w14:paraId="600ECDD2" w14:textId="77777777" w:rsidR="008A29D5" w:rsidRPr="00A849A2" w:rsidRDefault="008A29D5" w:rsidP="008A29D5">
            <w:pPr>
              <w:spacing w:after="0" w:line="240" w:lineRule="auto"/>
              <w:jc w:val="center"/>
              <w:rPr>
                <w:ins w:id="1216" w:author="David Edge" w:date="2022-10-21T11:30:00Z"/>
                <w:rFonts w:ascii="Calibri" w:eastAsia="Times New Roman" w:hAnsi="Calibri" w:cs="Calibri"/>
                <w:color w:val="000000"/>
                <w:sz w:val="18"/>
                <w:szCs w:val="18"/>
              </w:rPr>
            </w:pPr>
          </w:p>
        </w:tc>
        <w:tc>
          <w:tcPr>
            <w:tcW w:w="537" w:type="pct"/>
            <w:tcBorders>
              <w:top w:val="nil"/>
              <w:left w:val="single" w:sz="4" w:space="0" w:color="auto"/>
              <w:bottom w:val="nil"/>
              <w:right w:val="single" w:sz="4" w:space="0" w:color="auto"/>
            </w:tcBorders>
            <w:shd w:val="clear" w:color="auto" w:fill="auto"/>
            <w:noWrap/>
            <w:vAlign w:val="bottom"/>
            <w:hideMark/>
          </w:tcPr>
          <w:p w14:paraId="32FADBD7" w14:textId="77777777" w:rsidR="008A29D5" w:rsidRPr="00A849A2" w:rsidRDefault="008A29D5" w:rsidP="008A29D5">
            <w:pPr>
              <w:spacing w:after="0" w:line="240" w:lineRule="auto"/>
              <w:jc w:val="center"/>
              <w:rPr>
                <w:ins w:id="1217" w:author="David Edge" w:date="2022-10-21T11:30:00Z"/>
                <w:rFonts w:ascii="Calibri" w:eastAsia="Times New Roman" w:hAnsi="Calibri" w:cs="Calibri"/>
                <w:color w:val="000000"/>
                <w:sz w:val="18"/>
                <w:szCs w:val="18"/>
              </w:rPr>
            </w:pPr>
            <w:ins w:id="1218" w:author="David Edge" w:date="2022-10-21T11:30:00Z">
              <w:r w:rsidRPr="00A849A2">
                <w:rPr>
                  <w:rFonts w:ascii="Calibri" w:eastAsia="Times New Roman" w:hAnsi="Calibri" w:cs="Calibri"/>
                  <w:color w:val="000000"/>
                  <w:sz w:val="18"/>
                  <w:szCs w:val="18"/>
                </w:rPr>
                <w:t> </w:t>
              </w:r>
            </w:ins>
          </w:p>
        </w:tc>
        <w:tc>
          <w:tcPr>
            <w:tcW w:w="1145" w:type="pct"/>
            <w:tcBorders>
              <w:top w:val="nil"/>
              <w:left w:val="nil"/>
              <w:bottom w:val="nil"/>
              <w:right w:val="nil"/>
            </w:tcBorders>
            <w:shd w:val="clear" w:color="auto" w:fill="auto"/>
            <w:noWrap/>
            <w:vAlign w:val="bottom"/>
            <w:hideMark/>
          </w:tcPr>
          <w:p w14:paraId="5CD085D2" w14:textId="19A3D8EF" w:rsidR="008A29D5" w:rsidRPr="00A849A2" w:rsidRDefault="008A29D5" w:rsidP="008A29D5">
            <w:pPr>
              <w:spacing w:after="0" w:line="240" w:lineRule="auto"/>
              <w:jc w:val="center"/>
              <w:rPr>
                <w:ins w:id="1219" w:author="David Edge" w:date="2022-10-21T11:30:00Z"/>
                <w:rFonts w:ascii="Calibri" w:eastAsia="Times New Roman" w:hAnsi="Calibri" w:cs="Calibri"/>
                <w:color w:val="000000"/>
                <w:sz w:val="18"/>
                <w:szCs w:val="18"/>
              </w:rPr>
            </w:pPr>
            <w:proofErr w:type="gramStart"/>
            <w:ins w:id="1220" w:author="David Edge" w:date="2022-10-21T11:30:00Z">
              <w:r w:rsidRPr="00A849A2">
                <w:rPr>
                  <w:rFonts w:ascii="Calibri" w:eastAsia="Times New Roman" w:hAnsi="Calibri" w:cs="Calibri"/>
                  <w:color w:val="000000"/>
                  <w:sz w:val="18"/>
                  <w:szCs w:val="18"/>
                </w:rPr>
                <w:t>abs(</w:t>
              </w:r>
              <w:proofErr w:type="gramEnd"/>
              <w:r w:rsidRPr="00A849A2">
                <w:rPr>
                  <w:rFonts w:ascii="Calibri" w:eastAsia="Times New Roman" w:hAnsi="Calibri" w:cs="Calibri"/>
                  <w:color w:val="000000"/>
                  <w:sz w:val="18"/>
                  <w:szCs w:val="18"/>
                </w:rPr>
                <w:t>1.3-0.9)=0.4</w:t>
              </w:r>
            </w:ins>
          </w:p>
        </w:tc>
        <w:tc>
          <w:tcPr>
            <w:tcW w:w="568" w:type="pct"/>
            <w:tcBorders>
              <w:top w:val="nil"/>
              <w:left w:val="single" w:sz="4" w:space="0" w:color="auto"/>
              <w:bottom w:val="nil"/>
              <w:right w:val="single" w:sz="4" w:space="0" w:color="auto"/>
            </w:tcBorders>
            <w:shd w:val="clear" w:color="auto" w:fill="auto"/>
            <w:noWrap/>
            <w:vAlign w:val="bottom"/>
            <w:hideMark/>
          </w:tcPr>
          <w:p w14:paraId="46AAA467" w14:textId="77777777" w:rsidR="008A29D5" w:rsidRPr="00A849A2" w:rsidRDefault="008A29D5" w:rsidP="008A29D5">
            <w:pPr>
              <w:spacing w:after="0" w:line="240" w:lineRule="auto"/>
              <w:jc w:val="center"/>
              <w:rPr>
                <w:ins w:id="1221" w:author="David Edge" w:date="2022-10-21T11:30:00Z"/>
                <w:rFonts w:ascii="Calibri" w:eastAsia="Times New Roman" w:hAnsi="Calibri" w:cs="Calibri"/>
                <w:color w:val="000000"/>
                <w:sz w:val="18"/>
                <w:szCs w:val="18"/>
              </w:rPr>
            </w:pPr>
            <w:ins w:id="1222" w:author="David Edge" w:date="2022-10-21T11:30:00Z">
              <w:r w:rsidRPr="00A849A2">
                <w:rPr>
                  <w:rFonts w:ascii="Calibri" w:eastAsia="Times New Roman" w:hAnsi="Calibri" w:cs="Calibri"/>
                  <w:color w:val="000000"/>
                  <w:sz w:val="18"/>
                  <w:szCs w:val="18"/>
                </w:rPr>
                <w:t> </w:t>
              </w:r>
            </w:ins>
          </w:p>
        </w:tc>
        <w:tc>
          <w:tcPr>
            <w:tcW w:w="860" w:type="pct"/>
            <w:tcBorders>
              <w:top w:val="nil"/>
              <w:left w:val="nil"/>
              <w:bottom w:val="nil"/>
              <w:right w:val="nil"/>
            </w:tcBorders>
            <w:shd w:val="clear" w:color="auto" w:fill="auto"/>
            <w:noWrap/>
            <w:vAlign w:val="bottom"/>
            <w:hideMark/>
          </w:tcPr>
          <w:p w14:paraId="1B71D877" w14:textId="77777777" w:rsidR="008A29D5" w:rsidRPr="00A849A2" w:rsidRDefault="008A29D5" w:rsidP="008A29D5">
            <w:pPr>
              <w:spacing w:after="0" w:line="240" w:lineRule="auto"/>
              <w:jc w:val="center"/>
              <w:rPr>
                <w:ins w:id="1223" w:author="David Edge" w:date="2022-10-21T11:30:00Z"/>
                <w:rFonts w:ascii="Calibri" w:eastAsia="Times New Roman" w:hAnsi="Calibri" w:cs="Calibri"/>
                <w:color w:val="000000"/>
                <w:sz w:val="18"/>
                <w:szCs w:val="18"/>
              </w:rPr>
            </w:pPr>
            <w:ins w:id="1224" w:author="David Edge" w:date="2022-10-21T11:30:00Z">
              <w:r w:rsidRPr="00A849A2">
                <w:rPr>
                  <w:rFonts w:ascii="Calibri" w:eastAsia="Times New Roman" w:hAnsi="Calibri" w:cs="Calibri"/>
                  <w:color w:val="000000"/>
                  <w:sz w:val="18"/>
                  <w:szCs w:val="18"/>
                </w:rPr>
                <w:t>((1.1+1.2)/</w:t>
              </w:r>
              <w:proofErr w:type="gramStart"/>
              <w:r w:rsidRPr="00A849A2">
                <w:rPr>
                  <w:rFonts w:ascii="Calibri" w:eastAsia="Times New Roman" w:hAnsi="Calibri" w:cs="Calibri"/>
                  <w:color w:val="000000"/>
                  <w:sz w:val="18"/>
                  <w:szCs w:val="18"/>
                </w:rPr>
                <w:t>2)=</w:t>
              </w:r>
              <w:proofErr w:type="gramEnd"/>
              <w:r w:rsidRPr="00A849A2">
                <w:rPr>
                  <w:rFonts w:ascii="Calibri" w:eastAsia="Times New Roman" w:hAnsi="Calibri" w:cs="Calibri"/>
                  <w:color w:val="000000"/>
                  <w:sz w:val="18"/>
                  <w:szCs w:val="18"/>
                </w:rPr>
                <w:t>1.15</w:t>
              </w:r>
            </w:ins>
          </w:p>
        </w:tc>
        <w:tc>
          <w:tcPr>
            <w:tcW w:w="653" w:type="pct"/>
            <w:tcBorders>
              <w:top w:val="nil"/>
              <w:left w:val="single" w:sz="4" w:space="0" w:color="auto"/>
              <w:bottom w:val="nil"/>
              <w:right w:val="single" w:sz="4" w:space="0" w:color="auto"/>
            </w:tcBorders>
            <w:shd w:val="clear" w:color="auto" w:fill="auto"/>
            <w:noWrap/>
            <w:vAlign w:val="bottom"/>
            <w:hideMark/>
          </w:tcPr>
          <w:p w14:paraId="798A06EC" w14:textId="77777777" w:rsidR="008A29D5" w:rsidRPr="00A849A2" w:rsidRDefault="008A29D5" w:rsidP="008A29D5">
            <w:pPr>
              <w:spacing w:after="0" w:line="240" w:lineRule="auto"/>
              <w:jc w:val="center"/>
              <w:rPr>
                <w:ins w:id="1225" w:author="David Edge" w:date="2022-10-21T11:30:00Z"/>
                <w:rFonts w:ascii="Calibri" w:eastAsia="Times New Roman" w:hAnsi="Calibri" w:cs="Calibri"/>
                <w:color w:val="000000"/>
                <w:sz w:val="18"/>
                <w:szCs w:val="18"/>
              </w:rPr>
            </w:pPr>
            <w:ins w:id="1226" w:author="David Edge" w:date="2022-10-21T11:30:00Z">
              <w:r w:rsidRPr="00A849A2">
                <w:rPr>
                  <w:rFonts w:ascii="Calibri" w:eastAsia="Times New Roman" w:hAnsi="Calibri" w:cs="Calibri"/>
                  <w:color w:val="000000"/>
                  <w:sz w:val="18"/>
                  <w:szCs w:val="18"/>
                </w:rPr>
                <w:t> </w:t>
              </w:r>
            </w:ins>
          </w:p>
        </w:tc>
        <w:tc>
          <w:tcPr>
            <w:tcW w:w="730" w:type="pct"/>
            <w:tcBorders>
              <w:top w:val="nil"/>
              <w:left w:val="nil"/>
              <w:bottom w:val="nil"/>
              <w:right w:val="nil"/>
            </w:tcBorders>
            <w:shd w:val="clear" w:color="auto" w:fill="auto"/>
            <w:noWrap/>
            <w:vAlign w:val="bottom"/>
            <w:hideMark/>
          </w:tcPr>
          <w:p w14:paraId="3F3886B1" w14:textId="77777777" w:rsidR="008A29D5" w:rsidRPr="00A849A2" w:rsidRDefault="008A29D5" w:rsidP="008A29D5">
            <w:pPr>
              <w:spacing w:after="0" w:line="240" w:lineRule="auto"/>
              <w:jc w:val="center"/>
              <w:rPr>
                <w:ins w:id="1227" w:author="David Edge" w:date="2022-10-21T11:30:00Z"/>
                <w:rFonts w:ascii="Calibri" w:eastAsia="Times New Roman" w:hAnsi="Calibri" w:cs="Calibri"/>
                <w:color w:val="000000"/>
                <w:sz w:val="18"/>
                <w:szCs w:val="18"/>
              </w:rPr>
            </w:pPr>
          </w:p>
        </w:tc>
      </w:tr>
      <w:tr w:rsidR="008A29D5" w:rsidRPr="00AD40F4" w14:paraId="51642562" w14:textId="77777777" w:rsidTr="008A29D5">
        <w:trPr>
          <w:trHeight w:val="300"/>
          <w:ins w:id="1228" w:author="David Edge" w:date="2022-10-21T11:30:00Z"/>
        </w:trPr>
        <w:tc>
          <w:tcPr>
            <w:tcW w:w="507" w:type="pct"/>
            <w:tcBorders>
              <w:top w:val="nil"/>
              <w:left w:val="nil"/>
              <w:bottom w:val="nil"/>
              <w:right w:val="nil"/>
            </w:tcBorders>
            <w:shd w:val="clear" w:color="000000" w:fill="C6E0B4"/>
            <w:noWrap/>
            <w:vAlign w:val="bottom"/>
            <w:hideMark/>
          </w:tcPr>
          <w:p w14:paraId="295C87D6" w14:textId="77777777" w:rsidR="008A29D5" w:rsidRPr="00A849A2" w:rsidRDefault="008A29D5" w:rsidP="008A29D5">
            <w:pPr>
              <w:spacing w:after="0" w:line="240" w:lineRule="auto"/>
              <w:jc w:val="center"/>
              <w:rPr>
                <w:ins w:id="1229" w:author="David Edge" w:date="2022-10-21T11:30:00Z"/>
                <w:rFonts w:ascii="Calibri" w:eastAsia="Times New Roman" w:hAnsi="Calibri" w:cs="Calibri"/>
                <w:color w:val="000000"/>
                <w:sz w:val="18"/>
                <w:szCs w:val="18"/>
              </w:rPr>
            </w:pPr>
            <w:ins w:id="1230" w:author="David Edge" w:date="2022-10-21T11:30:00Z">
              <w:r w:rsidRPr="00A849A2">
                <w:rPr>
                  <w:rFonts w:ascii="Calibri" w:eastAsia="Times New Roman" w:hAnsi="Calibri" w:cs="Calibri"/>
                  <w:color w:val="000000"/>
                  <w:sz w:val="18"/>
                  <w:szCs w:val="18"/>
                </w:rPr>
                <w:t>0.9</w:t>
              </w:r>
            </w:ins>
          </w:p>
        </w:tc>
        <w:tc>
          <w:tcPr>
            <w:tcW w:w="537" w:type="pct"/>
            <w:tcBorders>
              <w:top w:val="nil"/>
              <w:left w:val="single" w:sz="4" w:space="0" w:color="auto"/>
              <w:bottom w:val="nil"/>
              <w:right w:val="single" w:sz="4" w:space="0" w:color="auto"/>
            </w:tcBorders>
            <w:shd w:val="clear" w:color="000000" w:fill="C6E0B4"/>
            <w:noWrap/>
            <w:vAlign w:val="bottom"/>
            <w:hideMark/>
          </w:tcPr>
          <w:p w14:paraId="5DD3F2FC" w14:textId="77777777" w:rsidR="008A29D5" w:rsidRPr="00A849A2" w:rsidRDefault="008A29D5" w:rsidP="008A29D5">
            <w:pPr>
              <w:spacing w:after="0" w:line="240" w:lineRule="auto"/>
              <w:jc w:val="center"/>
              <w:rPr>
                <w:ins w:id="1231" w:author="David Edge" w:date="2022-10-21T11:30:00Z"/>
                <w:rFonts w:ascii="Calibri" w:eastAsia="Times New Roman" w:hAnsi="Calibri" w:cs="Calibri"/>
                <w:color w:val="000000"/>
                <w:sz w:val="18"/>
                <w:szCs w:val="18"/>
              </w:rPr>
            </w:pPr>
            <w:ins w:id="1232" w:author="David Edge" w:date="2022-10-21T11:30:00Z">
              <w:r w:rsidRPr="00A849A2">
                <w:rPr>
                  <w:rFonts w:ascii="Calibri" w:eastAsia="Times New Roman" w:hAnsi="Calibri" w:cs="Calibri"/>
                  <w:color w:val="000000"/>
                  <w:sz w:val="18"/>
                  <w:szCs w:val="18"/>
                </w:rPr>
                <w:t>1</w:t>
              </w:r>
            </w:ins>
          </w:p>
        </w:tc>
        <w:tc>
          <w:tcPr>
            <w:tcW w:w="1145" w:type="pct"/>
            <w:tcBorders>
              <w:top w:val="nil"/>
              <w:left w:val="nil"/>
              <w:bottom w:val="nil"/>
              <w:right w:val="nil"/>
            </w:tcBorders>
            <w:shd w:val="clear" w:color="000000" w:fill="C6E0B4"/>
            <w:noWrap/>
            <w:vAlign w:val="bottom"/>
            <w:hideMark/>
          </w:tcPr>
          <w:p w14:paraId="271D8A03" w14:textId="77777777" w:rsidR="008A29D5" w:rsidRPr="00A849A2" w:rsidRDefault="008A29D5" w:rsidP="008A29D5">
            <w:pPr>
              <w:spacing w:after="0" w:line="240" w:lineRule="auto"/>
              <w:jc w:val="center"/>
              <w:rPr>
                <w:ins w:id="1233" w:author="David Edge" w:date="2022-10-21T11:30:00Z"/>
                <w:rFonts w:ascii="Calibri" w:eastAsia="Times New Roman" w:hAnsi="Calibri" w:cs="Calibri"/>
                <w:color w:val="000000"/>
                <w:sz w:val="18"/>
                <w:szCs w:val="18"/>
              </w:rPr>
            </w:pPr>
            <w:ins w:id="1234" w:author="David Edge" w:date="2022-10-21T11:30:00Z">
              <w:r w:rsidRPr="00A849A2">
                <w:rPr>
                  <w:rFonts w:ascii="Calibri" w:eastAsia="Times New Roman" w:hAnsi="Calibri" w:cs="Calibri"/>
                  <w:color w:val="000000"/>
                  <w:sz w:val="18"/>
                  <w:szCs w:val="18"/>
                </w:rPr>
                <w:t> </w:t>
              </w:r>
            </w:ins>
          </w:p>
        </w:tc>
        <w:tc>
          <w:tcPr>
            <w:tcW w:w="568" w:type="pct"/>
            <w:tcBorders>
              <w:top w:val="nil"/>
              <w:left w:val="single" w:sz="4" w:space="0" w:color="auto"/>
              <w:bottom w:val="nil"/>
              <w:right w:val="single" w:sz="4" w:space="0" w:color="auto"/>
            </w:tcBorders>
            <w:shd w:val="clear" w:color="000000" w:fill="B4C6E7"/>
            <w:noWrap/>
            <w:vAlign w:val="bottom"/>
            <w:hideMark/>
          </w:tcPr>
          <w:p w14:paraId="33444E1D" w14:textId="77777777" w:rsidR="008A29D5" w:rsidRPr="00A849A2" w:rsidRDefault="008A29D5" w:rsidP="008A29D5">
            <w:pPr>
              <w:spacing w:after="0" w:line="240" w:lineRule="auto"/>
              <w:jc w:val="center"/>
              <w:rPr>
                <w:ins w:id="1235" w:author="David Edge" w:date="2022-10-21T11:30:00Z"/>
                <w:rFonts w:ascii="Calibri" w:eastAsia="Times New Roman" w:hAnsi="Calibri" w:cs="Calibri"/>
                <w:color w:val="000000"/>
                <w:sz w:val="18"/>
                <w:szCs w:val="18"/>
              </w:rPr>
            </w:pPr>
            <w:ins w:id="1236" w:author="David Edge" w:date="2022-10-21T11:30:00Z">
              <w:r w:rsidRPr="00A849A2">
                <w:rPr>
                  <w:rFonts w:ascii="Calibri" w:eastAsia="Times New Roman" w:hAnsi="Calibri" w:cs="Calibri"/>
                  <w:color w:val="000000"/>
                  <w:sz w:val="18"/>
                  <w:szCs w:val="18"/>
                </w:rPr>
                <w:t>1.2</w:t>
              </w:r>
            </w:ins>
          </w:p>
        </w:tc>
        <w:tc>
          <w:tcPr>
            <w:tcW w:w="860" w:type="pct"/>
            <w:tcBorders>
              <w:top w:val="nil"/>
              <w:left w:val="nil"/>
              <w:bottom w:val="nil"/>
              <w:right w:val="nil"/>
            </w:tcBorders>
            <w:shd w:val="clear" w:color="000000" w:fill="B4C6E7"/>
            <w:noWrap/>
            <w:vAlign w:val="bottom"/>
            <w:hideMark/>
          </w:tcPr>
          <w:p w14:paraId="5E756AC7" w14:textId="77777777" w:rsidR="008A29D5" w:rsidRPr="00A849A2" w:rsidRDefault="008A29D5" w:rsidP="008A29D5">
            <w:pPr>
              <w:spacing w:after="0" w:line="240" w:lineRule="auto"/>
              <w:jc w:val="center"/>
              <w:rPr>
                <w:ins w:id="1237" w:author="David Edge" w:date="2022-10-21T11:30:00Z"/>
                <w:rFonts w:ascii="Calibri" w:eastAsia="Times New Roman" w:hAnsi="Calibri" w:cs="Calibri"/>
                <w:color w:val="000000"/>
                <w:sz w:val="18"/>
                <w:szCs w:val="18"/>
              </w:rPr>
            </w:pPr>
            <w:ins w:id="1238" w:author="David Edge" w:date="2022-10-21T11:30:00Z">
              <w:r w:rsidRPr="00A849A2">
                <w:rPr>
                  <w:rFonts w:ascii="Calibri" w:eastAsia="Times New Roman" w:hAnsi="Calibri" w:cs="Calibri"/>
                  <w:color w:val="000000"/>
                  <w:sz w:val="18"/>
                  <w:szCs w:val="18"/>
                </w:rPr>
                <w:t> </w:t>
              </w:r>
            </w:ins>
          </w:p>
        </w:tc>
        <w:tc>
          <w:tcPr>
            <w:tcW w:w="653" w:type="pct"/>
            <w:tcBorders>
              <w:top w:val="nil"/>
              <w:left w:val="single" w:sz="4" w:space="0" w:color="auto"/>
              <w:bottom w:val="nil"/>
              <w:right w:val="single" w:sz="4" w:space="0" w:color="auto"/>
            </w:tcBorders>
            <w:shd w:val="clear" w:color="000000" w:fill="C6E0B4"/>
            <w:noWrap/>
            <w:vAlign w:val="bottom"/>
            <w:hideMark/>
          </w:tcPr>
          <w:p w14:paraId="598E2FA1" w14:textId="77777777" w:rsidR="008A29D5" w:rsidRPr="00A849A2" w:rsidRDefault="008A29D5" w:rsidP="008A29D5">
            <w:pPr>
              <w:spacing w:after="0" w:line="240" w:lineRule="auto"/>
              <w:jc w:val="center"/>
              <w:rPr>
                <w:ins w:id="1239" w:author="David Edge" w:date="2022-10-21T11:30:00Z"/>
                <w:rFonts w:ascii="Calibri" w:eastAsia="Times New Roman" w:hAnsi="Calibri" w:cs="Calibri"/>
                <w:color w:val="000000"/>
                <w:sz w:val="18"/>
                <w:szCs w:val="18"/>
              </w:rPr>
            </w:pPr>
            <w:ins w:id="1240" w:author="David Edge" w:date="2022-10-21T11:30:00Z">
              <w:r w:rsidRPr="00A849A2">
                <w:rPr>
                  <w:rFonts w:ascii="Calibri" w:eastAsia="Times New Roman" w:hAnsi="Calibri" w:cs="Calibri"/>
                  <w:color w:val="000000"/>
                  <w:sz w:val="18"/>
                  <w:szCs w:val="18"/>
                </w:rPr>
                <w:t>(0.45, 1)</w:t>
              </w:r>
            </w:ins>
          </w:p>
        </w:tc>
        <w:tc>
          <w:tcPr>
            <w:tcW w:w="730" w:type="pct"/>
            <w:tcBorders>
              <w:top w:val="nil"/>
              <w:left w:val="nil"/>
              <w:bottom w:val="nil"/>
              <w:right w:val="nil"/>
            </w:tcBorders>
            <w:shd w:val="clear" w:color="000000" w:fill="C6E0B4"/>
            <w:noWrap/>
            <w:vAlign w:val="bottom"/>
            <w:hideMark/>
          </w:tcPr>
          <w:p w14:paraId="3EC61D70" w14:textId="77777777" w:rsidR="008A29D5" w:rsidRPr="00A849A2" w:rsidRDefault="008A29D5" w:rsidP="008A29D5">
            <w:pPr>
              <w:spacing w:after="0" w:line="240" w:lineRule="auto"/>
              <w:jc w:val="center"/>
              <w:rPr>
                <w:ins w:id="1241" w:author="David Edge" w:date="2022-10-21T11:30:00Z"/>
                <w:rFonts w:ascii="Calibri" w:eastAsia="Times New Roman" w:hAnsi="Calibri" w:cs="Calibri"/>
                <w:color w:val="000000"/>
                <w:sz w:val="18"/>
                <w:szCs w:val="18"/>
              </w:rPr>
            </w:pPr>
            <w:ins w:id="1242" w:author="David Edge" w:date="2022-10-21T11:30:00Z">
              <w:r w:rsidRPr="00A849A2">
                <w:rPr>
                  <w:rFonts w:ascii="Calibri" w:eastAsia="Times New Roman" w:hAnsi="Calibri" w:cs="Calibri"/>
                  <w:color w:val="000000"/>
                  <w:sz w:val="18"/>
                  <w:szCs w:val="18"/>
                </w:rPr>
                <w:t>0.4946209</w:t>
              </w:r>
            </w:ins>
          </w:p>
        </w:tc>
      </w:tr>
      <w:tr w:rsidR="008A29D5" w:rsidRPr="00AD40F4" w14:paraId="0913B330" w14:textId="77777777" w:rsidTr="008A29D5">
        <w:trPr>
          <w:trHeight w:val="300"/>
          <w:ins w:id="1243" w:author="David Edge" w:date="2022-10-21T11:30:00Z"/>
        </w:trPr>
        <w:tc>
          <w:tcPr>
            <w:tcW w:w="507" w:type="pct"/>
            <w:tcBorders>
              <w:top w:val="nil"/>
              <w:left w:val="nil"/>
              <w:bottom w:val="nil"/>
              <w:right w:val="nil"/>
            </w:tcBorders>
            <w:shd w:val="clear" w:color="auto" w:fill="auto"/>
            <w:noWrap/>
            <w:vAlign w:val="bottom"/>
            <w:hideMark/>
          </w:tcPr>
          <w:p w14:paraId="09FAF653" w14:textId="77777777" w:rsidR="008A29D5" w:rsidRPr="00A849A2" w:rsidRDefault="008A29D5" w:rsidP="008A29D5">
            <w:pPr>
              <w:spacing w:after="0" w:line="240" w:lineRule="auto"/>
              <w:jc w:val="center"/>
              <w:rPr>
                <w:ins w:id="1244" w:author="David Edge" w:date="2022-10-21T11:30:00Z"/>
                <w:rFonts w:ascii="Calibri" w:eastAsia="Times New Roman" w:hAnsi="Calibri" w:cs="Calibri"/>
                <w:color w:val="000000"/>
                <w:sz w:val="18"/>
                <w:szCs w:val="18"/>
              </w:rPr>
            </w:pPr>
          </w:p>
        </w:tc>
        <w:tc>
          <w:tcPr>
            <w:tcW w:w="537" w:type="pct"/>
            <w:tcBorders>
              <w:top w:val="nil"/>
              <w:left w:val="single" w:sz="4" w:space="0" w:color="auto"/>
              <w:bottom w:val="nil"/>
              <w:right w:val="single" w:sz="4" w:space="0" w:color="auto"/>
            </w:tcBorders>
            <w:shd w:val="clear" w:color="auto" w:fill="auto"/>
            <w:noWrap/>
            <w:vAlign w:val="bottom"/>
            <w:hideMark/>
          </w:tcPr>
          <w:p w14:paraId="7BC879D5" w14:textId="77777777" w:rsidR="008A29D5" w:rsidRPr="00A849A2" w:rsidRDefault="008A29D5" w:rsidP="008A29D5">
            <w:pPr>
              <w:spacing w:after="0" w:line="240" w:lineRule="auto"/>
              <w:jc w:val="center"/>
              <w:rPr>
                <w:ins w:id="1245" w:author="David Edge" w:date="2022-10-21T11:30:00Z"/>
                <w:rFonts w:ascii="Calibri" w:eastAsia="Times New Roman" w:hAnsi="Calibri" w:cs="Calibri"/>
                <w:color w:val="000000"/>
                <w:sz w:val="18"/>
                <w:szCs w:val="18"/>
              </w:rPr>
            </w:pPr>
            <w:ins w:id="1246" w:author="David Edge" w:date="2022-10-21T11:30:00Z">
              <w:r w:rsidRPr="00A849A2">
                <w:rPr>
                  <w:rFonts w:ascii="Calibri" w:eastAsia="Times New Roman" w:hAnsi="Calibri" w:cs="Calibri"/>
                  <w:color w:val="000000"/>
                  <w:sz w:val="18"/>
                  <w:szCs w:val="18"/>
                </w:rPr>
                <w:t> </w:t>
              </w:r>
            </w:ins>
          </w:p>
        </w:tc>
        <w:tc>
          <w:tcPr>
            <w:tcW w:w="1145" w:type="pct"/>
            <w:tcBorders>
              <w:top w:val="nil"/>
              <w:left w:val="nil"/>
              <w:bottom w:val="nil"/>
              <w:right w:val="nil"/>
            </w:tcBorders>
            <w:shd w:val="clear" w:color="auto" w:fill="auto"/>
            <w:noWrap/>
            <w:vAlign w:val="bottom"/>
            <w:hideMark/>
          </w:tcPr>
          <w:p w14:paraId="54F6DC9C" w14:textId="73600DF3" w:rsidR="008A29D5" w:rsidRPr="00A849A2" w:rsidRDefault="008A29D5" w:rsidP="008A29D5">
            <w:pPr>
              <w:spacing w:after="0" w:line="240" w:lineRule="auto"/>
              <w:jc w:val="center"/>
              <w:rPr>
                <w:ins w:id="1247" w:author="David Edge" w:date="2022-10-21T11:30:00Z"/>
                <w:rFonts w:ascii="Calibri" w:eastAsia="Times New Roman" w:hAnsi="Calibri" w:cs="Calibri"/>
                <w:color w:val="000000"/>
                <w:sz w:val="18"/>
                <w:szCs w:val="18"/>
              </w:rPr>
            </w:pPr>
            <w:proofErr w:type="gramStart"/>
            <w:ins w:id="1248" w:author="David Edge" w:date="2022-10-21T11:30:00Z">
              <w:r w:rsidRPr="00A849A2">
                <w:rPr>
                  <w:rFonts w:ascii="Calibri" w:eastAsia="Times New Roman" w:hAnsi="Calibri" w:cs="Calibri"/>
                  <w:color w:val="000000"/>
                  <w:sz w:val="18"/>
                  <w:szCs w:val="18"/>
                </w:rPr>
                <w:t>abs(</w:t>
              </w:r>
              <w:proofErr w:type="gramEnd"/>
              <w:r w:rsidRPr="00A849A2">
                <w:rPr>
                  <w:rFonts w:ascii="Calibri" w:eastAsia="Times New Roman" w:hAnsi="Calibri" w:cs="Calibri"/>
                  <w:color w:val="000000"/>
                  <w:sz w:val="18"/>
                  <w:szCs w:val="18"/>
                </w:rPr>
                <w:t>0.9-1.7)=0.8</w:t>
              </w:r>
            </w:ins>
          </w:p>
        </w:tc>
        <w:tc>
          <w:tcPr>
            <w:tcW w:w="568" w:type="pct"/>
            <w:tcBorders>
              <w:top w:val="nil"/>
              <w:left w:val="single" w:sz="4" w:space="0" w:color="auto"/>
              <w:bottom w:val="nil"/>
              <w:right w:val="single" w:sz="4" w:space="0" w:color="auto"/>
            </w:tcBorders>
            <w:shd w:val="clear" w:color="auto" w:fill="auto"/>
            <w:noWrap/>
            <w:vAlign w:val="bottom"/>
            <w:hideMark/>
          </w:tcPr>
          <w:p w14:paraId="1D7A2CCF" w14:textId="77777777" w:rsidR="008A29D5" w:rsidRPr="00A849A2" w:rsidRDefault="008A29D5" w:rsidP="008A29D5">
            <w:pPr>
              <w:spacing w:after="0" w:line="240" w:lineRule="auto"/>
              <w:jc w:val="center"/>
              <w:rPr>
                <w:ins w:id="1249" w:author="David Edge" w:date="2022-10-21T11:30:00Z"/>
                <w:rFonts w:ascii="Calibri" w:eastAsia="Times New Roman" w:hAnsi="Calibri" w:cs="Calibri"/>
                <w:color w:val="000000"/>
                <w:sz w:val="18"/>
                <w:szCs w:val="18"/>
              </w:rPr>
            </w:pPr>
            <w:ins w:id="1250" w:author="David Edge" w:date="2022-10-21T11:30:00Z">
              <w:r w:rsidRPr="00A849A2">
                <w:rPr>
                  <w:rFonts w:ascii="Calibri" w:eastAsia="Times New Roman" w:hAnsi="Calibri" w:cs="Calibri"/>
                  <w:color w:val="000000"/>
                  <w:sz w:val="18"/>
                  <w:szCs w:val="18"/>
                </w:rPr>
                <w:t> </w:t>
              </w:r>
            </w:ins>
          </w:p>
        </w:tc>
        <w:tc>
          <w:tcPr>
            <w:tcW w:w="860" w:type="pct"/>
            <w:tcBorders>
              <w:top w:val="nil"/>
              <w:left w:val="nil"/>
              <w:bottom w:val="nil"/>
              <w:right w:val="nil"/>
            </w:tcBorders>
            <w:shd w:val="clear" w:color="auto" w:fill="auto"/>
            <w:noWrap/>
            <w:vAlign w:val="bottom"/>
            <w:hideMark/>
          </w:tcPr>
          <w:p w14:paraId="7315B665" w14:textId="77777777" w:rsidR="008A29D5" w:rsidRPr="00A849A2" w:rsidRDefault="008A29D5" w:rsidP="008A29D5">
            <w:pPr>
              <w:spacing w:after="0" w:line="240" w:lineRule="auto"/>
              <w:jc w:val="center"/>
              <w:rPr>
                <w:ins w:id="1251" w:author="David Edge" w:date="2022-10-21T11:30:00Z"/>
                <w:rFonts w:ascii="Calibri" w:eastAsia="Times New Roman" w:hAnsi="Calibri" w:cs="Calibri"/>
                <w:color w:val="000000"/>
                <w:sz w:val="18"/>
                <w:szCs w:val="18"/>
              </w:rPr>
            </w:pPr>
            <w:ins w:id="1252" w:author="David Edge" w:date="2022-10-21T11:30:00Z">
              <w:r w:rsidRPr="00A849A2">
                <w:rPr>
                  <w:rFonts w:ascii="Calibri" w:eastAsia="Times New Roman" w:hAnsi="Calibri" w:cs="Calibri"/>
                  <w:color w:val="000000"/>
                  <w:sz w:val="18"/>
                  <w:szCs w:val="18"/>
                </w:rPr>
                <w:t>((1.2+1.3)/</w:t>
              </w:r>
              <w:proofErr w:type="gramStart"/>
              <w:r w:rsidRPr="00A849A2">
                <w:rPr>
                  <w:rFonts w:ascii="Calibri" w:eastAsia="Times New Roman" w:hAnsi="Calibri" w:cs="Calibri"/>
                  <w:color w:val="000000"/>
                  <w:sz w:val="18"/>
                  <w:szCs w:val="18"/>
                </w:rPr>
                <w:t>2)=</w:t>
              </w:r>
              <w:proofErr w:type="gramEnd"/>
              <w:r w:rsidRPr="00A849A2">
                <w:rPr>
                  <w:rFonts w:ascii="Calibri" w:eastAsia="Times New Roman" w:hAnsi="Calibri" w:cs="Calibri"/>
                  <w:color w:val="000000"/>
                  <w:sz w:val="18"/>
                  <w:szCs w:val="18"/>
                </w:rPr>
                <w:t>1.25</w:t>
              </w:r>
            </w:ins>
          </w:p>
        </w:tc>
        <w:tc>
          <w:tcPr>
            <w:tcW w:w="653" w:type="pct"/>
            <w:tcBorders>
              <w:top w:val="nil"/>
              <w:left w:val="single" w:sz="4" w:space="0" w:color="auto"/>
              <w:bottom w:val="nil"/>
              <w:right w:val="single" w:sz="4" w:space="0" w:color="auto"/>
            </w:tcBorders>
            <w:shd w:val="clear" w:color="auto" w:fill="auto"/>
            <w:noWrap/>
            <w:vAlign w:val="bottom"/>
            <w:hideMark/>
          </w:tcPr>
          <w:p w14:paraId="23033F8C" w14:textId="77777777" w:rsidR="008A29D5" w:rsidRPr="00A849A2" w:rsidRDefault="008A29D5" w:rsidP="008A29D5">
            <w:pPr>
              <w:spacing w:after="0" w:line="240" w:lineRule="auto"/>
              <w:jc w:val="center"/>
              <w:rPr>
                <w:ins w:id="1253" w:author="David Edge" w:date="2022-10-21T11:30:00Z"/>
                <w:rFonts w:ascii="Calibri" w:eastAsia="Times New Roman" w:hAnsi="Calibri" w:cs="Calibri"/>
                <w:color w:val="000000"/>
                <w:sz w:val="18"/>
                <w:szCs w:val="18"/>
              </w:rPr>
            </w:pPr>
            <w:ins w:id="1254" w:author="David Edge" w:date="2022-10-21T11:30:00Z">
              <w:r w:rsidRPr="00A849A2">
                <w:rPr>
                  <w:rFonts w:ascii="Calibri" w:eastAsia="Times New Roman" w:hAnsi="Calibri" w:cs="Calibri"/>
                  <w:color w:val="000000"/>
                  <w:sz w:val="18"/>
                  <w:szCs w:val="18"/>
                </w:rPr>
                <w:t> </w:t>
              </w:r>
            </w:ins>
          </w:p>
        </w:tc>
        <w:tc>
          <w:tcPr>
            <w:tcW w:w="730" w:type="pct"/>
            <w:tcBorders>
              <w:top w:val="nil"/>
              <w:left w:val="nil"/>
              <w:bottom w:val="nil"/>
              <w:right w:val="nil"/>
            </w:tcBorders>
            <w:shd w:val="clear" w:color="auto" w:fill="auto"/>
            <w:noWrap/>
            <w:vAlign w:val="bottom"/>
            <w:hideMark/>
          </w:tcPr>
          <w:p w14:paraId="4EA9A544" w14:textId="77777777" w:rsidR="008A29D5" w:rsidRPr="00A849A2" w:rsidRDefault="008A29D5" w:rsidP="008A29D5">
            <w:pPr>
              <w:spacing w:after="0" w:line="240" w:lineRule="auto"/>
              <w:jc w:val="center"/>
              <w:rPr>
                <w:ins w:id="1255" w:author="David Edge" w:date="2022-10-21T11:30:00Z"/>
                <w:rFonts w:ascii="Calibri" w:eastAsia="Times New Roman" w:hAnsi="Calibri" w:cs="Calibri"/>
                <w:color w:val="000000"/>
                <w:sz w:val="18"/>
                <w:szCs w:val="18"/>
              </w:rPr>
            </w:pPr>
          </w:p>
        </w:tc>
      </w:tr>
      <w:tr w:rsidR="008A29D5" w:rsidRPr="00AD40F4" w14:paraId="7D9657F0" w14:textId="77777777" w:rsidTr="008A29D5">
        <w:trPr>
          <w:trHeight w:val="300"/>
          <w:ins w:id="1256" w:author="David Edge" w:date="2022-10-21T11:30:00Z"/>
        </w:trPr>
        <w:tc>
          <w:tcPr>
            <w:tcW w:w="507" w:type="pct"/>
            <w:tcBorders>
              <w:top w:val="nil"/>
              <w:left w:val="nil"/>
              <w:bottom w:val="nil"/>
              <w:right w:val="nil"/>
            </w:tcBorders>
            <w:shd w:val="clear" w:color="000000" w:fill="EDEDED"/>
            <w:noWrap/>
            <w:vAlign w:val="bottom"/>
            <w:hideMark/>
          </w:tcPr>
          <w:p w14:paraId="7B982E4F" w14:textId="77777777" w:rsidR="008A29D5" w:rsidRPr="00A849A2" w:rsidRDefault="008A29D5" w:rsidP="008A29D5">
            <w:pPr>
              <w:spacing w:after="0" w:line="240" w:lineRule="auto"/>
              <w:jc w:val="center"/>
              <w:rPr>
                <w:ins w:id="1257" w:author="David Edge" w:date="2022-10-21T11:30:00Z"/>
                <w:rFonts w:ascii="Calibri" w:eastAsia="Times New Roman" w:hAnsi="Calibri" w:cs="Calibri"/>
                <w:color w:val="000000"/>
                <w:sz w:val="18"/>
                <w:szCs w:val="18"/>
              </w:rPr>
            </w:pPr>
            <w:ins w:id="1258" w:author="David Edge" w:date="2022-10-21T11:30:00Z">
              <w:r w:rsidRPr="00A849A2">
                <w:rPr>
                  <w:rFonts w:ascii="Calibri" w:eastAsia="Times New Roman" w:hAnsi="Calibri" w:cs="Calibri"/>
                  <w:color w:val="000000"/>
                  <w:sz w:val="18"/>
                  <w:szCs w:val="18"/>
                </w:rPr>
                <w:t>1.7</w:t>
              </w:r>
            </w:ins>
          </w:p>
        </w:tc>
        <w:tc>
          <w:tcPr>
            <w:tcW w:w="537" w:type="pct"/>
            <w:tcBorders>
              <w:top w:val="nil"/>
              <w:left w:val="single" w:sz="4" w:space="0" w:color="auto"/>
              <w:bottom w:val="nil"/>
              <w:right w:val="single" w:sz="4" w:space="0" w:color="auto"/>
            </w:tcBorders>
            <w:shd w:val="clear" w:color="000000" w:fill="EDEDED"/>
            <w:noWrap/>
            <w:vAlign w:val="bottom"/>
            <w:hideMark/>
          </w:tcPr>
          <w:p w14:paraId="18359838" w14:textId="77777777" w:rsidR="008A29D5" w:rsidRPr="00A849A2" w:rsidRDefault="008A29D5" w:rsidP="008A29D5">
            <w:pPr>
              <w:spacing w:after="0" w:line="240" w:lineRule="auto"/>
              <w:jc w:val="center"/>
              <w:rPr>
                <w:ins w:id="1259" w:author="David Edge" w:date="2022-10-21T11:30:00Z"/>
                <w:rFonts w:ascii="Calibri" w:eastAsia="Times New Roman" w:hAnsi="Calibri" w:cs="Calibri"/>
                <w:color w:val="000000"/>
                <w:sz w:val="18"/>
                <w:szCs w:val="18"/>
              </w:rPr>
            </w:pPr>
            <w:ins w:id="1260" w:author="David Edge" w:date="2022-10-21T11:30:00Z">
              <w:r w:rsidRPr="00A849A2">
                <w:rPr>
                  <w:rFonts w:ascii="Calibri" w:eastAsia="Times New Roman" w:hAnsi="Calibri" w:cs="Calibri"/>
                  <w:color w:val="000000"/>
                  <w:sz w:val="18"/>
                  <w:szCs w:val="18"/>
                </w:rPr>
                <w:t>5</w:t>
              </w:r>
            </w:ins>
          </w:p>
        </w:tc>
        <w:tc>
          <w:tcPr>
            <w:tcW w:w="1145" w:type="pct"/>
            <w:tcBorders>
              <w:top w:val="nil"/>
              <w:left w:val="nil"/>
              <w:bottom w:val="nil"/>
              <w:right w:val="nil"/>
            </w:tcBorders>
            <w:shd w:val="clear" w:color="000000" w:fill="EDEDED"/>
            <w:noWrap/>
            <w:vAlign w:val="bottom"/>
            <w:hideMark/>
          </w:tcPr>
          <w:p w14:paraId="5B1D5836" w14:textId="40272AA8" w:rsidR="008A29D5" w:rsidRPr="00A849A2" w:rsidRDefault="008A29D5" w:rsidP="008A29D5">
            <w:pPr>
              <w:spacing w:after="0" w:line="240" w:lineRule="auto"/>
              <w:jc w:val="center"/>
              <w:rPr>
                <w:ins w:id="1261" w:author="David Edge" w:date="2022-10-21T11:30:00Z"/>
                <w:rFonts w:ascii="Calibri" w:eastAsia="Times New Roman" w:hAnsi="Calibri" w:cs="Calibri"/>
                <w:color w:val="000000"/>
                <w:sz w:val="18"/>
                <w:szCs w:val="18"/>
              </w:rPr>
            </w:pPr>
            <w:ins w:id="1262" w:author="David Edge" w:date="2022-10-21T11:30:00Z">
              <w:r w:rsidRPr="00A849A2">
                <w:rPr>
                  <w:rFonts w:ascii="Calibri" w:eastAsia="Times New Roman" w:hAnsi="Calibri" w:cs="Calibri"/>
                  <w:color w:val="000000"/>
                  <w:sz w:val="18"/>
                  <w:szCs w:val="18"/>
                </w:rPr>
                <w:t> </w:t>
              </w:r>
            </w:ins>
          </w:p>
        </w:tc>
        <w:tc>
          <w:tcPr>
            <w:tcW w:w="568" w:type="pct"/>
            <w:tcBorders>
              <w:top w:val="nil"/>
              <w:left w:val="single" w:sz="4" w:space="0" w:color="auto"/>
              <w:bottom w:val="nil"/>
              <w:right w:val="single" w:sz="4" w:space="0" w:color="auto"/>
            </w:tcBorders>
            <w:shd w:val="clear" w:color="000000" w:fill="F2FA86"/>
            <w:noWrap/>
            <w:vAlign w:val="bottom"/>
            <w:hideMark/>
          </w:tcPr>
          <w:p w14:paraId="0FCDEE7B" w14:textId="77777777" w:rsidR="008A29D5" w:rsidRPr="00A849A2" w:rsidRDefault="008A29D5" w:rsidP="008A29D5">
            <w:pPr>
              <w:spacing w:after="0" w:line="240" w:lineRule="auto"/>
              <w:jc w:val="center"/>
              <w:rPr>
                <w:ins w:id="1263" w:author="David Edge" w:date="2022-10-21T11:30:00Z"/>
                <w:rFonts w:ascii="Calibri" w:eastAsia="Times New Roman" w:hAnsi="Calibri" w:cs="Calibri"/>
                <w:color w:val="000000"/>
                <w:sz w:val="18"/>
                <w:szCs w:val="18"/>
              </w:rPr>
            </w:pPr>
            <w:ins w:id="1264" w:author="David Edge" w:date="2022-10-21T11:30:00Z">
              <w:r w:rsidRPr="00A849A2">
                <w:rPr>
                  <w:rFonts w:ascii="Calibri" w:eastAsia="Times New Roman" w:hAnsi="Calibri" w:cs="Calibri"/>
                  <w:color w:val="000000"/>
                  <w:sz w:val="18"/>
                  <w:szCs w:val="18"/>
                </w:rPr>
                <w:t>1.3</w:t>
              </w:r>
            </w:ins>
          </w:p>
        </w:tc>
        <w:tc>
          <w:tcPr>
            <w:tcW w:w="860" w:type="pct"/>
            <w:tcBorders>
              <w:top w:val="nil"/>
              <w:left w:val="nil"/>
              <w:bottom w:val="nil"/>
              <w:right w:val="nil"/>
            </w:tcBorders>
            <w:shd w:val="clear" w:color="000000" w:fill="F2FA86"/>
            <w:noWrap/>
            <w:vAlign w:val="bottom"/>
            <w:hideMark/>
          </w:tcPr>
          <w:p w14:paraId="6A429682" w14:textId="77777777" w:rsidR="008A29D5" w:rsidRPr="00A849A2" w:rsidRDefault="008A29D5" w:rsidP="008A29D5">
            <w:pPr>
              <w:spacing w:after="0" w:line="240" w:lineRule="auto"/>
              <w:jc w:val="center"/>
              <w:rPr>
                <w:ins w:id="1265" w:author="David Edge" w:date="2022-10-21T11:30:00Z"/>
                <w:rFonts w:ascii="Calibri" w:eastAsia="Times New Roman" w:hAnsi="Calibri" w:cs="Calibri"/>
                <w:color w:val="000000"/>
                <w:sz w:val="18"/>
                <w:szCs w:val="18"/>
              </w:rPr>
            </w:pPr>
            <w:ins w:id="1266" w:author="David Edge" w:date="2022-10-21T11:30:00Z">
              <w:r w:rsidRPr="00A849A2">
                <w:rPr>
                  <w:rFonts w:ascii="Calibri" w:eastAsia="Times New Roman" w:hAnsi="Calibri" w:cs="Calibri"/>
                  <w:color w:val="000000"/>
                  <w:sz w:val="18"/>
                  <w:szCs w:val="18"/>
                </w:rPr>
                <w:t> </w:t>
              </w:r>
            </w:ins>
          </w:p>
        </w:tc>
        <w:tc>
          <w:tcPr>
            <w:tcW w:w="653" w:type="pct"/>
            <w:tcBorders>
              <w:top w:val="nil"/>
              <w:left w:val="single" w:sz="4" w:space="0" w:color="auto"/>
              <w:bottom w:val="nil"/>
              <w:right w:val="single" w:sz="4" w:space="0" w:color="auto"/>
            </w:tcBorders>
            <w:shd w:val="clear" w:color="000000" w:fill="EDEDED"/>
            <w:noWrap/>
            <w:vAlign w:val="bottom"/>
            <w:hideMark/>
          </w:tcPr>
          <w:p w14:paraId="1794F16A" w14:textId="77777777" w:rsidR="008A29D5" w:rsidRPr="00A849A2" w:rsidRDefault="008A29D5" w:rsidP="008A29D5">
            <w:pPr>
              <w:spacing w:after="0" w:line="240" w:lineRule="auto"/>
              <w:jc w:val="center"/>
              <w:rPr>
                <w:ins w:id="1267" w:author="David Edge" w:date="2022-10-21T11:30:00Z"/>
                <w:rFonts w:ascii="Calibri" w:eastAsia="Times New Roman" w:hAnsi="Calibri" w:cs="Calibri"/>
                <w:color w:val="000000"/>
                <w:sz w:val="18"/>
                <w:szCs w:val="18"/>
              </w:rPr>
            </w:pPr>
            <w:ins w:id="1268" w:author="David Edge" w:date="2022-10-21T11:30:00Z">
              <w:r w:rsidRPr="00A849A2">
                <w:rPr>
                  <w:rFonts w:ascii="Calibri" w:eastAsia="Times New Roman" w:hAnsi="Calibri" w:cs="Calibri"/>
                  <w:color w:val="000000"/>
                  <w:sz w:val="18"/>
                  <w:szCs w:val="18"/>
                </w:rPr>
                <w:t>(1.5, 2.15)</w:t>
              </w:r>
            </w:ins>
          </w:p>
        </w:tc>
        <w:tc>
          <w:tcPr>
            <w:tcW w:w="730" w:type="pct"/>
            <w:tcBorders>
              <w:top w:val="nil"/>
              <w:left w:val="nil"/>
              <w:bottom w:val="nil"/>
              <w:right w:val="nil"/>
            </w:tcBorders>
            <w:shd w:val="clear" w:color="000000" w:fill="EDEDED"/>
            <w:noWrap/>
            <w:vAlign w:val="bottom"/>
            <w:hideMark/>
          </w:tcPr>
          <w:p w14:paraId="47FE3078" w14:textId="77777777" w:rsidR="008A29D5" w:rsidRPr="00A849A2" w:rsidRDefault="008A29D5" w:rsidP="008A29D5">
            <w:pPr>
              <w:spacing w:after="0" w:line="240" w:lineRule="auto"/>
              <w:jc w:val="center"/>
              <w:rPr>
                <w:ins w:id="1269" w:author="David Edge" w:date="2022-10-21T11:30:00Z"/>
                <w:rFonts w:ascii="Calibri" w:eastAsia="Times New Roman" w:hAnsi="Calibri" w:cs="Calibri"/>
                <w:color w:val="000000"/>
                <w:sz w:val="18"/>
                <w:szCs w:val="18"/>
              </w:rPr>
            </w:pPr>
            <w:ins w:id="1270" w:author="David Edge" w:date="2022-10-21T11:30:00Z">
              <w:r w:rsidRPr="00A849A2">
                <w:rPr>
                  <w:rFonts w:ascii="Calibri" w:eastAsia="Times New Roman" w:hAnsi="Calibri" w:cs="Calibri"/>
                  <w:color w:val="000000"/>
                  <w:sz w:val="18"/>
                  <w:szCs w:val="18"/>
                </w:rPr>
                <w:t>2.0572953</w:t>
              </w:r>
            </w:ins>
          </w:p>
        </w:tc>
      </w:tr>
      <w:tr w:rsidR="008A29D5" w:rsidRPr="00AD40F4" w14:paraId="4A1EF010" w14:textId="77777777" w:rsidTr="008A29D5">
        <w:trPr>
          <w:trHeight w:val="300"/>
          <w:ins w:id="1271" w:author="David Edge" w:date="2022-10-21T11:30:00Z"/>
        </w:trPr>
        <w:tc>
          <w:tcPr>
            <w:tcW w:w="507" w:type="pct"/>
            <w:tcBorders>
              <w:top w:val="nil"/>
              <w:left w:val="nil"/>
              <w:bottom w:val="nil"/>
              <w:right w:val="nil"/>
            </w:tcBorders>
            <w:shd w:val="clear" w:color="auto" w:fill="auto"/>
            <w:noWrap/>
            <w:vAlign w:val="bottom"/>
            <w:hideMark/>
          </w:tcPr>
          <w:p w14:paraId="0BB8850E" w14:textId="77777777" w:rsidR="008A29D5" w:rsidRPr="00A849A2" w:rsidRDefault="008A29D5" w:rsidP="008A29D5">
            <w:pPr>
              <w:spacing w:after="0" w:line="240" w:lineRule="auto"/>
              <w:jc w:val="center"/>
              <w:rPr>
                <w:ins w:id="1272" w:author="David Edge" w:date="2022-10-21T11:30:00Z"/>
                <w:rFonts w:ascii="Calibri" w:eastAsia="Times New Roman" w:hAnsi="Calibri" w:cs="Calibri"/>
                <w:color w:val="000000"/>
                <w:sz w:val="18"/>
                <w:szCs w:val="18"/>
              </w:rPr>
            </w:pPr>
          </w:p>
        </w:tc>
        <w:tc>
          <w:tcPr>
            <w:tcW w:w="537" w:type="pct"/>
            <w:tcBorders>
              <w:top w:val="nil"/>
              <w:left w:val="single" w:sz="4" w:space="0" w:color="auto"/>
              <w:bottom w:val="nil"/>
              <w:right w:val="single" w:sz="4" w:space="0" w:color="auto"/>
            </w:tcBorders>
            <w:shd w:val="clear" w:color="auto" w:fill="auto"/>
            <w:noWrap/>
            <w:vAlign w:val="bottom"/>
            <w:hideMark/>
          </w:tcPr>
          <w:p w14:paraId="40D52F18" w14:textId="77777777" w:rsidR="008A29D5" w:rsidRPr="00A849A2" w:rsidRDefault="008A29D5" w:rsidP="008A29D5">
            <w:pPr>
              <w:spacing w:after="0" w:line="240" w:lineRule="auto"/>
              <w:jc w:val="center"/>
              <w:rPr>
                <w:ins w:id="1273" w:author="David Edge" w:date="2022-10-21T11:30:00Z"/>
                <w:rFonts w:ascii="Calibri" w:eastAsia="Times New Roman" w:hAnsi="Calibri" w:cs="Calibri"/>
                <w:color w:val="000000"/>
                <w:sz w:val="18"/>
                <w:szCs w:val="18"/>
              </w:rPr>
            </w:pPr>
            <w:ins w:id="1274" w:author="David Edge" w:date="2022-10-21T11:30:00Z">
              <w:r w:rsidRPr="00A849A2">
                <w:rPr>
                  <w:rFonts w:ascii="Calibri" w:eastAsia="Times New Roman" w:hAnsi="Calibri" w:cs="Calibri"/>
                  <w:color w:val="000000"/>
                  <w:sz w:val="18"/>
                  <w:szCs w:val="18"/>
                </w:rPr>
                <w:t> </w:t>
              </w:r>
            </w:ins>
          </w:p>
        </w:tc>
        <w:tc>
          <w:tcPr>
            <w:tcW w:w="1145" w:type="pct"/>
            <w:tcBorders>
              <w:top w:val="nil"/>
              <w:left w:val="nil"/>
              <w:bottom w:val="nil"/>
              <w:right w:val="nil"/>
            </w:tcBorders>
            <w:shd w:val="clear" w:color="auto" w:fill="auto"/>
            <w:noWrap/>
            <w:vAlign w:val="bottom"/>
            <w:hideMark/>
          </w:tcPr>
          <w:p w14:paraId="4D7C90B9" w14:textId="3C2250C3" w:rsidR="008A29D5" w:rsidRPr="00A849A2" w:rsidRDefault="008A29D5" w:rsidP="008A29D5">
            <w:pPr>
              <w:spacing w:after="0" w:line="240" w:lineRule="auto"/>
              <w:jc w:val="center"/>
              <w:rPr>
                <w:ins w:id="1275" w:author="David Edge" w:date="2022-10-21T11:30:00Z"/>
                <w:rFonts w:ascii="Calibri" w:eastAsia="Times New Roman" w:hAnsi="Calibri" w:cs="Calibri"/>
                <w:color w:val="000000"/>
                <w:sz w:val="18"/>
                <w:szCs w:val="18"/>
              </w:rPr>
            </w:pPr>
            <w:proofErr w:type="gramStart"/>
            <w:ins w:id="1276" w:author="David Edge" w:date="2022-10-21T11:30:00Z">
              <w:r w:rsidRPr="00A849A2">
                <w:rPr>
                  <w:rFonts w:ascii="Calibri" w:eastAsia="Times New Roman" w:hAnsi="Calibri" w:cs="Calibri"/>
                  <w:color w:val="000000"/>
                  <w:sz w:val="18"/>
                  <w:szCs w:val="18"/>
                </w:rPr>
                <w:t>abs(</w:t>
              </w:r>
              <w:proofErr w:type="gramEnd"/>
              <w:r w:rsidRPr="00A849A2">
                <w:rPr>
                  <w:rFonts w:ascii="Calibri" w:eastAsia="Times New Roman" w:hAnsi="Calibri" w:cs="Calibri"/>
                  <w:color w:val="000000"/>
                  <w:sz w:val="18"/>
                  <w:szCs w:val="18"/>
                </w:rPr>
                <w:t>1.7-1.2)=0.5</w:t>
              </w:r>
            </w:ins>
          </w:p>
        </w:tc>
        <w:tc>
          <w:tcPr>
            <w:tcW w:w="568" w:type="pct"/>
            <w:tcBorders>
              <w:top w:val="nil"/>
              <w:left w:val="single" w:sz="4" w:space="0" w:color="auto"/>
              <w:bottom w:val="nil"/>
              <w:right w:val="single" w:sz="4" w:space="0" w:color="auto"/>
            </w:tcBorders>
            <w:shd w:val="clear" w:color="auto" w:fill="auto"/>
            <w:noWrap/>
            <w:vAlign w:val="bottom"/>
            <w:hideMark/>
          </w:tcPr>
          <w:p w14:paraId="3EC8DD5A" w14:textId="77777777" w:rsidR="008A29D5" w:rsidRPr="00A849A2" w:rsidRDefault="008A29D5" w:rsidP="008A29D5">
            <w:pPr>
              <w:spacing w:after="0" w:line="240" w:lineRule="auto"/>
              <w:jc w:val="center"/>
              <w:rPr>
                <w:ins w:id="1277" w:author="David Edge" w:date="2022-10-21T11:30:00Z"/>
                <w:rFonts w:ascii="Calibri" w:eastAsia="Times New Roman" w:hAnsi="Calibri" w:cs="Calibri"/>
                <w:color w:val="000000"/>
                <w:sz w:val="18"/>
                <w:szCs w:val="18"/>
              </w:rPr>
            </w:pPr>
            <w:ins w:id="1278" w:author="David Edge" w:date="2022-10-21T11:30:00Z">
              <w:r w:rsidRPr="00A849A2">
                <w:rPr>
                  <w:rFonts w:ascii="Calibri" w:eastAsia="Times New Roman" w:hAnsi="Calibri" w:cs="Calibri"/>
                  <w:color w:val="000000"/>
                  <w:sz w:val="18"/>
                  <w:szCs w:val="18"/>
                </w:rPr>
                <w:t> </w:t>
              </w:r>
            </w:ins>
          </w:p>
        </w:tc>
        <w:tc>
          <w:tcPr>
            <w:tcW w:w="860" w:type="pct"/>
            <w:tcBorders>
              <w:top w:val="nil"/>
              <w:left w:val="nil"/>
              <w:bottom w:val="nil"/>
              <w:right w:val="nil"/>
            </w:tcBorders>
            <w:shd w:val="clear" w:color="auto" w:fill="auto"/>
            <w:noWrap/>
            <w:vAlign w:val="bottom"/>
            <w:hideMark/>
          </w:tcPr>
          <w:p w14:paraId="3AE09EDC" w14:textId="77777777" w:rsidR="008A29D5" w:rsidRPr="00A849A2" w:rsidRDefault="008A29D5" w:rsidP="008A29D5">
            <w:pPr>
              <w:spacing w:after="0" w:line="240" w:lineRule="auto"/>
              <w:jc w:val="center"/>
              <w:rPr>
                <w:ins w:id="1279" w:author="David Edge" w:date="2022-10-21T11:30:00Z"/>
                <w:rFonts w:ascii="Calibri" w:eastAsia="Times New Roman" w:hAnsi="Calibri" w:cs="Calibri"/>
                <w:color w:val="000000"/>
                <w:sz w:val="18"/>
                <w:szCs w:val="18"/>
              </w:rPr>
            </w:pPr>
            <w:ins w:id="1280" w:author="David Edge" w:date="2022-10-21T11:30:00Z">
              <w:r w:rsidRPr="00A849A2">
                <w:rPr>
                  <w:rFonts w:ascii="Calibri" w:eastAsia="Times New Roman" w:hAnsi="Calibri" w:cs="Calibri"/>
                  <w:color w:val="000000"/>
                  <w:sz w:val="18"/>
                  <w:szCs w:val="18"/>
                </w:rPr>
                <w:t>((1.3+1.7)/</w:t>
              </w:r>
              <w:proofErr w:type="gramStart"/>
              <w:r w:rsidRPr="00A849A2">
                <w:rPr>
                  <w:rFonts w:ascii="Calibri" w:eastAsia="Times New Roman" w:hAnsi="Calibri" w:cs="Calibri"/>
                  <w:color w:val="000000"/>
                  <w:sz w:val="18"/>
                  <w:szCs w:val="18"/>
                </w:rPr>
                <w:t>2)=</w:t>
              </w:r>
              <w:proofErr w:type="gramEnd"/>
              <w:r w:rsidRPr="00A849A2">
                <w:rPr>
                  <w:rFonts w:ascii="Calibri" w:eastAsia="Times New Roman" w:hAnsi="Calibri" w:cs="Calibri"/>
                  <w:color w:val="000000"/>
                  <w:sz w:val="18"/>
                  <w:szCs w:val="18"/>
                </w:rPr>
                <w:t>1.5</w:t>
              </w:r>
            </w:ins>
          </w:p>
        </w:tc>
        <w:tc>
          <w:tcPr>
            <w:tcW w:w="653" w:type="pct"/>
            <w:tcBorders>
              <w:top w:val="nil"/>
              <w:left w:val="single" w:sz="4" w:space="0" w:color="auto"/>
              <w:bottom w:val="nil"/>
              <w:right w:val="single" w:sz="4" w:space="0" w:color="auto"/>
            </w:tcBorders>
            <w:shd w:val="clear" w:color="auto" w:fill="auto"/>
            <w:noWrap/>
            <w:vAlign w:val="bottom"/>
            <w:hideMark/>
          </w:tcPr>
          <w:p w14:paraId="563B3D9B" w14:textId="77777777" w:rsidR="008A29D5" w:rsidRPr="00A849A2" w:rsidRDefault="008A29D5" w:rsidP="008A29D5">
            <w:pPr>
              <w:spacing w:after="0" w:line="240" w:lineRule="auto"/>
              <w:jc w:val="center"/>
              <w:rPr>
                <w:ins w:id="1281" w:author="David Edge" w:date="2022-10-21T11:30:00Z"/>
                <w:rFonts w:ascii="Calibri" w:eastAsia="Times New Roman" w:hAnsi="Calibri" w:cs="Calibri"/>
                <w:color w:val="000000"/>
                <w:sz w:val="18"/>
                <w:szCs w:val="18"/>
              </w:rPr>
            </w:pPr>
            <w:ins w:id="1282" w:author="David Edge" w:date="2022-10-21T11:30:00Z">
              <w:r w:rsidRPr="00A849A2">
                <w:rPr>
                  <w:rFonts w:ascii="Calibri" w:eastAsia="Times New Roman" w:hAnsi="Calibri" w:cs="Calibri"/>
                  <w:color w:val="000000"/>
                  <w:sz w:val="18"/>
                  <w:szCs w:val="18"/>
                </w:rPr>
                <w:t> </w:t>
              </w:r>
            </w:ins>
          </w:p>
        </w:tc>
        <w:tc>
          <w:tcPr>
            <w:tcW w:w="730" w:type="pct"/>
            <w:tcBorders>
              <w:top w:val="nil"/>
              <w:left w:val="nil"/>
              <w:bottom w:val="nil"/>
              <w:right w:val="nil"/>
            </w:tcBorders>
            <w:shd w:val="clear" w:color="auto" w:fill="auto"/>
            <w:noWrap/>
            <w:vAlign w:val="bottom"/>
            <w:hideMark/>
          </w:tcPr>
          <w:p w14:paraId="39B73B6D" w14:textId="77777777" w:rsidR="008A29D5" w:rsidRPr="00A849A2" w:rsidRDefault="008A29D5" w:rsidP="008A29D5">
            <w:pPr>
              <w:spacing w:after="0" w:line="240" w:lineRule="auto"/>
              <w:jc w:val="center"/>
              <w:rPr>
                <w:ins w:id="1283" w:author="David Edge" w:date="2022-10-21T11:30:00Z"/>
                <w:rFonts w:ascii="Calibri" w:eastAsia="Times New Roman" w:hAnsi="Calibri" w:cs="Calibri"/>
                <w:color w:val="000000"/>
                <w:sz w:val="18"/>
                <w:szCs w:val="18"/>
              </w:rPr>
            </w:pPr>
          </w:p>
        </w:tc>
      </w:tr>
      <w:tr w:rsidR="008A29D5" w:rsidRPr="00AD40F4" w14:paraId="1D8A786C" w14:textId="77777777" w:rsidTr="008A29D5">
        <w:trPr>
          <w:trHeight w:val="300"/>
          <w:ins w:id="1284" w:author="David Edge" w:date="2022-10-21T11:30:00Z"/>
        </w:trPr>
        <w:tc>
          <w:tcPr>
            <w:tcW w:w="507" w:type="pct"/>
            <w:tcBorders>
              <w:top w:val="nil"/>
              <w:left w:val="nil"/>
              <w:bottom w:val="nil"/>
              <w:right w:val="nil"/>
            </w:tcBorders>
            <w:shd w:val="clear" w:color="000000" w:fill="B4C6E7"/>
            <w:noWrap/>
            <w:vAlign w:val="bottom"/>
            <w:hideMark/>
          </w:tcPr>
          <w:p w14:paraId="63DF1A39" w14:textId="77777777" w:rsidR="008A29D5" w:rsidRPr="00A849A2" w:rsidRDefault="008A29D5" w:rsidP="008A29D5">
            <w:pPr>
              <w:spacing w:after="0" w:line="240" w:lineRule="auto"/>
              <w:jc w:val="center"/>
              <w:rPr>
                <w:ins w:id="1285" w:author="David Edge" w:date="2022-10-21T11:30:00Z"/>
                <w:rFonts w:ascii="Calibri" w:eastAsia="Times New Roman" w:hAnsi="Calibri" w:cs="Calibri"/>
                <w:color w:val="000000"/>
                <w:sz w:val="18"/>
                <w:szCs w:val="18"/>
              </w:rPr>
            </w:pPr>
            <w:ins w:id="1286" w:author="David Edge" w:date="2022-10-21T11:30:00Z">
              <w:r w:rsidRPr="00A849A2">
                <w:rPr>
                  <w:rFonts w:ascii="Calibri" w:eastAsia="Times New Roman" w:hAnsi="Calibri" w:cs="Calibri"/>
                  <w:color w:val="000000"/>
                  <w:sz w:val="18"/>
                  <w:szCs w:val="18"/>
                </w:rPr>
                <w:t>1.2</w:t>
              </w:r>
            </w:ins>
          </w:p>
        </w:tc>
        <w:tc>
          <w:tcPr>
            <w:tcW w:w="537" w:type="pct"/>
            <w:tcBorders>
              <w:top w:val="nil"/>
              <w:left w:val="single" w:sz="4" w:space="0" w:color="auto"/>
              <w:bottom w:val="nil"/>
              <w:right w:val="single" w:sz="4" w:space="0" w:color="auto"/>
            </w:tcBorders>
            <w:shd w:val="clear" w:color="000000" w:fill="B4C6E7"/>
            <w:noWrap/>
            <w:vAlign w:val="bottom"/>
            <w:hideMark/>
          </w:tcPr>
          <w:p w14:paraId="00FDE8AF" w14:textId="77777777" w:rsidR="008A29D5" w:rsidRPr="00A849A2" w:rsidRDefault="008A29D5" w:rsidP="008A29D5">
            <w:pPr>
              <w:spacing w:after="0" w:line="240" w:lineRule="auto"/>
              <w:jc w:val="center"/>
              <w:rPr>
                <w:ins w:id="1287" w:author="David Edge" w:date="2022-10-21T11:30:00Z"/>
                <w:rFonts w:ascii="Calibri" w:eastAsia="Times New Roman" w:hAnsi="Calibri" w:cs="Calibri"/>
                <w:color w:val="000000"/>
                <w:sz w:val="18"/>
                <w:szCs w:val="18"/>
              </w:rPr>
            </w:pPr>
            <w:ins w:id="1288" w:author="David Edge" w:date="2022-10-21T11:30:00Z">
              <w:r w:rsidRPr="00A849A2">
                <w:rPr>
                  <w:rFonts w:ascii="Calibri" w:eastAsia="Times New Roman" w:hAnsi="Calibri" w:cs="Calibri"/>
                  <w:color w:val="000000"/>
                  <w:sz w:val="18"/>
                  <w:szCs w:val="18"/>
                </w:rPr>
                <w:t>3</w:t>
              </w:r>
            </w:ins>
          </w:p>
        </w:tc>
        <w:tc>
          <w:tcPr>
            <w:tcW w:w="1145" w:type="pct"/>
            <w:tcBorders>
              <w:top w:val="nil"/>
              <w:left w:val="nil"/>
              <w:bottom w:val="nil"/>
              <w:right w:val="nil"/>
            </w:tcBorders>
            <w:shd w:val="clear" w:color="000000" w:fill="B4C6E7"/>
            <w:noWrap/>
            <w:vAlign w:val="bottom"/>
            <w:hideMark/>
          </w:tcPr>
          <w:p w14:paraId="27D42B3C" w14:textId="74D845CD" w:rsidR="008A29D5" w:rsidRPr="00A849A2" w:rsidRDefault="008A29D5" w:rsidP="008A29D5">
            <w:pPr>
              <w:spacing w:after="0" w:line="240" w:lineRule="auto"/>
              <w:jc w:val="center"/>
              <w:rPr>
                <w:ins w:id="1289" w:author="David Edge" w:date="2022-10-21T11:30:00Z"/>
                <w:rFonts w:ascii="Calibri" w:eastAsia="Times New Roman" w:hAnsi="Calibri" w:cs="Calibri"/>
                <w:color w:val="000000"/>
                <w:sz w:val="18"/>
                <w:szCs w:val="18"/>
              </w:rPr>
            </w:pPr>
            <w:ins w:id="1290" w:author="David Edge" w:date="2022-10-21T11:30:00Z">
              <w:r w:rsidRPr="00A849A2">
                <w:rPr>
                  <w:rFonts w:ascii="Calibri" w:eastAsia="Times New Roman" w:hAnsi="Calibri" w:cs="Calibri"/>
                  <w:color w:val="000000"/>
                  <w:sz w:val="18"/>
                  <w:szCs w:val="18"/>
                </w:rPr>
                <w:t> </w:t>
              </w:r>
            </w:ins>
          </w:p>
        </w:tc>
        <w:tc>
          <w:tcPr>
            <w:tcW w:w="568" w:type="pct"/>
            <w:tcBorders>
              <w:top w:val="nil"/>
              <w:left w:val="single" w:sz="4" w:space="0" w:color="auto"/>
              <w:bottom w:val="nil"/>
              <w:right w:val="single" w:sz="4" w:space="0" w:color="auto"/>
            </w:tcBorders>
            <w:shd w:val="clear" w:color="000000" w:fill="EDEDED"/>
            <w:noWrap/>
            <w:vAlign w:val="bottom"/>
            <w:hideMark/>
          </w:tcPr>
          <w:p w14:paraId="118B7657" w14:textId="77777777" w:rsidR="008A29D5" w:rsidRPr="00A849A2" w:rsidRDefault="008A29D5" w:rsidP="008A29D5">
            <w:pPr>
              <w:spacing w:after="0" w:line="240" w:lineRule="auto"/>
              <w:jc w:val="center"/>
              <w:rPr>
                <w:ins w:id="1291" w:author="David Edge" w:date="2022-10-21T11:30:00Z"/>
                <w:rFonts w:ascii="Calibri" w:eastAsia="Times New Roman" w:hAnsi="Calibri" w:cs="Calibri"/>
                <w:color w:val="000000"/>
                <w:sz w:val="18"/>
                <w:szCs w:val="18"/>
              </w:rPr>
            </w:pPr>
            <w:ins w:id="1292" w:author="David Edge" w:date="2022-10-21T11:30:00Z">
              <w:r w:rsidRPr="00A849A2">
                <w:rPr>
                  <w:rFonts w:ascii="Calibri" w:eastAsia="Times New Roman" w:hAnsi="Calibri" w:cs="Calibri"/>
                  <w:color w:val="000000"/>
                  <w:sz w:val="18"/>
                  <w:szCs w:val="18"/>
                </w:rPr>
                <w:t>1.7</w:t>
              </w:r>
            </w:ins>
          </w:p>
        </w:tc>
        <w:tc>
          <w:tcPr>
            <w:tcW w:w="860" w:type="pct"/>
            <w:tcBorders>
              <w:top w:val="nil"/>
              <w:left w:val="nil"/>
              <w:bottom w:val="nil"/>
              <w:right w:val="nil"/>
            </w:tcBorders>
            <w:shd w:val="clear" w:color="000000" w:fill="EDEDED"/>
            <w:noWrap/>
            <w:vAlign w:val="bottom"/>
            <w:hideMark/>
          </w:tcPr>
          <w:p w14:paraId="2E47A8E8" w14:textId="77777777" w:rsidR="008A29D5" w:rsidRPr="00A849A2" w:rsidRDefault="008A29D5" w:rsidP="008A29D5">
            <w:pPr>
              <w:spacing w:after="0" w:line="240" w:lineRule="auto"/>
              <w:jc w:val="center"/>
              <w:rPr>
                <w:ins w:id="1293" w:author="David Edge" w:date="2022-10-21T11:30:00Z"/>
                <w:rFonts w:ascii="Calibri" w:eastAsia="Times New Roman" w:hAnsi="Calibri" w:cs="Calibri"/>
                <w:color w:val="000000"/>
                <w:sz w:val="18"/>
                <w:szCs w:val="18"/>
              </w:rPr>
            </w:pPr>
            <w:ins w:id="1294" w:author="David Edge" w:date="2022-10-21T11:30:00Z">
              <w:r w:rsidRPr="00A849A2">
                <w:rPr>
                  <w:rFonts w:ascii="Calibri" w:eastAsia="Times New Roman" w:hAnsi="Calibri" w:cs="Calibri"/>
                  <w:color w:val="000000"/>
                  <w:sz w:val="18"/>
                  <w:szCs w:val="18"/>
                </w:rPr>
                <w:t> </w:t>
              </w:r>
            </w:ins>
          </w:p>
        </w:tc>
        <w:tc>
          <w:tcPr>
            <w:tcW w:w="653" w:type="pct"/>
            <w:tcBorders>
              <w:top w:val="nil"/>
              <w:left w:val="single" w:sz="4" w:space="0" w:color="auto"/>
              <w:bottom w:val="nil"/>
              <w:right w:val="single" w:sz="4" w:space="0" w:color="auto"/>
            </w:tcBorders>
            <w:shd w:val="clear" w:color="000000" w:fill="B4C6E7"/>
            <w:noWrap/>
            <w:vAlign w:val="bottom"/>
            <w:hideMark/>
          </w:tcPr>
          <w:p w14:paraId="0E279E72" w14:textId="77777777" w:rsidR="008A29D5" w:rsidRPr="00A849A2" w:rsidRDefault="008A29D5" w:rsidP="008A29D5">
            <w:pPr>
              <w:spacing w:after="0" w:line="240" w:lineRule="auto"/>
              <w:jc w:val="center"/>
              <w:rPr>
                <w:ins w:id="1295" w:author="David Edge" w:date="2022-10-21T11:30:00Z"/>
                <w:rFonts w:ascii="Calibri" w:eastAsia="Times New Roman" w:hAnsi="Calibri" w:cs="Calibri"/>
                <w:color w:val="000000"/>
                <w:sz w:val="18"/>
                <w:szCs w:val="18"/>
              </w:rPr>
            </w:pPr>
            <w:ins w:id="1296" w:author="David Edge" w:date="2022-10-21T11:30:00Z">
              <w:r w:rsidRPr="00A849A2">
                <w:rPr>
                  <w:rFonts w:ascii="Calibri" w:eastAsia="Times New Roman" w:hAnsi="Calibri" w:cs="Calibri"/>
                  <w:color w:val="000000"/>
                  <w:sz w:val="18"/>
                  <w:szCs w:val="18"/>
                </w:rPr>
                <w:t>(1.15, 1.25)</w:t>
              </w:r>
            </w:ins>
          </w:p>
        </w:tc>
        <w:tc>
          <w:tcPr>
            <w:tcW w:w="730" w:type="pct"/>
            <w:tcBorders>
              <w:top w:val="nil"/>
              <w:left w:val="nil"/>
              <w:bottom w:val="nil"/>
              <w:right w:val="nil"/>
            </w:tcBorders>
            <w:shd w:val="clear" w:color="000000" w:fill="B4C6E7"/>
            <w:noWrap/>
            <w:vAlign w:val="bottom"/>
            <w:hideMark/>
          </w:tcPr>
          <w:p w14:paraId="20F62231" w14:textId="77777777" w:rsidR="008A29D5" w:rsidRPr="00A849A2" w:rsidRDefault="008A29D5" w:rsidP="008A29D5">
            <w:pPr>
              <w:spacing w:after="0" w:line="240" w:lineRule="auto"/>
              <w:jc w:val="center"/>
              <w:rPr>
                <w:ins w:id="1297" w:author="David Edge" w:date="2022-10-21T11:30:00Z"/>
                <w:rFonts w:ascii="Calibri" w:eastAsia="Times New Roman" w:hAnsi="Calibri" w:cs="Calibri"/>
                <w:color w:val="000000"/>
                <w:sz w:val="18"/>
                <w:szCs w:val="18"/>
              </w:rPr>
            </w:pPr>
            <w:ins w:id="1298" w:author="David Edge" w:date="2022-10-21T11:30:00Z">
              <w:r w:rsidRPr="00A849A2">
                <w:rPr>
                  <w:rFonts w:ascii="Calibri" w:eastAsia="Times New Roman" w:hAnsi="Calibri" w:cs="Calibri"/>
                  <w:color w:val="000000"/>
                  <w:sz w:val="18"/>
                  <w:szCs w:val="18"/>
                </w:rPr>
                <w:t>1.2029572</w:t>
              </w:r>
            </w:ins>
          </w:p>
        </w:tc>
      </w:tr>
      <w:tr w:rsidR="008A29D5" w:rsidRPr="00AD40F4" w14:paraId="70C1D471" w14:textId="77777777" w:rsidTr="008A29D5">
        <w:trPr>
          <w:trHeight w:val="300"/>
          <w:ins w:id="1299" w:author="David Edge" w:date="2022-10-21T11:30:00Z"/>
        </w:trPr>
        <w:tc>
          <w:tcPr>
            <w:tcW w:w="507" w:type="pct"/>
            <w:tcBorders>
              <w:top w:val="nil"/>
              <w:left w:val="nil"/>
              <w:bottom w:val="nil"/>
              <w:right w:val="nil"/>
            </w:tcBorders>
            <w:shd w:val="clear" w:color="auto" w:fill="auto"/>
            <w:noWrap/>
            <w:vAlign w:val="bottom"/>
            <w:hideMark/>
          </w:tcPr>
          <w:p w14:paraId="643A956C" w14:textId="77777777" w:rsidR="008A29D5" w:rsidRPr="00A849A2" w:rsidRDefault="008A29D5" w:rsidP="008A29D5">
            <w:pPr>
              <w:spacing w:after="0" w:line="240" w:lineRule="auto"/>
              <w:jc w:val="center"/>
              <w:rPr>
                <w:ins w:id="1300" w:author="David Edge" w:date="2022-10-21T11:30:00Z"/>
                <w:rFonts w:ascii="Calibri" w:eastAsia="Times New Roman" w:hAnsi="Calibri" w:cs="Calibri"/>
                <w:color w:val="000000"/>
                <w:sz w:val="18"/>
                <w:szCs w:val="18"/>
              </w:rPr>
            </w:pPr>
          </w:p>
        </w:tc>
        <w:tc>
          <w:tcPr>
            <w:tcW w:w="537" w:type="pct"/>
            <w:tcBorders>
              <w:top w:val="nil"/>
              <w:left w:val="single" w:sz="4" w:space="0" w:color="auto"/>
              <w:bottom w:val="nil"/>
              <w:right w:val="single" w:sz="4" w:space="0" w:color="auto"/>
            </w:tcBorders>
            <w:shd w:val="clear" w:color="auto" w:fill="auto"/>
            <w:noWrap/>
            <w:vAlign w:val="bottom"/>
            <w:hideMark/>
          </w:tcPr>
          <w:p w14:paraId="36832BAF" w14:textId="77777777" w:rsidR="008A29D5" w:rsidRPr="00A849A2" w:rsidRDefault="008A29D5" w:rsidP="008A29D5">
            <w:pPr>
              <w:spacing w:after="0" w:line="240" w:lineRule="auto"/>
              <w:jc w:val="center"/>
              <w:rPr>
                <w:ins w:id="1301" w:author="David Edge" w:date="2022-10-21T11:30:00Z"/>
                <w:rFonts w:ascii="Calibri" w:eastAsia="Times New Roman" w:hAnsi="Calibri" w:cs="Calibri"/>
                <w:color w:val="000000"/>
                <w:sz w:val="18"/>
                <w:szCs w:val="18"/>
              </w:rPr>
            </w:pPr>
            <w:ins w:id="1302" w:author="David Edge" w:date="2022-10-21T11:30:00Z">
              <w:r w:rsidRPr="00A849A2">
                <w:rPr>
                  <w:rFonts w:ascii="Calibri" w:eastAsia="Times New Roman" w:hAnsi="Calibri" w:cs="Calibri"/>
                  <w:color w:val="000000"/>
                  <w:sz w:val="18"/>
                  <w:szCs w:val="18"/>
                </w:rPr>
                <w:t> </w:t>
              </w:r>
            </w:ins>
          </w:p>
        </w:tc>
        <w:tc>
          <w:tcPr>
            <w:tcW w:w="1145" w:type="pct"/>
            <w:tcBorders>
              <w:top w:val="nil"/>
              <w:left w:val="nil"/>
              <w:bottom w:val="nil"/>
              <w:right w:val="nil"/>
            </w:tcBorders>
            <w:shd w:val="clear" w:color="auto" w:fill="auto"/>
            <w:noWrap/>
            <w:vAlign w:val="bottom"/>
            <w:hideMark/>
          </w:tcPr>
          <w:p w14:paraId="612FB9D4" w14:textId="77777777" w:rsidR="008A29D5" w:rsidRPr="00A849A2" w:rsidRDefault="008A29D5" w:rsidP="008A29D5">
            <w:pPr>
              <w:spacing w:after="0" w:line="240" w:lineRule="auto"/>
              <w:jc w:val="center"/>
              <w:rPr>
                <w:ins w:id="1303" w:author="David Edge" w:date="2022-10-21T11:30:00Z"/>
                <w:rFonts w:ascii="Calibri" w:eastAsia="Times New Roman" w:hAnsi="Calibri" w:cs="Calibri"/>
                <w:color w:val="000000"/>
                <w:sz w:val="18"/>
                <w:szCs w:val="18"/>
              </w:rPr>
            </w:pPr>
          </w:p>
        </w:tc>
        <w:tc>
          <w:tcPr>
            <w:tcW w:w="568" w:type="pct"/>
            <w:tcBorders>
              <w:top w:val="nil"/>
              <w:left w:val="single" w:sz="4" w:space="0" w:color="auto"/>
              <w:bottom w:val="nil"/>
              <w:right w:val="single" w:sz="4" w:space="0" w:color="auto"/>
            </w:tcBorders>
            <w:shd w:val="clear" w:color="auto" w:fill="auto"/>
            <w:noWrap/>
            <w:vAlign w:val="bottom"/>
            <w:hideMark/>
          </w:tcPr>
          <w:p w14:paraId="7EF8F15F" w14:textId="77777777" w:rsidR="008A29D5" w:rsidRPr="00A849A2" w:rsidRDefault="008A29D5" w:rsidP="008A29D5">
            <w:pPr>
              <w:spacing w:after="0" w:line="240" w:lineRule="auto"/>
              <w:jc w:val="center"/>
              <w:rPr>
                <w:ins w:id="1304" w:author="David Edge" w:date="2022-10-21T11:30:00Z"/>
                <w:rFonts w:ascii="Calibri" w:eastAsia="Times New Roman" w:hAnsi="Calibri" w:cs="Calibri"/>
                <w:color w:val="000000"/>
                <w:sz w:val="18"/>
                <w:szCs w:val="18"/>
              </w:rPr>
            </w:pPr>
            <w:ins w:id="1305" w:author="David Edge" w:date="2022-10-21T11:30:00Z">
              <w:r w:rsidRPr="00A849A2">
                <w:rPr>
                  <w:rFonts w:ascii="Calibri" w:eastAsia="Times New Roman" w:hAnsi="Calibri" w:cs="Calibri"/>
                  <w:color w:val="000000"/>
                  <w:sz w:val="18"/>
                  <w:szCs w:val="18"/>
                </w:rPr>
                <w:t> </w:t>
              </w:r>
            </w:ins>
          </w:p>
        </w:tc>
        <w:tc>
          <w:tcPr>
            <w:tcW w:w="860" w:type="pct"/>
            <w:tcBorders>
              <w:top w:val="nil"/>
              <w:left w:val="nil"/>
              <w:bottom w:val="nil"/>
              <w:right w:val="nil"/>
            </w:tcBorders>
            <w:shd w:val="clear" w:color="auto" w:fill="auto"/>
            <w:noWrap/>
            <w:vAlign w:val="bottom"/>
            <w:hideMark/>
          </w:tcPr>
          <w:p w14:paraId="2F50D747" w14:textId="77777777" w:rsidR="008A29D5" w:rsidRPr="00A849A2" w:rsidRDefault="008A29D5" w:rsidP="008A29D5">
            <w:pPr>
              <w:spacing w:after="0" w:line="240" w:lineRule="auto"/>
              <w:jc w:val="center"/>
              <w:rPr>
                <w:ins w:id="1306" w:author="David Edge" w:date="2022-10-21T11:30:00Z"/>
                <w:rFonts w:ascii="Calibri" w:eastAsia="Times New Roman" w:hAnsi="Calibri" w:cs="Calibri"/>
                <w:color w:val="000000"/>
                <w:sz w:val="18"/>
                <w:szCs w:val="18"/>
              </w:rPr>
            </w:pPr>
            <w:ins w:id="1307" w:author="David Edge" w:date="2022-10-21T11:30:00Z">
              <w:r w:rsidRPr="00A849A2">
                <w:rPr>
                  <w:rFonts w:ascii="Calibri" w:eastAsia="Times New Roman" w:hAnsi="Calibri" w:cs="Calibri"/>
                  <w:color w:val="000000"/>
                  <w:sz w:val="18"/>
                  <w:szCs w:val="18"/>
                </w:rPr>
                <w:t>(1.7+</w:t>
              </w:r>
              <w:r w:rsidRPr="00A849A2">
                <w:rPr>
                  <w:rFonts w:ascii="Calibri" w:eastAsia="Times New Roman" w:hAnsi="Calibri" w:cs="Calibri"/>
                  <w:b/>
                  <w:bCs/>
                  <w:color w:val="000000"/>
                  <w:sz w:val="18"/>
                  <w:szCs w:val="18"/>
                </w:rPr>
                <w:t>0.</w:t>
              </w:r>
              <w:proofErr w:type="gramStart"/>
              <w:r w:rsidRPr="00A849A2">
                <w:rPr>
                  <w:rFonts w:ascii="Calibri" w:eastAsia="Times New Roman" w:hAnsi="Calibri" w:cs="Calibri"/>
                  <w:b/>
                  <w:bCs/>
                  <w:color w:val="000000"/>
                  <w:sz w:val="18"/>
                  <w:szCs w:val="18"/>
                </w:rPr>
                <w:t>45</w:t>
              </w:r>
              <w:r w:rsidRPr="00A849A2">
                <w:rPr>
                  <w:rFonts w:ascii="Calibri" w:eastAsia="Times New Roman" w:hAnsi="Calibri" w:cs="Calibri"/>
                  <w:color w:val="000000"/>
                  <w:sz w:val="18"/>
                  <w:szCs w:val="18"/>
                </w:rPr>
                <w:t>)=</w:t>
              </w:r>
              <w:proofErr w:type="gramEnd"/>
              <w:r w:rsidRPr="00A849A2">
                <w:rPr>
                  <w:rFonts w:ascii="Calibri" w:eastAsia="Times New Roman" w:hAnsi="Calibri" w:cs="Calibri"/>
                  <w:color w:val="000000"/>
                  <w:sz w:val="18"/>
                  <w:szCs w:val="18"/>
                </w:rPr>
                <w:t>2.15</w:t>
              </w:r>
            </w:ins>
          </w:p>
        </w:tc>
        <w:tc>
          <w:tcPr>
            <w:tcW w:w="653" w:type="pct"/>
            <w:tcBorders>
              <w:top w:val="nil"/>
              <w:left w:val="single" w:sz="4" w:space="0" w:color="auto"/>
              <w:bottom w:val="nil"/>
              <w:right w:val="single" w:sz="4" w:space="0" w:color="auto"/>
            </w:tcBorders>
            <w:shd w:val="clear" w:color="auto" w:fill="auto"/>
            <w:noWrap/>
            <w:vAlign w:val="bottom"/>
            <w:hideMark/>
          </w:tcPr>
          <w:p w14:paraId="4B5F8BBE" w14:textId="77777777" w:rsidR="008A29D5" w:rsidRPr="00A849A2" w:rsidRDefault="008A29D5" w:rsidP="008A29D5">
            <w:pPr>
              <w:spacing w:after="0" w:line="240" w:lineRule="auto"/>
              <w:jc w:val="center"/>
              <w:rPr>
                <w:ins w:id="1308" w:author="David Edge" w:date="2022-10-21T11:30:00Z"/>
                <w:rFonts w:ascii="Calibri" w:eastAsia="Times New Roman" w:hAnsi="Calibri" w:cs="Calibri"/>
                <w:color w:val="000000"/>
                <w:sz w:val="18"/>
                <w:szCs w:val="18"/>
              </w:rPr>
            </w:pPr>
            <w:ins w:id="1309" w:author="David Edge" w:date="2022-10-21T11:30:00Z">
              <w:r w:rsidRPr="00A849A2">
                <w:rPr>
                  <w:rFonts w:ascii="Calibri" w:eastAsia="Times New Roman" w:hAnsi="Calibri" w:cs="Calibri"/>
                  <w:color w:val="000000"/>
                  <w:sz w:val="18"/>
                  <w:szCs w:val="18"/>
                </w:rPr>
                <w:t> </w:t>
              </w:r>
            </w:ins>
          </w:p>
        </w:tc>
        <w:tc>
          <w:tcPr>
            <w:tcW w:w="730" w:type="pct"/>
            <w:tcBorders>
              <w:top w:val="nil"/>
              <w:left w:val="nil"/>
              <w:bottom w:val="nil"/>
              <w:right w:val="nil"/>
            </w:tcBorders>
            <w:shd w:val="clear" w:color="auto" w:fill="auto"/>
            <w:noWrap/>
            <w:vAlign w:val="bottom"/>
            <w:hideMark/>
          </w:tcPr>
          <w:p w14:paraId="2B80E6C5" w14:textId="77777777" w:rsidR="008A29D5" w:rsidRPr="00A849A2" w:rsidRDefault="008A29D5" w:rsidP="008A29D5">
            <w:pPr>
              <w:spacing w:after="0" w:line="240" w:lineRule="auto"/>
              <w:jc w:val="center"/>
              <w:rPr>
                <w:ins w:id="1310" w:author="David Edge" w:date="2022-10-21T11:30:00Z"/>
                <w:rFonts w:ascii="Calibri" w:eastAsia="Times New Roman" w:hAnsi="Calibri" w:cs="Calibri"/>
                <w:color w:val="000000"/>
                <w:sz w:val="18"/>
                <w:szCs w:val="18"/>
              </w:rPr>
            </w:pPr>
          </w:p>
        </w:tc>
      </w:tr>
      <w:tr w:rsidR="008A29D5" w:rsidRPr="00AD40F4" w14:paraId="40F8657D" w14:textId="77777777" w:rsidTr="008A29D5">
        <w:trPr>
          <w:trHeight w:val="300"/>
          <w:ins w:id="1311" w:author="David Edge" w:date="2022-10-21T11:30:00Z"/>
        </w:trPr>
        <w:tc>
          <w:tcPr>
            <w:tcW w:w="5000" w:type="pct"/>
            <w:gridSpan w:val="7"/>
            <w:tcBorders>
              <w:top w:val="nil"/>
              <w:left w:val="nil"/>
              <w:bottom w:val="nil"/>
              <w:right w:val="nil"/>
            </w:tcBorders>
            <w:shd w:val="clear" w:color="auto" w:fill="auto"/>
            <w:noWrap/>
            <w:vAlign w:val="bottom"/>
            <w:hideMark/>
          </w:tcPr>
          <w:p w14:paraId="2C89E3E4" w14:textId="2EB643F0" w:rsidR="008A29D5" w:rsidRPr="00A849A2" w:rsidRDefault="008A29D5" w:rsidP="008A29D5">
            <w:pPr>
              <w:spacing w:after="0" w:line="240" w:lineRule="auto"/>
              <w:jc w:val="center"/>
              <w:rPr>
                <w:ins w:id="1312" w:author="David Edge" w:date="2022-10-21T11:30:00Z"/>
                <w:rFonts w:ascii="Calibri" w:eastAsia="Times New Roman" w:hAnsi="Calibri" w:cs="Calibri"/>
                <w:color w:val="000000"/>
                <w:sz w:val="18"/>
                <w:szCs w:val="18"/>
              </w:rPr>
            </w:pPr>
            <w:ins w:id="1313" w:author="David Edge" w:date="2022-10-21T11:30:00Z">
              <w:r w:rsidRPr="00A849A2">
                <w:rPr>
                  <w:rFonts w:ascii="Calibri" w:eastAsia="Times New Roman" w:hAnsi="Calibri" w:cs="Calibri"/>
                  <w:color w:val="000000"/>
                  <w:sz w:val="18"/>
                  <w:szCs w:val="18"/>
                </w:rPr>
                <w:t>Consecutive Distances: (0.2, 0.4, 0.8, 0.5), sorted: (0.2, 0.4, 0.5, 0.8), trimmed: (0.4, 0.5), trimmed mean: (</w:t>
              </w:r>
              <w:r w:rsidRPr="00A849A2">
                <w:rPr>
                  <w:rFonts w:ascii="Calibri" w:eastAsia="Times New Roman" w:hAnsi="Calibri" w:cs="Calibri"/>
                  <w:b/>
                  <w:bCs/>
                  <w:color w:val="000000"/>
                  <w:sz w:val="18"/>
                  <w:szCs w:val="18"/>
                </w:rPr>
                <w:t>0.45</w:t>
              </w:r>
              <w:r w:rsidRPr="00A849A2">
                <w:rPr>
                  <w:rFonts w:ascii="Calibri" w:eastAsia="Times New Roman" w:hAnsi="Calibri" w:cs="Calibri"/>
                  <w:color w:val="000000"/>
                  <w:sz w:val="18"/>
                  <w:szCs w:val="18"/>
                </w:rPr>
                <w:t>)</w:t>
              </w:r>
            </w:ins>
          </w:p>
        </w:tc>
      </w:tr>
    </w:tbl>
    <w:p w14:paraId="584BEF06" w14:textId="191C2A5D" w:rsidR="00854870" w:rsidRPr="00854870" w:rsidRDefault="0093212D" w:rsidP="0041772F">
      <w:pPr>
        <w:rPr>
          <w:sz w:val="24"/>
          <w:szCs w:val="24"/>
        </w:rPr>
      </w:pPr>
      <w:r>
        <w:rPr>
          <w:noProof/>
        </w:rPr>
        <w:lastRenderedPageBreak/>
        <mc:AlternateContent>
          <mc:Choice Requires="wpg">
            <w:drawing>
              <wp:anchor distT="0" distB="0" distL="114300" distR="114300" simplePos="0" relativeHeight="251670528" behindDoc="0" locked="0" layoutInCell="1" allowOverlap="1" wp14:anchorId="4A6C14FB" wp14:editId="689200E8">
                <wp:simplePos x="0" y="0"/>
                <wp:positionH relativeFrom="margin">
                  <wp:align>right</wp:align>
                </wp:positionH>
                <wp:positionV relativeFrom="paragraph">
                  <wp:posOffset>396875</wp:posOffset>
                </wp:positionV>
                <wp:extent cx="5943600" cy="7823835"/>
                <wp:effectExtent l="0" t="0" r="0" b="5715"/>
                <wp:wrapSquare wrapText="bothSides"/>
                <wp:docPr id="56" name="Group 56"/>
                <wp:cNvGraphicFramePr/>
                <a:graphic xmlns:a="http://schemas.openxmlformats.org/drawingml/2006/main">
                  <a:graphicData uri="http://schemas.microsoft.com/office/word/2010/wordprocessingGroup">
                    <wpg:wgp>
                      <wpg:cNvGrpSpPr/>
                      <wpg:grpSpPr>
                        <a:xfrm>
                          <a:off x="0" y="0"/>
                          <a:ext cx="5943600" cy="7823835"/>
                          <a:chOff x="0" y="0"/>
                          <a:chExt cx="5943600" cy="7825068"/>
                        </a:xfrm>
                      </wpg:grpSpPr>
                      <wps:wsp>
                        <wps:cNvPr id="27" name="Text Box 2"/>
                        <wps:cNvSpPr txBox="1">
                          <a:spLocks noChangeArrowheads="1"/>
                        </wps:cNvSpPr>
                        <wps:spPr bwMode="auto">
                          <a:xfrm>
                            <a:off x="19050" y="5114925"/>
                            <a:ext cx="5917565" cy="2710143"/>
                          </a:xfrm>
                          <a:prstGeom prst="rect">
                            <a:avLst/>
                          </a:prstGeom>
                          <a:solidFill>
                            <a:srgbClr val="FFFFFF"/>
                          </a:solidFill>
                          <a:ln w="9525">
                            <a:noFill/>
                            <a:miter lim="800000"/>
                            <a:headEnd/>
                            <a:tailEnd/>
                          </a:ln>
                        </wps:spPr>
                        <wps:txbx>
                          <w:txbxContent>
                            <w:p w14:paraId="6E64EDFF" w14:textId="3DA5C5B9" w:rsidR="00A54692" w:rsidRDefault="00A54692">
                              <w:r w:rsidRPr="007B2A35">
                                <w:t xml:space="preserve">Figure </w:t>
                              </w:r>
                              <w:del w:id="1314" w:author="David Edge" w:date="2022-10-22T13:11:00Z">
                                <w:r w:rsidRPr="007B2A35" w:rsidDel="00D764DE">
                                  <w:delText>1</w:delText>
                                </w:r>
                              </w:del>
                              <w:ins w:id="1315" w:author="David Edge" w:date="2022-10-22T13:11:00Z">
                                <w:r w:rsidR="00D764DE">
                                  <w:t>2</w:t>
                                </w:r>
                              </w:ins>
                              <w:r w:rsidRPr="007B2A35">
                                <w:t xml:space="preserve"> </w:t>
                              </w:r>
                              <w:del w:id="1316" w:author="David Edge" w:date="2022-10-20T10:49:00Z">
                                <w:r w:rsidRPr="007B2A35" w:rsidDel="00746E82">
                                  <w:delText>Prediction</w:delText>
                                </w:r>
                              </w:del>
                              <w:ins w:id="1317" w:author="David Edge" w:date="2022-10-20T10:49:00Z">
                                <w:r w:rsidR="00746E82">
                                  <w:t>Confidence</w:t>
                                </w:r>
                              </w:ins>
                              <w:ins w:id="1318" w:author="David Edge" w:date="2022-10-22T13:11:00Z">
                                <w:r w:rsidR="00D764DE">
                                  <w:t xml:space="preserve"> </w:t>
                                </w:r>
                              </w:ins>
                              <w:del w:id="1319" w:author="David Edge" w:date="2022-10-22T13:11:00Z">
                                <w:r w:rsidRPr="007B2A35" w:rsidDel="00D764DE">
                                  <w:delText xml:space="preserve"> </w:delText>
                                </w:r>
                              </w:del>
                              <w:r w:rsidRPr="007B2A35">
                                <w:t>Interval Testing</w:t>
                              </w:r>
                              <w:ins w:id="1320" w:author="David Edge" w:date="2022-10-22T13:12:00Z">
                                <w:r w:rsidR="00D764DE">
                                  <w:t xml:space="preserve"> Intervals and</w:t>
                                </w:r>
                              </w:ins>
                              <w:r w:rsidRPr="007B2A35">
                                <w:t xml:space="preserve"> Method</w:t>
                              </w:r>
                              <w:ins w:id="1321" w:author="David Edge" w:date="2022-10-22T13:12:00Z">
                                <w:r w:rsidR="00D764DE">
                                  <w:t>s</w:t>
                                </w:r>
                              </w:ins>
                              <w:r w:rsidRPr="007B2A35">
                                <w:t>.</w:t>
                              </w:r>
                              <w:r w:rsidR="00177350" w:rsidRPr="007B2A35">
                                <w:t xml:space="preserve"> </w:t>
                              </w:r>
                              <w:ins w:id="1322" w:author="Trouet, Valerie M - (trouet) [2]" w:date="2022-10-18T12:17:00Z">
                                <w:del w:id="1323" w:author="David Edge" w:date="2022-10-21T17:35:00Z">
                                  <w:r w:rsidR="00A55776" w:rsidDel="00415C29">
                                    <w:delText>We used</w:delText>
                                  </w:r>
                                </w:del>
                              </w:ins>
                              <w:del w:id="1324" w:author="David Edge" w:date="2022-10-21T17:35:00Z">
                                <w:r w:rsidR="00177350" w:rsidRPr="007B2A35" w:rsidDel="00415C29">
                                  <w:delText xml:space="preserve">A total of 3223 calibration and verification calculations and sixty-two set-aside tests are used to define the </w:delText>
                                </w:r>
                              </w:del>
                              <w:del w:id="1325" w:author="David Edge" w:date="2022-10-20T10:49:00Z">
                                <w:r w:rsidR="00177350" w:rsidRPr="007B2A35" w:rsidDel="00746E82">
                                  <w:delText>prediction</w:delText>
                                </w:r>
                              </w:del>
                              <w:del w:id="1326" w:author="David Edge" w:date="2022-10-21T17:35:00Z">
                                <w:r w:rsidR="00177350" w:rsidRPr="007B2A35" w:rsidDel="00415C29">
                                  <w:delText xml:space="preserve"> interval capture for each method </w:delText>
                                </w:r>
                              </w:del>
                              <w:del w:id="1327" w:author="David Edge" w:date="2022-10-21T17:21:00Z">
                                <w:r w:rsidR="00177350" w:rsidRPr="007B2A35" w:rsidDel="003B7A14">
                                  <w:delText xml:space="preserve">for </w:delText>
                                </w:r>
                              </w:del>
                              <w:ins w:id="1328" w:author="Trouet, Valerie M - (trouet) [2]" w:date="2022-10-18T12:18:00Z">
                                <w:del w:id="1329" w:author="David Edge" w:date="2022-10-21T17:21:00Z">
                                  <w:r w:rsidR="00A55776" w:rsidDel="003B7A14">
                                    <w:delText>each</w:delText>
                                  </w:r>
                                </w:del>
                              </w:ins>
                              <w:del w:id="1330" w:author="David Edge" w:date="2022-10-21T17:21:00Z">
                                <w:r w:rsidR="00177350" w:rsidRPr="007B2A35" w:rsidDel="003B7A14">
                                  <w:delText>this</w:delText>
                                </w:r>
                              </w:del>
                              <w:del w:id="1331" w:author="David Edge" w:date="2022-10-21T17:35:00Z">
                                <w:r w:rsidR="00177350" w:rsidRPr="007B2A35" w:rsidDel="00415C29">
                                  <w:delText xml:space="preserve"> chronology. </w:delText>
                                </w:r>
                              </w:del>
                              <w:r w:rsidR="00177350" w:rsidRPr="007B2A35">
                                <w:t>Panels a and b show the calculations for one set-aside interval.</w:t>
                              </w:r>
                              <w:ins w:id="1332" w:author="David Edge" w:date="2022-10-22T10:37:00Z">
                                <w:r w:rsidR="004723C1">
                                  <w:t xml:space="preserve"> Panel c shows </w:t>
                                </w:r>
                              </w:ins>
                              <w:ins w:id="1333" w:author="David Edge" w:date="2022-10-22T10:38:00Z">
                                <w:r w:rsidR="004723C1">
                                  <w:t>six of the sixty-two SAIs for this example.</w:t>
                                </w:r>
                              </w:ins>
                              <w:r w:rsidRPr="007B2A35">
                                <w:t xml:space="preserve"> </w:t>
                              </w:r>
                              <w:r w:rsidR="009056DF" w:rsidRPr="007B2A35">
                                <w:t>a)</w:t>
                              </w:r>
                              <w:ins w:id="1334" w:author="David Edge" w:date="2022-10-22T10:57:00Z">
                                <w:r w:rsidR="000E2606">
                                  <w:t xml:space="preserve"> Fifty-</w:t>
                                </w:r>
                              </w:ins>
                              <w:ins w:id="1335" w:author="David Edge" w:date="2022-10-22T10:58:00Z">
                                <w:r w:rsidR="000E2606">
                                  <w:t xml:space="preserve">two calibration and verification intervals were used to calculate the </w:t>
                                </w:r>
                                <w:proofErr w:type="spellStart"/>
                                <w:r w:rsidR="000E2606">
                                  <w:t>the</w:t>
                                </w:r>
                                <w:proofErr w:type="spellEnd"/>
                                <w:r w:rsidR="000E2606">
                                  <w:t xml:space="preserve"> confidence intervals for each SAI. </w:t>
                                </w:r>
                              </w:ins>
                              <w:r w:rsidR="009056DF" w:rsidRPr="007B2A35">
                                <w:t xml:space="preserve"> </w:t>
                              </w:r>
                              <w:r w:rsidR="009056DF" w:rsidRPr="007B2A35">
                                <w:rPr>
                                  <w:b/>
                                  <w:bCs/>
                                </w:rPr>
                                <w:t>Calibration</w:t>
                              </w:r>
                              <w:r w:rsidR="009056DF" w:rsidRPr="007B2A35">
                                <w:t xml:space="preserve">: </w:t>
                              </w:r>
                              <w:ins w:id="1336" w:author="David Edge" w:date="2022-10-22T10:42:00Z">
                                <w:r w:rsidR="004723C1">
                                  <w:t xml:space="preserve">black line: </w:t>
                                </w:r>
                              </w:ins>
                              <w:r w:rsidR="009056DF" w:rsidRPr="007B2A35">
                                <w:t xml:space="preserve">chronology regressed onto target values, </w:t>
                              </w:r>
                              <w:del w:id="1337" w:author="David Edge" w:date="2022-10-22T10:43:00Z">
                                <w:r w:rsidR="009056DF" w:rsidRPr="007B2A35" w:rsidDel="004723C1">
                                  <w:delText xml:space="preserve">displayed as </w:delText>
                                </w:r>
                              </w:del>
                              <w:r w:rsidR="009056DF" w:rsidRPr="007B2A35">
                                <w:t>black points</w:t>
                              </w:r>
                              <w:ins w:id="1338" w:author="David Edge" w:date="2022-10-22T10:43:00Z">
                                <w:r w:rsidR="004723C1">
                                  <w:t>: target values</w:t>
                                </w:r>
                              </w:ins>
                              <w:r w:rsidR="009056DF" w:rsidRPr="007B2A35">
                                <w:t xml:space="preserve">. </w:t>
                              </w:r>
                              <w:ins w:id="1339" w:author="David Edge" w:date="2022-10-22T10:39:00Z">
                                <w:r w:rsidR="004723C1">
                                  <w:t>T</w:t>
                                </w:r>
                                <w:r w:rsidR="004723C1" w:rsidRPr="007B2A35">
                                  <w:t>his regression</w:t>
                                </w:r>
                                <w:r w:rsidR="004723C1">
                                  <w:t xml:space="preserve"> defines the</w:t>
                                </w:r>
                                <w:r w:rsidR="004723C1" w:rsidRPr="007B2A35">
                                  <w:t xml:space="preserve"> </w:t>
                                </w:r>
                                <w:r w:rsidR="004723C1">
                                  <w:t>r</w:t>
                                </w:r>
                              </w:ins>
                              <w:del w:id="1340" w:author="David Edge" w:date="2022-10-22T10:39:00Z">
                                <w:r w:rsidR="009056DF" w:rsidRPr="007B2A35" w:rsidDel="004723C1">
                                  <w:delText>R</w:delText>
                                </w:r>
                              </w:del>
                              <w:r w:rsidR="009056DF" w:rsidRPr="007B2A35">
                                <w:t xml:space="preserve">econstruction for </w:t>
                              </w:r>
                              <w:ins w:id="1341" w:author="Microsoft Office User" w:date="2022-10-11T19:13:00Z">
                                <w:r w:rsidR="0052413F">
                                  <w:t>c</w:t>
                                </w:r>
                              </w:ins>
                              <w:del w:id="1342" w:author="Microsoft Office User" w:date="2022-10-11T19:13:00Z">
                                <w:r w:rsidR="009056DF" w:rsidRPr="007B2A35">
                                  <w:delText>C</w:delText>
                                </w:r>
                              </w:del>
                              <w:r w:rsidR="009056DF" w:rsidRPr="007B2A35">
                                <w:t xml:space="preserve">alibration and </w:t>
                              </w:r>
                              <w:ins w:id="1343" w:author="Microsoft Office User" w:date="2022-10-11T19:13:00Z">
                                <w:r w:rsidR="0052413F">
                                  <w:t>v</w:t>
                                </w:r>
                              </w:ins>
                              <w:del w:id="1344" w:author="Microsoft Office User" w:date="2022-10-11T19:13:00Z">
                                <w:r w:rsidR="009056DF" w:rsidRPr="007B2A35">
                                  <w:delText>V</w:delText>
                                </w:r>
                              </w:del>
                              <w:r w:rsidR="009056DF" w:rsidRPr="007B2A35">
                                <w:t>erification</w:t>
                              </w:r>
                              <w:ins w:id="1345" w:author="David Edge" w:date="2022-10-22T10:39:00Z">
                                <w:r w:rsidR="004723C1">
                                  <w:t>.</w:t>
                                </w:r>
                              </w:ins>
                              <w:del w:id="1346" w:author="David Edge" w:date="2022-10-22T10:39:00Z">
                                <w:r w:rsidR="009056DF" w:rsidRPr="007B2A35" w:rsidDel="004723C1">
                                  <w:delText xml:space="preserve"> intervals </w:delText>
                                </w:r>
                              </w:del>
                              <w:ins w:id="1347" w:author="Microsoft Office User" w:date="2022-10-11T19:12:00Z">
                                <w:del w:id="1348" w:author="David Edge" w:date="2022-10-22T10:39:00Z">
                                  <w:r w:rsidR="002E7000" w:rsidDel="004723C1">
                                    <w:delText xml:space="preserve">are </w:delText>
                                  </w:r>
                                </w:del>
                              </w:ins>
                              <w:del w:id="1349" w:author="David Edge" w:date="2022-10-22T10:39:00Z">
                                <w:r w:rsidR="009056DF" w:rsidRPr="007B2A35" w:rsidDel="004723C1">
                                  <w:delText>defined by</w:delText>
                                </w:r>
                              </w:del>
                              <w:r w:rsidR="009056DF" w:rsidRPr="007B2A35">
                                <w:t xml:space="preserve"> </w:t>
                              </w:r>
                              <w:del w:id="1350" w:author="David Edge" w:date="2022-10-22T10:39:00Z">
                                <w:r w:rsidR="009056DF" w:rsidRPr="007B2A35" w:rsidDel="004723C1">
                                  <w:delText xml:space="preserve">this regression. </w:delText>
                                </w:r>
                              </w:del>
                              <w:r w:rsidR="009056DF" w:rsidRPr="007B2A35">
                                <w:rPr>
                                  <w:b/>
                                  <w:bCs/>
                                </w:rPr>
                                <w:t>Verification</w:t>
                              </w:r>
                              <w:r w:rsidR="009056DF" w:rsidRPr="007B2A35">
                                <w:t>:</w:t>
                              </w:r>
                              <w:r w:rsidR="006B12E1" w:rsidRPr="007B2A35">
                                <w:t xml:space="preserve"> orange dashed line:</w:t>
                              </w:r>
                              <w:r w:rsidR="004B7976" w:rsidRPr="007B2A35">
                                <w:t xml:space="preserve"> 90-percentile </w:t>
                              </w:r>
                              <w:del w:id="1351" w:author="Trouet, Valerie M - (trouet) [2]" w:date="2022-10-18T12:19:00Z">
                                <w:r w:rsidR="004B7976" w:rsidRPr="007B2A35" w:rsidDel="00A55776">
                                  <w:delText xml:space="preserve">empirical </w:delText>
                                </w:r>
                              </w:del>
                              <w:ins w:id="1352" w:author="Trouet, Valerie M - (trouet) [2]" w:date="2022-10-18T12:19:00Z">
                                <w:del w:id="1353" w:author="David Edge" w:date="2022-10-22T10:40:00Z">
                                  <w:r w:rsidR="00A55776" w:rsidDel="004723C1">
                                    <w:delText>verification?</w:delText>
                                  </w:r>
                                  <w:r w:rsidR="00A55776" w:rsidRPr="007B2A35" w:rsidDel="004723C1">
                                    <w:delText xml:space="preserve"> </w:delText>
                                  </w:r>
                                </w:del>
                              </w:ins>
                              <w:ins w:id="1354" w:author="Trouet, Valerie M - (trouet)" w:date="2022-10-19T16:34:00Z">
                                <w:del w:id="1355" w:author="David Edge" w:date="2022-10-22T10:40:00Z">
                                  <w:r w:rsidR="00A55776" w:rsidRPr="007B2A35" w:rsidDel="004723C1">
                                    <w:delText>E</w:delText>
                                  </w:r>
                                  <w:r w:rsidR="004B7976" w:rsidRPr="007B2A35" w:rsidDel="004723C1">
                                    <w:delText>rror</w:delText>
                                  </w:r>
                                </w:del>
                              </w:ins>
                              <w:ins w:id="1356" w:author="Trouet, Valerie M - (trouet) [2]" w:date="2022-10-18T12:20:00Z">
                                <w:del w:id="1357" w:author="David Edge" w:date="2022-10-22T10:40:00Z">
                                  <w:r w:rsidR="00A55776" w:rsidDel="004723C1">
                                    <w:delText xml:space="preserve"> or what do you mean by ‘</w:delText>
                                  </w:r>
                                </w:del>
                                <w:r w:rsidR="00A55776">
                                  <w:t>empirical</w:t>
                                </w:r>
                                <w:del w:id="1358" w:author="David Edge" w:date="2022-10-22T10:40:00Z">
                                  <w:r w:rsidR="00A55776" w:rsidDel="004723C1">
                                    <w:delText>’</w:delText>
                                  </w:r>
                                </w:del>
                                <w:r w:rsidR="00A55776">
                                  <w:t xml:space="preserve"> error</w:t>
                                </w:r>
                              </w:ins>
                              <w:ins w:id="1359" w:author="David Edge" w:date="2022-10-22T10:42:00Z">
                                <w:r w:rsidR="004723C1">
                                  <w:t>,</w:t>
                                </w:r>
                              </w:ins>
                              <w:ins w:id="1360" w:author="David Edge" w:date="2022-10-19T16:34:00Z">
                                <w:r w:rsidR="006B12E1" w:rsidRPr="007B2A35">
                                  <w:t xml:space="preserve"> </w:t>
                                </w:r>
                              </w:ins>
                              <w:ins w:id="1361" w:author="David Edge" w:date="2022-10-22T10:41:00Z">
                                <w:r w:rsidR="004723C1">
                                  <w:t xml:space="preserve">black points: </w:t>
                                </w:r>
                              </w:ins>
                              <w:ins w:id="1362" w:author="Microsoft Office User" w:date="2022-10-11T19:12:00Z">
                                <w:del w:id="1363" w:author="David Edge" w:date="2022-10-22T10:41:00Z">
                                  <w:r w:rsidR="0052413F" w:rsidDel="004723C1">
                                    <w:delText>The d</w:delText>
                                  </w:r>
                                </w:del>
                              </w:ins>
                              <w:ins w:id="1364" w:author="Trouet, Valerie M - (trouet) [2]" w:date="2022-10-18T12:20:00Z">
                                <w:del w:id="1365" w:author="David Edge" w:date="2022-10-22T10:41:00Z">
                                  <w:r w:rsidR="00A55776" w:rsidDel="004723C1">
                                    <w:delText>? This is not a term that you use in the main text</w:delText>
                                  </w:r>
                                </w:del>
                              </w:ins>
                              <w:ins w:id="1366" w:author="Trouet, Valerie M - (trouet)" w:date="2022-10-19T16:34:00Z">
                                <w:del w:id="1367" w:author="David Edge" w:date="2022-10-22T10:41:00Z">
                                  <w:r w:rsidR="004B7976" w:rsidRPr="007B2A35" w:rsidDel="004723C1">
                                    <w:delText>.</w:delText>
                                  </w:r>
                                  <w:r w:rsidR="006B12E1" w:rsidRPr="007B2A35" w:rsidDel="004723C1">
                                    <w:delText xml:space="preserve"> </w:delText>
                                  </w:r>
                                </w:del>
                              </w:ins>
                              <w:del w:id="1368" w:author="David Edge" w:date="2022-10-22T10:41:00Z">
                                <w:r w:rsidR="006B12E1" w:rsidRPr="007B2A35" w:rsidDel="004723C1">
                                  <w:delText>D</w:delText>
                                </w:r>
                                <w:r w:rsidR="009056DF" w:rsidRPr="007B2A35" w:rsidDel="004723C1">
                                  <w:delText xml:space="preserve">istance from reconstruction to each point measured, empirical and theoretical errors for </w:delText>
                                </w:r>
                                <w:r w:rsidR="006B12E1" w:rsidRPr="007B2A35" w:rsidDel="004723C1">
                                  <w:delText xml:space="preserve">50- and 90-percentile </w:delText>
                                </w:r>
                              </w:del>
                              <w:ins w:id="1369" w:author="Microsoft Office User" w:date="2022-10-11T19:12:00Z">
                                <w:del w:id="1370" w:author="David Edge" w:date="2022-10-22T10:41:00Z">
                                  <w:r w:rsidR="0052413F" w:rsidDel="004723C1">
                                    <w:delText xml:space="preserve">are </w:delText>
                                  </w:r>
                                </w:del>
                              </w:ins>
                              <w:ins w:id="1371" w:author="Trouet, Valerie M - (trouet)" w:date="2022-10-19T16:34:00Z">
                                <w:del w:id="1372" w:author="David Edge" w:date="2022-10-22T10:41:00Z">
                                  <w:r w:rsidR="006B12E1" w:rsidRPr="007B2A35" w:rsidDel="004723C1">
                                    <w:delText>defined.</w:delText>
                                  </w:r>
                                </w:del>
                              </w:ins>
                              <w:ins w:id="1373" w:author="Trouet, Valerie M - (trouet) [2]" w:date="2022-10-18T12:23:00Z">
                                <w:del w:id="1374" w:author="David Edge" w:date="2022-10-22T10:41:00Z">
                                  <w:r w:rsidR="00A55776" w:rsidDel="004723C1">
                                    <w:delText>? Are you still talking about the orange line? Or what are you describing in this sentence. And what is the difference between the empirical and theoretical error? Not described in the text</w:delText>
                                  </w:r>
                                </w:del>
                              </w:ins>
                              <w:ins w:id="1375" w:author="David Edge" w:date="2022-10-22T10:41:00Z">
                                <w:r w:rsidR="004723C1">
                                  <w:t>target values</w:t>
                                </w:r>
                              </w:ins>
                              <w:ins w:id="1376" w:author="David Edge" w:date="2022-10-22T10:42:00Z">
                                <w:r w:rsidR="004723C1">
                                  <w:t xml:space="preserve">. VE measured as absolute difference between </w:t>
                                </w:r>
                              </w:ins>
                              <w:ins w:id="1377" w:author="David Edge" w:date="2022-10-22T10:44:00Z">
                                <w:r w:rsidR="004723C1">
                                  <w:t>black line and black points.</w:t>
                                </w:r>
                              </w:ins>
                              <w:del w:id="1378" w:author="David Edge" w:date="2022-10-22T10:44:00Z">
                                <w:r w:rsidR="006B12E1" w:rsidRPr="007B2A35" w:rsidDel="004723C1">
                                  <w:delText xml:space="preserve"> </w:delText>
                                </w:r>
                              </w:del>
                              <w:r w:rsidR="009056DF" w:rsidRPr="007B2A35">
                                <w:t xml:space="preserve"> </w:t>
                              </w:r>
                              <w:r w:rsidR="006B12E1" w:rsidRPr="007B2A35">
                                <w:rPr>
                                  <w:b/>
                                  <w:bCs/>
                                </w:rPr>
                                <w:t>Aside</w:t>
                              </w:r>
                              <w:r w:rsidR="006B12E1" w:rsidRPr="007B2A35">
                                <w:t xml:space="preserve">: black line: reconstruction based on </w:t>
                              </w:r>
                              <w:del w:id="1379" w:author="David Edge" w:date="2022-10-22T10:44:00Z">
                                <w:r w:rsidR="006B12E1" w:rsidRPr="007B2A35" w:rsidDel="004723C1">
                                  <w:delText xml:space="preserve">all data in </w:delText>
                                </w:r>
                              </w:del>
                              <w:ins w:id="1380" w:author="Microsoft Office User" w:date="2022-10-11T19:13:00Z">
                                <w:del w:id="1381" w:author="David Edge" w:date="2022-10-22T10:44:00Z">
                                  <w:r w:rsidR="0052413F" w:rsidDel="004723C1">
                                    <w:delText>c</w:delText>
                                  </w:r>
                                </w:del>
                              </w:ins>
                              <w:del w:id="1382" w:author="David Edge" w:date="2022-10-22T10:44:00Z">
                                <w:r w:rsidR="006B12E1" w:rsidRPr="007B2A35" w:rsidDel="004723C1">
                                  <w:delText xml:space="preserve">Calibration and verification </w:delText>
                                </w:r>
                              </w:del>
                              <w:ins w:id="1383" w:author="David Edge" w:date="2022-10-22T10:44:00Z">
                                <w:r w:rsidR="004723C1">
                                  <w:t>regression in full CVI</w:t>
                                </w:r>
                              </w:ins>
                              <w:del w:id="1384" w:author="David Edge" w:date="2022-10-22T10:44:00Z">
                                <w:r w:rsidR="006B12E1" w:rsidRPr="007B2A35" w:rsidDel="004723C1">
                                  <w:delText>intervals</w:delText>
                                </w:r>
                              </w:del>
                              <w:r w:rsidR="006B12E1" w:rsidRPr="007B2A35">
                                <w:t xml:space="preserve">. </w:t>
                              </w:r>
                              <w:ins w:id="1385" w:author="Microsoft Office User" w:date="2022-10-11T19:13:00Z">
                                <w:r w:rsidR="0052413F">
                                  <w:t>C</w:t>
                                </w:r>
                              </w:ins>
                              <w:del w:id="1386" w:author="Microsoft Office User" w:date="2022-10-11T19:13:00Z">
                                <w:r w:rsidR="006B12E1" w:rsidRPr="007B2A35">
                                  <w:delText>c</w:delText>
                                </w:r>
                              </w:del>
                              <w:r w:rsidR="006B12E1" w:rsidRPr="007B2A35">
                                <w:t>olored lines: 90</w:t>
                              </w:r>
                              <w:ins w:id="1387" w:author="David Edge" w:date="2022-10-22T10:45:00Z">
                                <w:r w:rsidR="004723C1">
                                  <w:t>th</w:t>
                                </w:r>
                              </w:ins>
                              <w:r w:rsidR="006B12E1" w:rsidRPr="007B2A35">
                                <w:t xml:space="preserve">-percentile </w:t>
                              </w:r>
                              <w:r w:rsidR="006B12E1" w:rsidRPr="004723C1">
                                <w:t>empirical and theoretical</w:t>
                              </w:r>
                              <w:r w:rsidR="006B12E1" w:rsidRPr="007B2A35">
                                <w:t xml:space="preserve"> </w:t>
                              </w:r>
                              <w:ins w:id="1388" w:author="Trouet, Valerie M - (trouet) [2]" w:date="2022-10-18T12:24:00Z">
                                <w:del w:id="1389" w:author="David Edge" w:date="2022-10-22T10:45:00Z">
                                  <w:r w:rsidR="00A55776" w:rsidDel="004723C1">
                                    <w:delText>again: haven’t seen a definition of these in the</w:delText>
                                  </w:r>
                                </w:del>
                              </w:ins>
                              <w:ins w:id="1390" w:author="Trouet, Valerie M - (trouet) [2]" w:date="2022-10-18T14:16:00Z">
                                <w:del w:id="1391" w:author="David Edge" w:date="2022-10-22T10:45:00Z">
                                  <w:r w:rsidR="00D65390" w:rsidDel="004723C1">
                                    <w:delText xml:space="preserve"> m</w:delText>
                                  </w:r>
                                </w:del>
                              </w:ins>
                              <w:ins w:id="1392" w:author="Trouet, Valerie M - (trouet) [2]" w:date="2022-10-18T12:24:00Z">
                                <w:del w:id="1393" w:author="David Edge" w:date="2022-10-22T10:45:00Z">
                                  <w:r w:rsidR="00A55776" w:rsidDel="004723C1">
                                    <w:delText>ai</w:delText>
                                  </w:r>
                                </w:del>
                              </w:ins>
                              <w:ins w:id="1394" w:author="Trouet, Valerie M - (trouet) [2]" w:date="2022-10-18T12:25:00Z">
                                <w:del w:id="1395" w:author="David Edge" w:date="2022-10-22T10:45:00Z">
                                  <w:r w:rsidR="00A55776" w:rsidDel="004723C1">
                                    <w:delText xml:space="preserve">n text </w:delText>
                                  </w:r>
                                </w:del>
                              </w:ins>
                              <w:del w:id="1396" w:author="David Edge" w:date="2022-10-20T10:49:00Z">
                                <w:r w:rsidR="006B12E1" w:rsidRPr="007B2A35" w:rsidDel="00746E82">
                                  <w:delText>prediction</w:delText>
                                </w:r>
                              </w:del>
                              <w:del w:id="1397" w:author="David Edge" w:date="2022-10-22T10:45:00Z">
                                <w:r w:rsidR="006B12E1" w:rsidRPr="007B2A35" w:rsidDel="004723C1">
                                  <w:delText xml:space="preserve"> </w:delText>
                                </w:r>
                              </w:del>
                              <w:ins w:id="1398" w:author="David Edge" w:date="2022-10-22T10:45:00Z">
                                <w:r w:rsidR="004723C1">
                                  <w:t xml:space="preserve">confidence </w:t>
                                </w:r>
                              </w:ins>
                              <w:r w:rsidR="006B12E1" w:rsidRPr="007B2A35">
                                <w:t>intervals</w:t>
                              </w:r>
                              <w:ins w:id="1399" w:author="David Edge" w:date="2022-10-22T10:46:00Z">
                                <w:r w:rsidR="004723C1">
                                  <w:t>,</w:t>
                                </w:r>
                              </w:ins>
                              <w:r w:rsidR="006B12E1" w:rsidRPr="007B2A35">
                                <w:t xml:space="preserve"> green: </w:t>
                              </w:r>
                              <w:r w:rsidR="002B0AF4" w:rsidRPr="007B2A35">
                                <w:t>no bootstrapping</w:t>
                              </w:r>
                              <w:r w:rsidR="006B12E1" w:rsidRPr="007B2A35">
                                <w:t xml:space="preserve">. </w:t>
                              </w:r>
                              <w:ins w:id="1400" w:author="David Edge" w:date="2022-10-22T10:46:00Z">
                                <w:r w:rsidR="004723C1">
                                  <w:t>b</w:t>
                                </w:r>
                              </w:ins>
                              <w:del w:id="1401" w:author="David Edge" w:date="2022-10-22T10:46:00Z">
                                <w:r w:rsidR="002B0AF4" w:rsidRPr="007B2A35" w:rsidDel="004723C1">
                                  <w:delText>B</w:delText>
                                </w:r>
                              </w:del>
                              <w:r w:rsidR="006B12E1" w:rsidRPr="007B2A35">
                                <w:t>lue</w:t>
                              </w:r>
                              <w:r w:rsidR="002B0AF4" w:rsidRPr="007B2A35">
                                <w:t>: MEboot</w:t>
                              </w:r>
                              <w:ins w:id="1402" w:author="David Edge" w:date="2022-10-22T10:46:00Z">
                                <w:r w:rsidR="004723C1">
                                  <w:t>, r</w:t>
                                </w:r>
                              </w:ins>
                              <w:del w:id="1403" w:author="David Edge" w:date="2022-10-22T10:46:00Z">
                                <w:r w:rsidR="002B0AF4" w:rsidRPr="007B2A35" w:rsidDel="004723C1">
                                  <w:delText xml:space="preserve">. </w:delText>
                                </w:r>
                              </w:del>
                              <w:ins w:id="1404" w:author="Microsoft Office User" w:date="2022-10-11T19:13:00Z">
                                <w:del w:id="1405" w:author="David Edge" w:date="2022-10-22T10:46:00Z">
                                  <w:r w:rsidR="0052413F" w:rsidDel="004723C1">
                                    <w:delText>R</w:delText>
                                  </w:r>
                                </w:del>
                              </w:ins>
                              <w:del w:id="1406" w:author="Microsoft Office User" w:date="2022-10-11T19:13:00Z">
                                <w:r w:rsidR="002B0AF4" w:rsidRPr="007B2A35">
                                  <w:delText>r</w:delText>
                                </w:r>
                              </w:del>
                              <w:r w:rsidR="002B0AF4" w:rsidRPr="007B2A35">
                                <w:t xml:space="preserve">ed: </w:t>
                              </w:r>
                              <w:ins w:id="1407" w:author="David Edge" w:date="2022-10-22T10:46:00Z">
                                <w:r w:rsidR="004723C1">
                                  <w:t>t</w:t>
                                </w:r>
                              </w:ins>
                              <w:del w:id="1408" w:author="David Edge" w:date="2022-10-22T10:46:00Z">
                                <w:r w:rsidR="002B0AF4" w:rsidRPr="007B2A35" w:rsidDel="004723C1">
                                  <w:delText>T</w:delText>
                                </w:r>
                              </w:del>
                              <w:r w:rsidR="002B0AF4" w:rsidRPr="007B2A35">
                                <w:t xml:space="preserve">raditional bootstrapping. </w:t>
                              </w:r>
                              <w:ins w:id="1409" w:author="Microsoft Office User" w:date="2022-10-11T19:14:00Z">
                                <w:del w:id="1410" w:author="David Edge" w:date="2022-10-22T10:46:00Z">
                                  <w:r w:rsidR="0052413F" w:rsidDel="004723C1">
                                    <w:delText>er</w:delText>
                                  </w:r>
                                </w:del>
                              </w:ins>
                              <w:ins w:id="1411" w:author="Trouet, Valerie M - (trouet)" w:date="2022-10-19T16:34:00Z">
                                <w:del w:id="1412" w:author="David Edge" w:date="2022-10-22T13:39:00Z">
                                  <w:r w:rsidR="002B0AF4" w:rsidRPr="007B2A35" w:rsidDel="0023124D">
                                    <w:delText>P</w:delText>
                                  </w:r>
                                </w:del>
                              </w:ins>
                              <w:ins w:id="1413" w:author="David Edge" w:date="2022-10-22T13:39:00Z">
                                <w:r w:rsidR="0023124D">
                                  <w:t>CIC</w:t>
                                </w:r>
                              </w:ins>
                              <w:ins w:id="1414" w:author="Trouet, Valerie M - (trouet) [2]" w:date="2022-10-18T12:25:00Z">
                                <w:del w:id="1415" w:author="David Edge" w:date="2022-10-22T10:46:00Z">
                                  <w:r w:rsidR="00A55776" w:rsidDel="004723C1">
                                    <w:delText>ercentage?</w:delText>
                                  </w:r>
                                </w:del>
                              </w:ins>
                              <w:del w:id="1416" w:author="Trouet, Valerie M - (trouet) [2]" w:date="2022-10-18T12:25:00Z">
                                <w:r w:rsidR="002B0AF4" w:rsidRPr="007B2A35" w:rsidDel="00A55776">
                                  <w:delText>recent</w:delText>
                                </w:r>
                              </w:del>
                              <w:del w:id="1417" w:author="David Edge" w:date="2022-10-22T10:46:00Z">
                                <w:r w:rsidR="002B0AF4" w:rsidRPr="007B2A35" w:rsidDel="004723C1">
                                  <w:delText xml:space="preserve"> capture</w:delText>
                                </w:r>
                              </w:del>
                              <w:ins w:id="1418" w:author="Microsoft Office User" w:date="2022-10-11T19:14:00Z">
                                <w:r w:rsidR="0052413F">
                                  <w:t xml:space="preserve"> is</w:t>
                                </w:r>
                              </w:ins>
                              <w:r w:rsidR="002B0AF4" w:rsidRPr="007B2A35">
                                <w:t xml:space="preserve"> measured for each method as the percentage of target points falling within the </w:t>
                              </w:r>
                              <w:del w:id="1419" w:author="David Edge" w:date="2022-10-20T10:49:00Z">
                                <w:r w:rsidR="002B0AF4" w:rsidRPr="007B2A35" w:rsidDel="00746E82">
                                  <w:delText>prediction</w:delText>
                                </w:r>
                              </w:del>
                              <w:ins w:id="1420" w:author="David Edge" w:date="2022-10-20T10:49:00Z">
                                <w:r w:rsidR="00746E82">
                                  <w:t>confidence</w:t>
                                </w:r>
                              </w:ins>
                              <w:r w:rsidR="002B0AF4" w:rsidRPr="007B2A35">
                                <w:t xml:space="preserve"> intervals. b) </w:t>
                              </w:r>
                              <w:r w:rsidR="004B7976" w:rsidRPr="007B2A35">
                                <w:t>Pink box: Aside interval as in panel</w:t>
                              </w:r>
                              <w:r w:rsidR="002B0AF4" w:rsidRPr="007B2A35">
                                <w:t xml:space="preserve"> a.</w:t>
                              </w:r>
                              <w:r w:rsidR="004B7976" w:rsidRPr="007B2A35">
                                <w:t xml:space="preserve"> Blue/yellow lines: calibration/verification intervals, 52 of each.</w:t>
                              </w:r>
                              <w:r w:rsidR="002B0AF4" w:rsidRPr="007B2A35">
                                <w:t xml:space="preserve"> Average verification error values from the 52 possible verification intervals used to </w:t>
                              </w:r>
                              <w:r w:rsidR="009F5747" w:rsidRPr="007B2A35">
                                <w:t xml:space="preserve">build </w:t>
                              </w:r>
                              <w:del w:id="1421" w:author="David Edge" w:date="2022-10-20T10:49:00Z">
                                <w:r w:rsidR="009F5747" w:rsidRPr="007B2A35" w:rsidDel="00746E82">
                                  <w:delText>prediction</w:delText>
                                </w:r>
                              </w:del>
                              <w:ins w:id="1422" w:author="David Edge" w:date="2022-10-20T10:49:00Z">
                                <w:r w:rsidR="00746E82">
                                  <w:t>confidence</w:t>
                                </w:r>
                              </w:ins>
                              <w:r w:rsidR="009F5747" w:rsidRPr="007B2A35">
                                <w:t xml:space="preserve"> intervals in one set aside interval.</w:t>
                              </w:r>
                              <w:ins w:id="1423" w:author="David Edge" w:date="2022-10-22T10:47:00Z">
                                <w:r w:rsidR="008D3B46">
                                  <w:t xml:space="preserve"> c) SAI and CVI</w:t>
                                </w:r>
                              </w:ins>
                              <w:ins w:id="1424" w:author="David Edge" w:date="2022-10-22T10:48:00Z">
                                <w:r w:rsidR="008D3B46">
                                  <w:t>, the first and last 3 of 62</w:t>
                                </w:r>
                              </w:ins>
                              <w:ins w:id="1425" w:author="David Edge" w:date="2022-10-22T14:41:00Z">
                                <w:r w:rsidR="00F573B6">
                                  <w:t xml:space="preserve"> (for this example)</w:t>
                                </w:r>
                              </w:ins>
                              <w:ins w:id="1426" w:author="David Edge" w:date="2022-10-22T10:48:00Z">
                                <w:r w:rsidR="008D3B46">
                                  <w:t xml:space="preserve"> total shown. The me</w:t>
                                </w:r>
                              </w:ins>
                              <w:ins w:id="1427" w:author="David Edge" w:date="2022-10-23T08:56:00Z">
                                <w:r w:rsidR="00D40BCB">
                                  <w:t>an</w:t>
                                </w:r>
                              </w:ins>
                              <w:ins w:id="1428" w:author="David Edge" w:date="2022-10-22T10:48:00Z">
                                <w:r w:rsidR="008D3B46">
                                  <w:t xml:space="preserve"> </w:t>
                                </w:r>
                              </w:ins>
                              <w:ins w:id="1429" w:author="David Edge" w:date="2022-10-22T13:39:00Z">
                                <w:r w:rsidR="0023124D">
                                  <w:t>CIC</w:t>
                                </w:r>
                              </w:ins>
                              <w:ins w:id="1430" w:author="David Edge" w:date="2022-10-22T10:49:00Z">
                                <w:r w:rsidR="008D3B46">
                                  <w:t xml:space="preserve"> across all SAI</w:t>
                                </w:r>
                              </w:ins>
                              <w:ins w:id="1431" w:author="David Edge" w:date="2022-10-22T10:48:00Z">
                                <w:r w:rsidR="008D3B46">
                                  <w:t xml:space="preserve"> </w:t>
                                </w:r>
                              </w:ins>
                              <w:ins w:id="1432" w:author="David Edge" w:date="2022-10-22T10:49:00Z">
                                <w:r w:rsidR="008D3B46">
                                  <w:t xml:space="preserve">for each confidence interval method was </w:t>
                                </w:r>
                              </w:ins>
                              <w:ins w:id="1433" w:author="David Edge" w:date="2022-10-22T14:42:00Z">
                                <w:r w:rsidR="00F573B6">
                                  <w:t>used</w:t>
                                </w:r>
                              </w:ins>
                              <w:ins w:id="1434" w:author="David Edge" w:date="2022-10-22T10:49:00Z">
                                <w:r w:rsidR="008D3B46">
                                  <w:t xml:space="preserve"> as the </w:t>
                                </w:r>
                              </w:ins>
                              <w:proofErr w:type="spellStart"/>
                              <w:ins w:id="1435" w:author="David Edge" w:date="2022-10-22T13:39:00Z">
                                <w:r w:rsidR="0023124D">
                                  <w:t>CIC</w:t>
                                </w:r>
                              </w:ins>
                              <w:ins w:id="1436" w:author="David Edge" w:date="2022-10-22T14:41:00Z">
                                <w:r w:rsidR="00F573B6" w:rsidRPr="00F573B6">
                                  <w:rPr>
                                    <w:vertAlign w:val="subscript"/>
                                    <w:rPrChange w:id="1437" w:author="David Edge" w:date="2022-10-22T14:42:00Z">
                                      <w:rPr/>
                                    </w:rPrChange>
                                  </w:rPr>
                                  <w:t>m</w:t>
                                </w:r>
                              </w:ins>
                              <w:proofErr w:type="spellEnd"/>
                              <w:ins w:id="1438" w:author="David Edge" w:date="2022-10-22T10:49:00Z">
                                <w:r w:rsidR="008D3B46">
                                  <w:t xml:space="preserve"> </w:t>
                                </w:r>
                              </w:ins>
                              <w:ins w:id="1439" w:author="David Edge" w:date="2022-10-22T14:42:00Z">
                                <w:r w:rsidR="00F573B6">
                                  <w:t xml:space="preserve">value </w:t>
                                </w:r>
                              </w:ins>
                              <w:ins w:id="1440" w:author="David Edge" w:date="2022-10-22T10:49:00Z">
                                <w:r w:rsidR="008D3B46">
                                  <w:t>for the chron</w:t>
                                </w:r>
                              </w:ins>
                              <w:ins w:id="1441" w:author="David Edge" w:date="2022-10-22T10:50:00Z">
                                <w:r w:rsidR="008D3B46">
                                  <w:t>ology.</w:t>
                                </w:r>
                              </w:ins>
                            </w:p>
                          </w:txbxContent>
                        </wps:txbx>
                        <wps:bodyPr rot="0" vert="horz" wrap="square" lIns="91440" tIns="45720" rIns="91440" bIns="45720" anchor="t" anchorCtr="0">
                          <a:noAutofit/>
                        </wps:bodyPr>
                      </wps:wsp>
                      <wpg:grpSp>
                        <wpg:cNvPr id="34" name="Group 34"/>
                        <wpg:cNvGrpSpPr/>
                        <wpg:grpSpPr>
                          <a:xfrm>
                            <a:off x="0" y="0"/>
                            <a:ext cx="5943600" cy="5203825"/>
                            <a:chOff x="0" y="0"/>
                            <a:chExt cx="5943600" cy="5203825"/>
                          </a:xfrm>
                        </wpg:grpSpPr>
                        <wpg:grpSp>
                          <wpg:cNvPr id="35" name="Group 35"/>
                          <wpg:cNvGrpSpPr/>
                          <wpg:grpSpPr>
                            <a:xfrm>
                              <a:off x="0" y="0"/>
                              <a:ext cx="5943600" cy="5203825"/>
                              <a:chOff x="0" y="0"/>
                              <a:chExt cx="5943600" cy="5203825"/>
                            </a:xfrm>
                          </wpg:grpSpPr>
                          <wpg:grpSp>
                            <wpg:cNvPr id="36" name="Group 36"/>
                            <wpg:cNvGrpSpPr/>
                            <wpg:grpSpPr>
                              <a:xfrm>
                                <a:off x="0" y="0"/>
                                <a:ext cx="5943600" cy="5203825"/>
                                <a:chOff x="0" y="0"/>
                                <a:chExt cx="5943600" cy="5203825"/>
                              </a:xfrm>
                            </wpg:grpSpPr>
                            <pic:pic xmlns:pic="http://schemas.openxmlformats.org/drawingml/2006/picture">
                              <pic:nvPicPr>
                                <pic:cNvPr id="37" name="Picture 37" descr="Chart&#10;&#10;Description automatically generated"/>
                                <pic:cNvPicPr>
                                  <a:picLocks noChangeAspect="1"/>
                                </pic:cNvPicPr>
                              </pic:nvPicPr>
                              <pic:blipFill rotWithShape="1">
                                <a:blip r:embed="rId12" cstate="print">
                                  <a:extLst>
                                    <a:ext uri="{28A0092B-C50C-407E-A947-70E740481C1C}">
                                      <a14:useLocalDpi xmlns:a14="http://schemas.microsoft.com/office/drawing/2010/main" val="0"/>
                                    </a:ext>
                                  </a:extLst>
                                </a:blip>
                                <a:srcRect b="33835"/>
                                <a:stretch/>
                              </pic:blipFill>
                              <pic:spPr bwMode="auto">
                                <a:xfrm>
                                  <a:off x="0" y="0"/>
                                  <a:ext cx="5943600" cy="3408045"/>
                                </a:xfrm>
                                <a:prstGeom prst="rect">
                                  <a:avLst/>
                                </a:prstGeom>
                                <a:ln>
                                  <a:noFill/>
                                </a:ln>
                                <a:extLst>
                                  <a:ext uri="{53640926-AAD7-44D8-BBD7-CCE9431645EC}">
                                    <a14:shadowObscured xmlns:a14="http://schemas.microsoft.com/office/drawing/2010/main"/>
                                  </a:ext>
                                </a:extLst>
                              </pic:spPr>
                            </pic:pic>
                            <wpg:grpSp>
                              <wpg:cNvPr id="38" name="Group 38"/>
                              <wpg:cNvGrpSpPr/>
                              <wpg:grpSpPr>
                                <a:xfrm>
                                  <a:off x="123825" y="3457575"/>
                                  <a:ext cx="5819775" cy="1746250"/>
                                  <a:chOff x="0" y="0"/>
                                  <a:chExt cx="5819775" cy="1746250"/>
                                </a:xfrm>
                              </wpg:grpSpPr>
                              <wpg:grpSp>
                                <wpg:cNvPr id="39" name="Group 39"/>
                                <wpg:cNvGrpSpPr/>
                                <wpg:grpSpPr>
                                  <a:xfrm>
                                    <a:off x="0" y="0"/>
                                    <a:ext cx="5819775" cy="1746250"/>
                                    <a:chOff x="0" y="0"/>
                                    <a:chExt cx="5819775" cy="1746250"/>
                                  </a:xfrm>
                                </wpg:grpSpPr>
                                <pic:pic xmlns:pic="http://schemas.openxmlformats.org/drawingml/2006/picture">
                                  <pic:nvPicPr>
                                    <pic:cNvPr id="40" name="Picture 40" descr="Chart&#10;&#10;Description automatically generated"/>
                                    <pic:cNvPicPr>
                                      <a:picLocks noChangeAspect="1"/>
                                    </pic:cNvPicPr>
                                  </pic:nvPicPr>
                                  <pic:blipFill rotWithShape="1">
                                    <a:blip r:embed="rId13" cstate="print">
                                      <a:extLst>
                                        <a:ext uri="{28A0092B-C50C-407E-A947-70E740481C1C}">
                                          <a14:useLocalDpi xmlns:a14="http://schemas.microsoft.com/office/drawing/2010/main" val="0"/>
                                        </a:ext>
                                      </a:extLst>
                                    </a:blip>
                                    <a:srcRect l="2105" t="66109" r="-1061"/>
                                    <a:stretch/>
                                  </pic:blipFill>
                                  <pic:spPr bwMode="auto">
                                    <a:xfrm>
                                      <a:off x="0" y="19050"/>
                                      <a:ext cx="5819775" cy="1727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1" name="Picture 41" descr="Chart&#10;&#10;Description automatically generated"/>
                                    <pic:cNvPicPr>
                                      <a:picLocks noChangeAspect="1"/>
                                    </pic:cNvPicPr>
                                  </pic:nvPicPr>
                                  <pic:blipFill rotWithShape="1">
                                    <a:blip r:embed="rId14" cstate="print">
                                      <a:extLst>
                                        <a:ext uri="{28A0092B-C50C-407E-A947-70E740481C1C}">
                                          <a14:useLocalDpi xmlns:a14="http://schemas.microsoft.com/office/drawing/2010/main" val="0"/>
                                        </a:ext>
                                      </a:extLst>
                                    </a:blip>
                                    <a:srcRect l="4439" t="66252" r="5051" b="29630"/>
                                    <a:stretch/>
                                  </pic:blipFill>
                                  <pic:spPr bwMode="auto">
                                    <a:xfrm>
                                      <a:off x="95250" y="0"/>
                                      <a:ext cx="5412740" cy="213360"/>
                                    </a:xfrm>
                                    <a:prstGeom prst="rect">
                                      <a:avLst/>
                                    </a:prstGeom>
                                    <a:ln>
                                      <a:noFill/>
                                    </a:ln>
                                    <a:extLst>
                                      <a:ext uri="{53640926-AAD7-44D8-BBD7-CCE9431645EC}">
                                        <a14:shadowObscured xmlns:a14="http://schemas.microsoft.com/office/drawing/2010/main"/>
                                      </a:ext>
                                    </a:extLst>
                                  </pic:spPr>
                                </pic:pic>
                              </wpg:grpSp>
                              <wps:wsp>
                                <wps:cNvPr id="42" name="Oval 42"/>
                                <wps:cNvSpPr/>
                                <wps:spPr>
                                  <a:xfrm>
                                    <a:off x="2609850" y="628650"/>
                                    <a:ext cx="81915" cy="7747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Oval 43"/>
                                <wps:cNvSpPr/>
                                <wps:spPr>
                                  <a:xfrm>
                                    <a:off x="2771775" y="628650"/>
                                    <a:ext cx="81915" cy="7747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Oval 44"/>
                                <wps:cNvSpPr/>
                                <wps:spPr>
                                  <a:xfrm>
                                    <a:off x="2924175" y="628650"/>
                                    <a:ext cx="82339" cy="7800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 name="Rectangle 45"/>
                              <wps:cNvSpPr/>
                              <wps:spPr>
                                <a:xfrm>
                                  <a:off x="352425" y="1743075"/>
                                  <a:ext cx="819150" cy="16192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1171575" y="1762125"/>
                                  <a:ext cx="2223135" cy="539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3390900" y="1762125"/>
                                  <a:ext cx="2181225" cy="539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Connector: Curved 48"/>
                              <wps:cNvCnPr/>
                              <wps:spPr>
                                <a:xfrm flipH="1" flipV="1">
                                  <a:off x="257175" y="1295400"/>
                                  <a:ext cx="89535" cy="556895"/>
                                </a:xfrm>
                                <a:prstGeom prst="curvedConnector3">
                                  <a:avLst>
                                    <a:gd name="adj1" fmla="val 22868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 name="Connector: Curved 49"/>
                              <wps:cNvCnPr/>
                              <wps:spPr>
                                <a:xfrm flipV="1">
                                  <a:off x="5543550" y="1381125"/>
                                  <a:ext cx="76200" cy="438150"/>
                                </a:xfrm>
                                <a:prstGeom prst="curvedConnector3">
                                  <a:avLst>
                                    <a:gd name="adj1" fmla="val 17165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 name="Connector: Curved 50"/>
                              <wps:cNvCnPr/>
                              <wps:spPr>
                                <a:xfrm flipV="1">
                                  <a:off x="3276600" y="1495425"/>
                                  <a:ext cx="61595" cy="307975"/>
                                </a:xfrm>
                                <a:prstGeom prst="curvedConnector3">
                                  <a:avLst>
                                    <a:gd name="adj1" fmla="val 17165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 name="Connector: Curved 51"/>
                              <wps:cNvCnPr/>
                              <wps:spPr>
                                <a:xfrm flipV="1">
                                  <a:off x="5495925" y="2514600"/>
                                  <a:ext cx="100965" cy="956945"/>
                                </a:xfrm>
                                <a:prstGeom prst="curvedConnector3">
                                  <a:avLst>
                                    <a:gd name="adj1" fmla="val 21343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52" name="Text Box 52"/>
                            <wps:cNvSpPr txBox="1"/>
                            <wps:spPr>
                              <a:xfrm>
                                <a:off x="0" y="0"/>
                                <a:ext cx="246380" cy="246380"/>
                              </a:xfrm>
                              <a:prstGeom prst="rect">
                                <a:avLst/>
                              </a:prstGeom>
                              <a:solidFill>
                                <a:schemeClr val="lt1"/>
                              </a:solidFill>
                              <a:ln w="6350">
                                <a:noFill/>
                              </a:ln>
                            </wps:spPr>
                            <wps:txbx>
                              <w:txbxContent>
                                <w:p w14:paraId="39977651" w14:textId="77777777" w:rsidR="006D080D" w:rsidRPr="009056DF" w:rsidRDefault="006D080D" w:rsidP="006D080D">
                                  <w:pPr>
                                    <w:rPr>
                                      <w:b/>
                                      <w:bCs/>
                                    </w:rPr>
                                  </w:pPr>
                                  <w:r w:rsidRPr="009056DF">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Text Box 53"/>
                            <wps:cNvSpPr txBox="1"/>
                            <wps:spPr>
                              <a:xfrm>
                                <a:off x="0" y="1666875"/>
                                <a:ext cx="215153" cy="286603"/>
                              </a:xfrm>
                              <a:prstGeom prst="rect">
                                <a:avLst/>
                              </a:prstGeom>
                              <a:noFill/>
                              <a:ln w="6350">
                                <a:noFill/>
                              </a:ln>
                            </wps:spPr>
                            <wps:txbx>
                              <w:txbxContent>
                                <w:p w14:paraId="3E1B81DB" w14:textId="77777777" w:rsidR="006D080D" w:rsidRPr="009056DF" w:rsidRDefault="006D080D" w:rsidP="006D080D">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Text Box 54"/>
                            <wps:cNvSpPr txBox="1"/>
                            <wps:spPr>
                              <a:xfrm>
                                <a:off x="0" y="3495675"/>
                                <a:ext cx="228600" cy="266700"/>
                              </a:xfrm>
                              <a:prstGeom prst="rect">
                                <a:avLst/>
                              </a:prstGeom>
                              <a:noFill/>
                              <a:ln w="6350">
                                <a:noFill/>
                              </a:ln>
                            </wps:spPr>
                            <wps:txbx>
                              <w:txbxContent>
                                <w:p w14:paraId="137A5344" w14:textId="77777777" w:rsidR="006D080D" w:rsidRPr="009056DF" w:rsidRDefault="006D080D" w:rsidP="006D080D">
                                  <w:pPr>
                                    <w:rPr>
                                      <w:b/>
                                      <w:bCs/>
                                    </w:rPr>
                                  </w:pPr>
                                  <w:r>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 name="Rectangle 55"/>
                          <wps:cNvSpPr/>
                          <wps:spPr>
                            <a:xfrm>
                              <a:off x="304800" y="3476625"/>
                              <a:ext cx="5286375" cy="2190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A6C14FB" id="Group 56" o:spid="_x0000_s1030" style="position:absolute;margin-left:416.8pt;margin-top:31.25pt;width:468pt;height:616.05pt;z-index:251670528;mso-position-horizontal:right;mso-position-horizontal-relative:margin;mso-height-relative:margin" coordsize="59436,78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">
                <v:shape id="_x0000_s1031" type="#_x0000_t202" style="position:absolute;left:190;top:51149;width:59176;height:27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" stroked="f">
                  <v:textbox>
                    <w:txbxContent>
                      <w:p w14:paraId="6E64EDFF" w14:textId="3DA5C5B9" w:rsidR="00A54692" w:rsidRDefault="00A54692">
                        <w:r w:rsidRPr="007B2A35">
                          <w:t xml:space="preserve">Figure </w:t>
                        </w:r>
                        <w:del w:id="1442" w:author="David Edge" w:date="2022-10-22T13:11:00Z">
                          <w:r w:rsidRPr="007B2A35" w:rsidDel="00D764DE">
                            <w:delText>1</w:delText>
                          </w:r>
                        </w:del>
                        <w:ins w:id="1443" w:author="David Edge" w:date="2022-10-22T13:11:00Z">
                          <w:r w:rsidR="00D764DE">
                            <w:t>2</w:t>
                          </w:r>
                        </w:ins>
                        <w:r w:rsidRPr="007B2A35">
                          <w:t xml:space="preserve"> </w:t>
                        </w:r>
                        <w:del w:id="1444" w:author="David Edge" w:date="2022-10-20T10:49:00Z">
                          <w:r w:rsidRPr="007B2A35" w:rsidDel="00746E82">
                            <w:delText>Prediction</w:delText>
                          </w:r>
                        </w:del>
                        <w:ins w:id="1445" w:author="David Edge" w:date="2022-10-20T10:49:00Z">
                          <w:r w:rsidR="00746E82">
                            <w:t>Confidence</w:t>
                          </w:r>
                        </w:ins>
                        <w:ins w:id="1446" w:author="David Edge" w:date="2022-10-22T13:11:00Z">
                          <w:r w:rsidR="00D764DE">
                            <w:t xml:space="preserve"> </w:t>
                          </w:r>
                        </w:ins>
                        <w:del w:id="1447" w:author="David Edge" w:date="2022-10-22T13:11:00Z">
                          <w:r w:rsidRPr="007B2A35" w:rsidDel="00D764DE">
                            <w:delText xml:space="preserve"> </w:delText>
                          </w:r>
                        </w:del>
                        <w:r w:rsidRPr="007B2A35">
                          <w:t>Interval Testing</w:t>
                        </w:r>
                        <w:ins w:id="1448" w:author="David Edge" w:date="2022-10-22T13:12:00Z">
                          <w:r w:rsidR="00D764DE">
                            <w:t xml:space="preserve"> Intervals and</w:t>
                          </w:r>
                        </w:ins>
                        <w:r w:rsidRPr="007B2A35">
                          <w:t xml:space="preserve"> Method</w:t>
                        </w:r>
                        <w:ins w:id="1449" w:author="David Edge" w:date="2022-10-22T13:12:00Z">
                          <w:r w:rsidR="00D764DE">
                            <w:t>s</w:t>
                          </w:r>
                        </w:ins>
                        <w:r w:rsidRPr="007B2A35">
                          <w:t>.</w:t>
                        </w:r>
                        <w:r w:rsidR="00177350" w:rsidRPr="007B2A35">
                          <w:t xml:space="preserve"> </w:t>
                        </w:r>
                        <w:ins w:id="1450" w:author="Trouet, Valerie M - (trouet) [2]" w:date="2022-10-18T12:17:00Z">
                          <w:del w:id="1451" w:author="David Edge" w:date="2022-10-21T17:35:00Z">
                            <w:r w:rsidR="00A55776" w:rsidDel="00415C29">
                              <w:delText>We used</w:delText>
                            </w:r>
                          </w:del>
                        </w:ins>
                        <w:del w:id="1452" w:author="David Edge" w:date="2022-10-21T17:35:00Z">
                          <w:r w:rsidR="00177350" w:rsidRPr="007B2A35" w:rsidDel="00415C29">
                            <w:delText xml:space="preserve">A total of 3223 calibration and verification calculations and sixty-two set-aside tests are used to define the </w:delText>
                          </w:r>
                        </w:del>
                        <w:del w:id="1453" w:author="David Edge" w:date="2022-10-20T10:49:00Z">
                          <w:r w:rsidR="00177350" w:rsidRPr="007B2A35" w:rsidDel="00746E82">
                            <w:delText>prediction</w:delText>
                          </w:r>
                        </w:del>
                        <w:del w:id="1454" w:author="David Edge" w:date="2022-10-21T17:35:00Z">
                          <w:r w:rsidR="00177350" w:rsidRPr="007B2A35" w:rsidDel="00415C29">
                            <w:delText xml:space="preserve"> interval capture for each method </w:delText>
                          </w:r>
                        </w:del>
                        <w:del w:id="1455" w:author="David Edge" w:date="2022-10-21T17:21:00Z">
                          <w:r w:rsidR="00177350" w:rsidRPr="007B2A35" w:rsidDel="003B7A14">
                            <w:delText xml:space="preserve">for </w:delText>
                          </w:r>
                        </w:del>
                        <w:ins w:id="1456" w:author="Trouet, Valerie M - (trouet) [2]" w:date="2022-10-18T12:18:00Z">
                          <w:del w:id="1457" w:author="David Edge" w:date="2022-10-21T17:21:00Z">
                            <w:r w:rsidR="00A55776" w:rsidDel="003B7A14">
                              <w:delText>each</w:delText>
                            </w:r>
                          </w:del>
                        </w:ins>
                        <w:del w:id="1458" w:author="David Edge" w:date="2022-10-21T17:21:00Z">
                          <w:r w:rsidR="00177350" w:rsidRPr="007B2A35" w:rsidDel="003B7A14">
                            <w:delText>this</w:delText>
                          </w:r>
                        </w:del>
                        <w:del w:id="1459" w:author="David Edge" w:date="2022-10-21T17:35:00Z">
                          <w:r w:rsidR="00177350" w:rsidRPr="007B2A35" w:rsidDel="00415C29">
                            <w:delText xml:space="preserve"> chronology. </w:delText>
                          </w:r>
                        </w:del>
                        <w:r w:rsidR="00177350" w:rsidRPr="007B2A35">
                          <w:t>Panels a and b show the calculations for one set-aside interval.</w:t>
                        </w:r>
                        <w:ins w:id="1460" w:author="David Edge" w:date="2022-10-22T10:37:00Z">
                          <w:r w:rsidR="004723C1">
                            <w:t xml:space="preserve"> Panel c shows </w:t>
                          </w:r>
                        </w:ins>
                        <w:ins w:id="1461" w:author="David Edge" w:date="2022-10-22T10:38:00Z">
                          <w:r w:rsidR="004723C1">
                            <w:t>six of the sixty-two SAIs for this example.</w:t>
                          </w:r>
                        </w:ins>
                        <w:r w:rsidRPr="007B2A35">
                          <w:t xml:space="preserve"> </w:t>
                        </w:r>
                        <w:r w:rsidR="009056DF" w:rsidRPr="007B2A35">
                          <w:t>a)</w:t>
                        </w:r>
                        <w:ins w:id="1462" w:author="David Edge" w:date="2022-10-22T10:57:00Z">
                          <w:r w:rsidR="000E2606">
                            <w:t xml:space="preserve"> Fifty-</w:t>
                          </w:r>
                        </w:ins>
                        <w:ins w:id="1463" w:author="David Edge" w:date="2022-10-22T10:58:00Z">
                          <w:r w:rsidR="000E2606">
                            <w:t xml:space="preserve">two calibration and verification intervals were used to calculate the </w:t>
                          </w:r>
                          <w:proofErr w:type="spellStart"/>
                          <w:r w:rsidR="000E2606">
                            <w:t>the</w:t>
                          </w:r>
                          <w:proofErr w:type="spellEnd"/>
                          <w:r w:rsidR="000E2606">
                            <w:t xml:space="preserve"> confidence intervals for each SAI. </w:t>
                          </w:r>
                        </w:ins>
                        <w:r w:rsidR="009056DF" w:rsidRPr="007B2A35">
                          <w:t xml:space="preserve"> </w:t>
                        </w:r>
                        <w:r w:rsidR="009056DF" w:rsidRPr="007B2A35">
                          <w:rPr>
                            <w:b/>
                            <w:bCs/>
                          </w:rPr>
                          <w:t>Calibration</w:t>
                        </w:r>
                        <w:r w:rsidR="009056DF" w:rsidRPr="007B2A35">
                          <w:t xml:space="preserve">: </w:t>
                        </w:r>
                        <w:ins w:id="1464" w:author="David Edge" w:date="2022-10-22T10:42:00Z">
                          <w:r w:rsidR="004723C1">
                            <w:t xml:space="preserve">black line: </w:t>
                          </w:r>
                        </w:ins>
                        <w:r w:rsidR="009056DF" w:rsidRPr="007B2A35">
                          <w:t xml:space="preserve">chronology regressed onto target values, </w:t>
                        </w:r>
                        <w:del w:id="1465" w:author="David Edge" w:date="2022-10-22T10:43:00Z">
                          <w:r w:rsidR="009056DF" w:rsidRPr="007B2A35" w:rsidDel="004723C1">
                            <w:delText xml:space="preserve">displayed as </w:delText>
                          </w:r>
                        </w:del>
                        <w:r w:rsidR="009056DF" w:rsidRPr="007B2A35">
                          <w:t>black points</w:t>
                        </w:r>
                        <w:ins w:id="1466" w:author="David Edge" w:date="2022-10-22T10:43:00Z">
                          <w:r w:rsidR="004723C1">
                            <w:t>: target values</w:t>
                          </w:r>
                        </w:ins>
                        <w:r w:rsidR="009056DF" w:rsidRPr="007B2A35">
                          <w:t xml:space="preserve">. </w:t>
                        </w:r>
                        <w:ins w:id="1467" w:author="David Edge" w:date="2022-10-22T10:39:00Z">
                          <w:r w:rsidR="004723C1">
                            <w:t>T</w:t>
                          </w:r>
                          <w:r w:rsidR="004723C1" w:rsidRPr="007B2A35">
                            <w:t>his regression</w:t>
                          </w:r>
                          <w:r w:rsidR="004723C1">
                            <w:t xml:space="preserve"> defines the</w:t>
                          </w:r>
                          <w:r w:rsidR="004723C1" w:rsidRPr="007B2A35">
                            <w:t xml:space="preserve"> </w:t>
                          </w:r>
                          <w:r w:rsidR="004723C1">
                            <w:t>r</w:t>
                          </w:r>
                        </w:ins>
                        <w:del w:id="1468" w:author="David Edge" w:date="2022-10-22T10:39:00Z">
                          <w:r w:rsidR="009056DF" w:rsidRPr="007B2A35" w:rsidDel="004723C1">
                            <w:delText>R</w:delText>
                          </w:r>
                        </w:del>
                        <w:r w:rsidR="009056DF" w:rsidRPr="007B2A35">
                          <w:t xml:space="preserve">econstruction for </w:t>
                        </w:r>
                        <w:ins w:id="1469" w:author="Microsoft Office User" w:date="2022-10-11T19:13:00Z">
                          <w:r w:rsidR="0052413F">
                            <w:t>c</w:t>
                          </w:r>
                        </w:ins>
                        <w:del w:id="1470" w:author="Microsoft Office User" w:date="2022-10-11T19:13:00Z">
                          <w:r w:rsidR="009056DF" w:rsidRPr="007B2A35">
                            <w:delText>C</w:delText>
                          </w:r>
                        </w:del>
                        <w:r w:rsidR="009056DF" w:rsidRPr="007B2A35">
                          <w:t xml:space="preserve">alibration and </w:t>
                        </w:r>
                        <w:ins w:id="1471" w:author="Microsoft Office User" w:date="2022-10-11T19:13:00Z">
                          <w:r w:rsidR="0052413F">
                            <w:t>v</w:t>
                          </w:r>
                        </w:ins>
                        <w:del w:id="1472" w:author="Microsoft Office User" w:date="2022-10-11T19:13:00Z">
                          <w:r w:rsidR="009056DF" w:rsidRPr="007B2A35">
                            <w:delText>V</w:delText>
                          </w:r>
                        </w:del>
                        <w:r w:rsidR="009056DF" w:rsidRPr="007B2A35">
                          <w:t>erification</w:t>
                        </w:r>
                        <w:ins w:id="1473" w:author="David Edge" w:date="2022-10-22T10:39:00Z">
                          <w:r w:rsidR="004723C1">
                            <w:t>.</w:t>
                          </w:r>
                        </w:ins>
                        <w:del w:id="1474" w:author="David Edge" w:date="2022-10-22T10:39:00Z">
                          <w:r w:rsidR="009056DF" w:rsidRPr="007B2A35" w:rsidDel="004723C1">
                            <w:delText xml:space="preserve"> intervals </w:delText>
                          </w:r>
                        </w:del>
                        <w:ins w:id="1475" w:author="Microsoft Office User" w:date="2022-10-11T19:12:00Z">
                          <w:del w:id="1476" w:author="David Edge" w:date="2022-10-22T10:39:00Z">
                            <w:r w:rsidR="002E7000" w:rsidDel="004723C1">
                              <w:delText xml:space="preserve">are </w:delText>
                            </w:r>
                          </w:del>
                        </w:ins>
                        <w:del w:id="1477" w:author="David Edge" w:date="2022-10-22T10:39:00Z">
                          <w:r w:rsidR="009056DF" w:rsidRPr="007B2A35" w:rsidDel="004723C1">
                            <w:delText>defined by</w:delText>
                          </w:r>
                        </w:del>
                        <w:r w:rsidR="009056DF" w:rsidRPr="007B2A35">
                          <w:t xml:space="preserve"> </w:t>
                        </w:r>
                        <w:del w:id="1478" w:author="David Edge" w:date="2022-10-22T10:39:00Z">
                          <w:r w:rsidR="009056DF" w:rsidRPr="007B2A35" w:rsidDel="004723C1">
                            <w:delText xml:space="preserve">this regression. </w:delText>
                          </w:r>
                        </w:del>
                        <w:r w:rsidR="009056DF" w:rsidRPr="007B2A35">
                          <w:rPr>
                            <w:b/>
                            <w:bCs/>
                          </w:rPr>
                          <w:t>Verification</w:t>
                        </w:r>
                        <w:r w:rsidR="009056DF" w:rsidRPr="007B2A35">
                          <w:t>:</w:t>
                        </w:r>
                        <w:r w:rsidR="006B12E1" w:rsidRPr="007B2A35">
                          <w:t xml:space="preserve"> orange dashed line:</w:t>
                        </w:r>
                        <w:r w:rsidR="004B7976" w:rsidRPr="007B2A35">
                          <w:t xml:space="preserve"> 90-percentile </w:t>
                        </w:r>
                        <w:del w:id="1479" w:author="Trouet, Valerie M - (trouet) [2]" w:date="2022-10-18T12:19:00Z">
                          <w:r w:rsidR="004B7976" w:rsidRPr="007B2A35" w:rsidDel="00A55776">
                            <w:delText xml:space="preserve">empirical </w:delText>
                          </w:r>
                        </w:del>
                        <w:ins w:id="1480" w:author="Trouet, Valerie M - (trouet) [2]" w:date="2022-10-18T12:19:00Z">
                          <w:del w:id="1481" w:author="David Edge" w:date="2022-10-22T10:40:00Z">
                            <w:r w:rsidR="00A55776" w:rsidDel="004723C1">
                              <w:delText>verification?</w:delText>
                            </w:r>
                            <w:r w:rsidR="00A55776" w:rsidRPr="007B2A35" w:rsidDel="004723C1">
                              <w:delText xml:space="preserve"> </w:delText>
                            </w:r>
                          </w:del>
                        </w:ins>
                        <w:ins w:id="1482" w:author="Trouet, Valerie M - (trouet)" w:date="2022-10-19T16:34:00Z">
                          <w:del w:id="1483" w:author="David Edge" w:date="2022-10-22T10:40:00Z">
                            <w:r w:rsidR="00A55776" w:rsidRPr="007B2A35" w:rsidDel="004723C1">
                              <w:delText>E</w:delText>
                            </w:r>
                            <w:r w:rsidR="004B7976" w:rsidRPr="007B2A35" w:rsidDel="004723C1">
                              <w:delText>rror</w:delText>
                            </w:r>
                          </w:del>
                        </w:ins>
                        <w:ins w:id="1484" w:author="Trouet, Valerie M - (trouet) [2]" w:date="2022-10-18T12:20:00Z">
                          <w:del w:id="1485" w:author="David Edge" w:date="2022-10-22T10:40:00Z">
                            <w:r w:rsidR="00A55776" w:rsidDel="004723C1">
                              <w:delText xml:space="preserve"> or what do you mean by ‘</w:delText>
                            </w:r>
                          </w:del>
                          <w:r w:rsidR="00A55776">
                            <w:t>empirical</w:t>
                          </w:r>
                          <w:del w:id="1486" w:author="David Edge" w:date="2022-10-22T10:40:00Z">
                            <w:r w:rsidR="00A55776" w:rsidDel="004723C1">
                              <w:delText>’</w:delText>
                            </w:r>
                          </w:del>
                          <w:r w:rsidR="00A55776">
                            <w:t xml:space="preserve"> error</w:t>
                          </w:r>
                        </w:ins>
                        <w:ins w:id="1487" w:author="David Edge" w:date="2022-10-22T10:42:00Z">
                          <w:r w:rsidR="004723C1">
                            <w:t>,</w:t>
                          </w:r>
                        </w:ins>
                        <w:ins w:id="1488" w:author="David Edge" w:date="2022-10-19T16:34:00Z">
                          <w:r w:rsidR="006B12E1" w:rsidRPr="007B2A35">
                            <w:t xml:space="preserve"> </w:t>
                          </w:r>
                        </w:ins>
                        <w:ins w:id="1489" w:author="David Edge" w:date="2022-10-22T10:41:00Z">
                          <w:r w:rsidR="004723C1">
                            <w:t xml:space="preserve">black points: </w:t>
                          </w:r>
                        </w:ins>
                        <w:ins w:id="1490" w:author="Microsoft Office User" w:date="2022-10-11T19:12:00Z">
                          <w:del w:id="1491" w:author="David Edge" w:date="2022-10-22T10:41:00Z">
                            <w:r w:rsidR="0052413F" w:rsidDel="004723C1">
                              <w:delText>The d</w:delText>
                            </w:r>
                          </w:del>
                        </w:ins>
                        <w:ins w:id="1492" w:author="Trouet, Valerie M - (trouet) [2]" w:date="2022-10-18T12:20:00Z">
                          <w:del w:id="1493" w:author="David Edge" w:date="2022-10-22T10:41:00Z">
                            <w:r w:rsidR="00A55776" w:rsidDel="004723C1">
                              <w:delText>? This is not a term that you use in the main text</w:delText>
                            </w:r>
                          </w:del>
                        </w:ins>
                        <w:ins w:id="1494" w:author="Trouet, Valerie M - (trouet)" w:date="2022-10-19T16:34:00Z">
                          <w:del w:id="1495" w:author="David Edge" w:date="2022-10-22T10:41:00Z">
                            <w:r w:rsidR="004B7976" w:rsidRPr="007B2A35" w:rsidDel="004723C1">
                              <w:delText>.</w:delText>
                            </w:r>
                            <w:r w:rsidR="006B12E1" w:rsidRPr="007B2A35" w:rsidDel="004723C1">
                              <w:delText xml:space="preserve"> </w:delText>
                            </w:r>
                          </w:del>
                        </w:ins>
                        <w:del w:id="1496" w:author="David Edge" w:date="2022-10-22T10:41:00Z">
                          <w:r w:rsidR="006B12E1" w:rsidRPr="007B2A35" w:rsidDel="004723C1">
                            <w:delText>D</w:delText>
                          </w:r>
                          <w:r w:rsidR="009056DF" w:rsidRPr="007B2A35" w:rsidDel="004723C1">
                            <w:delText xml:space="preserve">istance from reconstruction to each point measured, empirical and theoretical errors for </w:delText>
                          </w:r>
                          <w:r w:rsidR="006B12E1" w:rsidRPr="007B2A35" w:rsidDel="004723C1">
                            <w:delText xml:space="preserve">50- and 90-percentile </w:delText>
                          </w:r>
                        </w:del>
                        <w:ins w:id="1497" w:author="Microsoft Office User" w:date="2022-10-11T19:12:00Z">
                          <w:del w:id="1498" w:author="David Edge" w:date="2022-10-22T10:41:00Z">
                            <w:r w:rsidR="0052413F" w:rsidDel="004723C1">
                              <w:delText xml:space="preserve">are </w:delText>
                            </w:r>
                          </w:del>
                        </w:ins>
                        <w:ins w:id="1499" w:author="Trouet, Valerie M - (trouet)" w:date="2022-10-19T16:34:00Z">
                          <w:del w:id="1500" w:author="David Edge" w:date="2022-10-22T10:41:00Z">
                            <w:r w:rsidR="006B12E1" w:rsidRPr="007B2A35" w:rsidDel="004723C1">
                              <w:delText>defined.</w:delText>
                            </w:r>
                          </w:del>
                        </w:ins>
                        <w:ins w:id="1501" w:author="Trouet, Valerie M - (trouet) [2]" w:date="2022-10-18T12:23:00Z">
                          <w:del w:id="1502" w:author="David Edge" w:date="2022-10-22T10:41:00Z">
                            <w:r w:rsidR="00A55776" w:rsidDel="004723C1">
                              <w:delText>? Are you still talking about the orange line? Or what are you describing in this sentence. And what is the difference between the empirical and theoretical error? Not described in the text</w:delText>
                            </w:r>
                          </w:del>
                        </w:ins>
                        <w:ins w:id="1503" w:author="David Edge" w:date="2022-10-22T10:41:00Z">
                          <w:r w:rsidR="004723C1">
                            <w:t>target values</w:t>
                          </w:r>
                        </w:ins>
                        <w:ins w:id="1504" w:author="David Edge" w:date="2022-10-22T10:42:00Z">
                          <w:r w:rsidR="004723C1">
                            <w:t xml:space="preserve">. VE measured as absolute difference between </w:t>
                          </w:r>
                        </w:ins>
                        <w:ins w:id="1505" w:author="David Edge" w:date="2022-10-22T10:44:00Z">
                          <w:r w:rsidR="004723C1">
                            <w:t>black line and black points.</w:t>
                          </w:r>
                        </w:ins>
                        <w:del w:id="1506" w:author="David Edge" w:date="2022-10-22T10:44:00Z">
                          <w:r w:rsidR="006B12E1" w:rsidRPr="007B2A35" w:rsidDel="004723C1">
                            <w:delText xml:space="preserve"> </w:delText>
                          </w:r>
                        </w:del>
                        <w:r w:rsidR="009056DF" w:rsidRPr="007B2A35">
                          <w:t xml:space="preserve"> </w:t>
                        </w:r>
                        <w:r w:rsidR="006B12E1" w:rsidRPr="007B2A35">
                          <w:rPr>
                            <w:b/>
                            <w:bCs/>
                          </w:rPr>
                          <w:t>Aside</w:t>
                        </w:r>
                        <w:r w:rsidR="006B12E1" w:rsidRPr="007B2A35">
                          <w:t xml:space="preserve">: black line: reconstruction based on </w:t>
                        </w:r>
                        <w:del w:id="1507" w:author="David Edge" w:date="2022-10-22T10:44:00Z">
                          <w:r w:rsidR="006B12E1" w:rsidRPr="007B2A35" w:rsidDel="004723C1">
                            <w:delText xml:space="preserve">all data in </w:delText>
                          </w:r>
                        </w:del>
                        <w:ins w:id="1508" w:author="Microsoft Office User" w:date="2022-10-11T19:13:00Z">
                          <w:del w:id="1509" w:author="David Edge" w:date="2022-10-22T10:44:00Z">
                            <w:r w:rsidR="0052413F" w:rsidDel="004723C1">
                              <w:delText>c</w:delText>
                            </w:r>
                          </w:del>
                        </w:ins>
                        <w:del w:id="1510" w:author="David Edge" w:date="2022-10-22T10:44:00Z">
                          <w:r w:rsidR="006B12E1" w:rsidRPr="007B2A35" w:rsidDel="004723C1">
                            <w:delText xml:space="preserve">Calibration and verification </w:delText>
                          </w:r>
                        </w:del>
                        <w:ins w:id="1511" w:author="David Edge" w:date="2022-10-22T10:44:00Z">
                          <w:r w:rsidR="004723C1">
                            <w:t>regression in full CVI</w:t>
                          </w:r>
                        </w:ins>
                        <w:del w:id="1512" w:author="David Edge" w:date="2022-10-22T10:44:00Z">
                          <w:r w:rsidR="006B12E1" w:rsidRPr="007B2A35" w:rsidDel="004723C1">
                            <w:delText>intervals</w:delText>
                          </w:r>
                        </w:del>
                        <w:r w:rsidR="006B12E1" w:rsidRPr="007B2A35">
                          <w:t xml:space="preserve">. </w:t>
                        </w:r>
                        <w:ins w:id="1513" w:author="Microsoft Office User" w:date="2022-10-11T19:13:00Z">
                          <w:r w:rsidR="0052413F">
                            <w:t>C</w:t>
                          </w:r>
                        </w:ins>
                        <w:del w:id="1514" w:author="Microsoft Office User" w:date="2022-10-11T19:13:00Z">
                          <w:r w:rsidR="006B12E1" w:rsidRPr="007B2A35">
                            <w:delText>c</w:delText>
                          </w:r>
                        </w:del>
                        <w:r w:rsidR="006B12E1" w:rsidRPr="007B2A35">
                          <w:t>olored lines: 90</w:t>
                        </w:r>
                        <w:ins w:id="1515" w:author="David Edge" w:date="2022-10-22T10:45:00Z">
                          <w:r w:rsidR="004723C1">
                            <w:t>th</w:t>
                          </w:r>
                        </w:ins>
                        <w:r w:rsidR="006B12E1" w:rsidRPr="007B2A35">
                          <w:t xml:space="preserve">-percentile </w:t>
                        </w:r>
                        <w:r w:rsidR="006B12E1" w:rsidRPr="004723C1">
                          <w:t>empirical and theoretical</w:t>
                        </w:r>
                        <w:r w:rsidR="006B12E1" w:rsidRPr="007B2A35">
                          <w:t xml:space="preserve"> </w:t>
                        </w:r>
                        <w:ins w:id="1516" w:author="Trouet, Valerie M - (trouet) [2]" w:date="2022-10-18T12:24:00Z">
                          <w:del w:id="1517" w:author="David Edge" w:date="2022-10-22T10:45:00Z">
                            <w:r w:rsidR="00A55776" w:rsidDel="004723C1">
                              <w:delText>again: haven’t seen a definition of these in the</w:delText>
                            </w:r>
                          </w:del>
                        </w:ins>
                        <w:ins w:id="1518" w:author="Trouet, Valerie M - (trouet) [2]" w:date="2022-10-18T14:16:00Z">
                          <w:del w:id="1519" w:author="David Edge" w:date="2022-10-22T10:45:00Z">
                            <w:r w:rsidR="00D65390" w:rsidDel="004723C1">
                              <w:delText xml:space="preserve"> m</w:delText>
                            </w:r>
                          </w:del>
                        </w:ins>
                        <w:ins w:id="1520" w:author="Trouet, Valerie M - (trouet) [2]" w:date="2022-10-18T12:24:00Z">
                          <w:del w:id="1521" w:author="David Edge" w:date="2022-10-22T10:45:00Z">
                            <w:r w:rsidR="00A55776" w:rsidDel="004723C1">
                              <w:delText>ai</w:delText>
                            </w:r>
                          </w:del>
                        </w:ins>
                        <w:ins w:id="1522" w:author="Trouet, Valerie M - (trouet) [2]" w:date="2022-10-18T12:25:00Z">
                          <w:del w:id="1523" w:author="David Edge" w:date="2022-10-22T10:45:00Z">
                            <w:r w:rsidR="00A55776" w:rsidDel="004723C1">
                              <w:delText xml:space="preserve">n text </w:delText>
                            </w:r>
                          </w:del>
                        </w:ins>
                        <w:del w:id="1524" w:author="David Edge" w:date="2022-10-20T10:49:00Z">
                          <w:r w:rsidR="006B12E1" w:rsidRPr="007B2A35" w:rsidDel="00746E82">
                            <w:delText>prediction</w:delText>
                          </w:r>
                        </w:del>
                        <w:del w:id="1525" w:author="David Edge" w:date="2022-10-22T10:45:00Z">
                          <w:r w:rsidR="006B12E1" w:rsidRPr="007B2A35" w:rsidDel="004723C1">
                            <w:delText xml:space="preserve"> </w:delText>
                          </w:r>
                        </w:del>
                        <w:ins w:id="1526" w:author="David Edge" w:date="2022-10-22T10:45:00Z">
                          <w:r w:rsidR="004723C1">
                            <w:t xml:space="preserve">confidence </w:t>
                          </w:r>
                        </w:ins>
                        <w:r w:rsidR="006B12E1" w:rsidRPr="007B2A35">
                          <w:t>intervals</w:t>
                        </w:r>
                        <w:ins w:id="1527" w:author="David Edge" w:date="2022-10-22T10:46:00Z">
                          <w:r w:rsidR="004723C1">
                            <w:t>,</w:t>
                          </w:r>
                        </w:ins>
                        <w:r w:rsidR="006B12E1" w:rsidRPr="007B2A35">
                          <w:t xml:space="preserve"> green: </w:t>
                        </w:r>
                        <w:r w:rsidR="002B0AF4" w:rsidRPr="007B2A35">
                          <w:t>no bootstrapping</w:t>
                        </w:r>
                        <w:r w:rsidR="006B12E1" w:rsidRPr="007B2A35">
                          <w:t xml:space="preserve">. </w:t>
                        </w:r>
                        <w:ins w:id="1528" w:author="David Edge" w:date="2022-10-22T10:46:00Z">
                          <w:r w:rsidR="004723C1">
                            <w:t>b</w:t>
                          </w:r>
                        </w:ins>
                        <w:del w:id="1529" w:author="David Edge" w:date="2022-10-22T10:46:00Z">
                          <w:r w:rsidR="002B0AF4" w:rsidRPr="007B2A35" w:rsidDel="004723C1">
                            <w:delText>B</w:delText>
                          </w:r>
                        </w:del>
                        <w:r w:rsidR="006B12E1" w:rsidRPr="007B2A35">
                          <w:t>lue</w:t>
                        </w:r>
                        <w:r w:rsidR="002B0AF4" w:rsidRPr="007B2A35">
                          <w:t>: MEboot</w:t>
                        </w:r>
                        <w:ins w:id="1530" w:author="David Edge" w:date="2022-10-22T10:46:00Z">
                          <w:r w:rsidR="004723C1">
                            <w:t>, r</w:t>
                          </w:r>
                        </w:ins>
                        <w:del w:id="1531" w:author="David Edge" w:date="2022-10-22T10:46:00Z">
                          <w:r w:rsidR="002B0AF4" w:rsidRPr="007B2A35" w:rsidDel="004723C1">
                            <w:delText xml:space="preserve">. </w:delText>
                          </w:r>
                        </w:del>
                        <w:ins w:id="1532" w:author="Microsoft Office User" w:date="2022-10-11T19:13:00Z">
                          <w:del w:id="1533" w:author="David Edge" w:date="2022-10-22T10:46:00Z">
                            <w:r w:rsidR="0052413F" w:rsidDel="004723C1">
                              <w:delText>R</w:delText>
                            </w:r>
                          </w:del>
                        </w:ins>
                        <w:del w:id="1534" w:author="Microsoft Office User" w:date="2022-10-11T19:13:00Z">
                          <w:r w:rsidR="002B0AF4" w:rsidRPr="007B2A35">
                            <w:delText>r</w:delText>
                          </w:r>
                        </w:del>
                        <w:r w:rsidR="002B0AF4" w:rsidRPr="007B2A35">
                          <w:t xml:space="preserve">ed: </w:t>
                        </w:r>
                        <w:ins w:id="1535" w:author="David Edge" w:date="2022-10-22T10:46:00Z">
                          <w:r w:rsidR="004723C1">
                            <w:t>t</w:t>
                          </w:r>
                        </w:ins>
                        <w:del w:id="1536" w:author="David Edge" w:date="2022-10-22T10:46:00Z">
                          <w:r w:rsidR="002B0AF4" w:rsidRPr="007B2A35" w:rsidDel="004723C1">
                            <w:delText>T</w:delText>
                          </w:r>
                        </w:del>
                        <w:r w:rsidR="002B0AF4" w:rsidRPr="007B2A35">
                          <w:t xml:space="preserve">raditional bootstrapping. </w:t>
                        </w:r>
                        <w:ins w:id="1537" w:author="Microsoft Office User" w:date="2022-10-11T19:14:00Z">
                          <w:del w:id="1538" w:author="David Edge" w:date="2022-10-22T10:46:00Z">
                            <w:r w:rsidR="0052413F" w:rsidDel="004723C1">
                              <w:delText>er</w:delText>
                            </w:r>
                          </w:del>
                        </w:ins>
                        <w:ins w:id="1539" w:author="Trouet, Valerie M - (trouet)" w:date="2022-10-19T16:34:00Z">
                          <w:del w:id="1540" w:author="David Edge" w:date="2022-10-22T13:39:00Z">
                            <w:r w:rsidR="002B0AF4" w:rsidRPr="007B2A35" w:rsidDel="0023124D">
                              <w:delText>P</w:delText>
                            </w:r>
                          </w:del>
                        </w:ins>
                        <w:ins w:id="1541" w:author="David Edge" w:date="2022-10-22T13:39:00Z">
                          <w:r w:rsidR="0023124D">
                            <w:t>CIC</w:t>
                          </w:r>
                        </w:ins>
                        <w:ins w:id="1542" w:author="Trouet, Valerie M - (trouet) [2]" w:date="2022-10-18T12:25:00Z">
                          <w:del w:id="1543" w:author="David Edge" w:date="2022-10-22T10:46:00Z">
                            <w:r w:rsidR="00A55776" w:rsidDel="004723C1">
                              <w:delText>ercentage?</w:delText>
                            </w:r>
                          </w:del>
                        </w:ins>
                        <w:del w:id="1544" w:author="Trouet, Valerie M - (trouet) [2]" w:date="2022-10-18T12:25:00Z">
                          <w:r w:rsidR="002B0AF4" w:rsidRPr="007B2A35" w:rsidDel="00A55776">
                            <w:delText>recent</w:delText>
                          </w:r>
                        </w:del>
                        <w:del w:id="1545" w:author="David Edge" w:date="2022-10-22T10:46:00Z">
                          <w:r w:rsidR="002B0AF4" w:rsidRPr="007B2A35" w:rsidDel="004723C1">
                            <w:delText xml:space="preserve"> capture</w:delText>
                          </w:r>
                        </w:del>
                        <w:ins w:id="1546" w:author="Microsoft Office User" w:date="2022-10-11T19:14:00Z">
                          <w:r w:rsidR="0052413F">
                            <w:t xml:space="preserve"> is</w:t>
                          </w:r>
                        </w:ins>
                        <w:r w:rsidR="002B0AF4" w:rsidRPr="007B2A35">
                          <w:t xml:space="preserve"> measured for each method as the percentage of target points falling within the </w:t>
                        </w:r>
                        <w:del w:id="1547" w:author="David Edge" w:date="2022-10-20T10:49:00Z">
                          <w:r w:rsidR="002B0AF4" w:rsidRPr="007B2A35" w:rsidDel="00746E82">
                            <w:delText>prediction</w:delText>
                          </w:r>
                        </w:del>
                        <w:ins w:id="1548" w:author="David Edge" w:date="2022-10-20T10:49:00Z">
                          <w:r w:rsidR="00746E82">
                            <w:t>confidence</w:t>
                          </w:r>
                        </w:ins>
                        <w:r w:rsidR="002B0AF4" w:rsidRPr="007B2A35">
                          <w:t xml:space="preserve"> intervals. b) </w:t>
                        </w:r>
                        <w:r w:rsidR="004B7976" w:rsidRPr="007B2A35">
                          <w:t>Pink box: Aside interval as in panel</w:t>
                        </w:r>
                        <w:r w:rsidR="002B0AF4" w:rsidRPr="007B2A35">
                          <w:t xml:space="preserve"> a.</w:t>
                        </w:r>
                        <w:r w:rsidR="004B7976" w:rsidRPr="007B2A35">
                          <w:t xml:space="preserve"> Blue/yellow lines: calibration/verification intervals, 52 of each.</w:t>
                        </w:r>
                        <w:r w:rsidR="002B0AF4" w:rsidRPr="007B2A35">
                          <w:t xml:space="preserve"> Average verification error values from the 52 possible verification intervals used to </w:t>
                        </w:r>
                        <w:r w:rsidR="009F5747" w:rsidRPr="007B2A35">
                          <w:t xml:space="preserve">build </w:t>
                        </w:r>
                        <w:del w:id="1549" w:author="David Edge" w:date="2022-10-20T10:49:00Z">
                          <w:r w:rsidR="009F5747" w:rsidRPr="007B2A35" w:rsidDel="00746E82">
                            <w:delText>prediction</w:delText>
                          </w:r>
                        </w:del>
                        <w:ins w:id="1550" w:author="David Edge" w:date="2022-10-20T10:49:00Z">
                          <w:r w:rsidR="00746E82">
                            <w:t>confidence</w:t>
                          </w:r>
                        </w:ins>
                        <w:r w:rsidR="009F5747" w:rsidRPr="007B2A35">
                          <w:t xml:space="preserve"> intervals in one set aside interval.</w:t>
                        </w:r>
                        <w:ins w:id="1551" w:author="David Edge" w:date="2022-10-22T10:47:00Z">
                          <w:r w:rsidR="008D3B46">
                            <w:t xml:space="preserve"> c) SAI and CVI</w:t>
                          </w:r>
                        </w:ins>
                        <w:ins w:id="1552" w:author="David Edge" w:date="2022-10-22T10:48:00Z">
                          <w:r w:rsidR="008D3B46">
                            <w:t>, the first and last 3 of 62</w:t>
                          </w:r>
                        </w:ins>
                        <w:ins w:id="1553" w:author="David Edge" w:date="2022-10-22T14:41:00Z">
                          <w:r w:rsidR="00F573B6">
                            <w:t xml:space="preserve"> (for this example)</w:t>
                          </w:r>
                        </w:ins>
                        <w:ins w:id="1554" w:author="David Edge" w:date="2022-10-22T10:48:00Z">
                          <w:r w:rsidR="008D3B46">
                            <w:t xml:space="preserve"> total shown. The me</w:t>
                          </w:r>
                        </w:ins>
                        <w:ins w:id="1555" w:author="David Edge" w:date="2022-10-23T08:56:00Z">
                          <w:r w:rsidR="00D40BCB">
                            <w:t>an</w:t>
                          </w:r>
                        </w:ins>
                        <w:ins w:id="1556" w:author="David Edge" w:date="2022-10-22T10:48:00Z">
                          <w:r w:rsidR="008D3B46">
                            <w:t xml:space="preserve"> </w:t>
                          </w:r>
                        </w:ins>
                        <w:ins w:id="1557" w:author="David Edge" w:date="2022-10-22T13:39:00Z">
                          <w:r w:rsidR="0023124D">
                            <w:t>CIC</w:t>
                          </w:r>
                        </w:ins>
                        <w:ins w:id="1558" w:author="David Edge" w:date="2022-10-22T10:49:00Z">
                          <w:r w:rsidR="008D3B46">
                            <w:t xml:space="preserve"> across all SAI</w:t>
                          </w:r>
                        </w:ins>
                        <w:ins w:id="1559" w:author="David Edge" w:date="2022-10-22T10:48:00Z">
                          <w:r w:rsidR="008D3B46">
                            <w:t xml:space="preserve"> </w:t>
                          </w:r>
                        </w:ins>
                        <w:ins w:id="1560" w:author="David Edge" w:date="2022-10-22T10:49:00Z">
                          <w:r w:rsidR="008D3B46">
                            <w:t xml:space="preserve">for each confidence interval method was </w:t>
                          </w:r>
                        </w:ins>
                        <w:ins w:id="1561" w:author="David Edge" w:date="2022-10-22T14:42:00Z">
                          <w:r w:rsidR="00F573B6">
                            <w:t>used</w:t>
                          </w:r>
                        </w:ins>
                        <w:ins w:id="1562" w:author="David Edge" w:date="2022-10-22T10:49:00Z">
                          <w:r w:rsidR="008D3B46">
                            <w:t xml:space="preserve"> as the </w:t>
                          </w:r>
                        </w:ins>
                        <w:proofErr w:type="spellStart"/>
                        <w:ins w:id="1563" w:author="David Edge" w:date="2022-10-22T13:39:00Z">
                          <w:r w:rsidR="0023124D">
                            <w:t>CIC</w:t>
                          </w:r>
                        </w:ins>
                        <w:ins w:id="1564" w:author="David Edge" w:date="2022-10-22T14:41:00Z">
                          <w:r w:rsidR="00F573B6" w:rsidRPr="00F573B6">
                            <w:rPr>
                              <w:vertAlign w:val="subscript"/>
                              <w:rPrChange w:id="1565" w:author="David Edge" w:date="2022-10-22T14:42:00Z">
                                <w:rPr/>
                              </w:rPrChange>
                            </w:rPr>
                            <w:t>m</w:t>
                          </w:r>
                        </w:ins>
                        <w:proofErr w:type="spellEnd"/>
                        <w:ins w:id="1566" w:author="David Edge" w:date="2022-10-22T10:49:00Z">
                          <w:r w:rsidR="008D3B46">
                            <w:t xml:space="preserve"> </w:t>
                          </w:r>
                        </w:ins>
                        <w:ins w:id="1567" w:author="David Edge" w:date="2022-10-22T14:42:00Z">
                          <w:r w:rsidR="00F573B6">
                            <w:t xml:space="preserve">value </w:t>
                          </w:r>
                        </w:ins>
                        <w:ins w:id="1568" w:author="David Edge" w:date="2022-10-22T10:49:00Z">
                          <w:r w:rsidR="008D3B46">
                            <w:t>for the chron</w:t>
                          </w:r>
                        </w:ins>
                        <w:ins w:id="1569" w:author="David Edge" w:date="2022-10-22T10:50:00Z">
                          <w:r w:rsidR="008D3B46">
                            <w:t>ology.</w:t>
                          </w:r>
                        </w:ins>
                      </w:p>
                    </w:txbxContent>
                  </v:textbox>
                </v:shape>
                <v:group id="Group 34" o:spid="_x0000_s1032" style="position:absolute;width:59436;height:52038" coordsize="59436,52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group id="Group 35" o:spid="_x0000_s1033" style="position:absolute;width:59436;height:52038" coordsize="59436,52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group id="Group 36" o:spid="_x0000_s1034" style="position:absolute;width:59436;height:52038" coordsize="59436,52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Picture 37" o:spid="_x0000_s1035" type="#_x0000_t75" alt="Chart&#10;&#10;Description automatically generated" style="position:absolute;width:59436;height:34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">
                        <v:imagedata r:id="rId15" o:title="Chart&#10;&#10;Description automatically generated" cropbottom="22174f"/>
                      </v:shape>
                      <v:group id="Group 38" o:spid="_x0000_s1036" style="position:absolute;left:1238;top:34575;width:58198;height:17463" coordsize="58197,17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group id="Group 39" o:spid="_x0000_s1037" style="position:absolute;width:58197;height:17462" coordsize="58197,17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Picture 40" o:spid="_x0000_s1038" type="#_x0000_t75" alt="Chart&#10;&#10;Description automatically generated" style="position:absolute;top:190;width:58197;height:17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">
                            <v:imagedata r:id="rId16" o:title="Chart&#10;&#10;Description automatically generated" croptop="43325f" cropleft="1380f" cropright="-695f"/>
                          </v:shape>
                          <v:shape id="Picture 41" o:spid="_x0000_s1039" type="#_x0000_t75" alt="Chart&#10;&#10;Description automatically generated" style="position:absolute;left:952;width:54127;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">
                            <v:imagedata r:id="rId17" o:title="Chart&#10;&#10;Description automatically generated" croptop="43419f" cropbottom="19418f" cropleft="2909f" cropright="3310f"/>
                          </v:shape>
                        </v:group>
                        <v:oval id="Oval 42" o:spid="_x0000_s1040" style="position:absolute;left:26098;top:6286;width:819;height: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" fillcolor="black [3213]" strokecolor="black [3213]" strokeweight="1pt">
                          <v:stroke joinstyle="miter"/>
                        </v:oval>
                        <v:oval id="Oval 43" o:spid="_x0000_s1041" style="position:absolute;left:27717;top:6286;width:819;height: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" fillcolor="black [3213]" strokecolor="black [3213]" strokeweight="1pt">
                          <v:stroke joinstyle="miter"/>
                        </v:oval>
                        <v:oval id="Oval 44" o:spid="_x0000_s1042" style="position:absolute;left:29241;top:6286;width:824;height:7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" fillcolor="black [3213]" strokecolor="black [3213]" strokeweight="1pt">
                          <v:stroke joinstyle="miter"/>
                        </v:oval>
                      </v:group>
                      <v:rect id="Rectangle 45" o:spid="_x0000_s1043" style="position:absolute;left:3524;top:17430;width:8191;height:16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" filled="f" strokecolor="black [3213]" strokeweight="1pt"/>
                      <v:rect id="Rectangle 46" o:spid="_x0000_s1044" style="position:absolute;left:11715;top:17621;width:22232;height: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" filled="f" strokecolor="black [3213]" strokeweight="1pt"/>
                      <v:rect id="Rectangle 47" o:spid="_x0000_s1045" style="position:absolute;left:33909;top:17621;width:21812;height: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" filled="f" strokecolor="black [3213]" strokeweight="1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48" o:spid="_x0000_s1046" type="#_x0000_t38" style="position:absolute;left:2571;top:12954;width:896;height:5568;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" adj="49397" strokecolor="black [3213]" strokeweight=".5pt">
                        <v:stroke endarrow="block" joinstyle="miter"/>
                      </v:shape>
                      <v:shape id="Connector: Curved 49" o:spid="_x0000_s1047" type="#_x0000_t38" style="position:absolute;left:55435;top:13811;width:762;height:438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" adj="37076" strokecolor="black [3213]" strokeweight=".5pt">
                        <v:stroke endarrow="block" joinstyle="miter"/>
                      </v:shape>
                      <v:shape id="Connector: Curved 50" o:spid="_x0000_s1048" type="#_x0000_t38" style="position:absolute;left:32766;top:14954;width:615;height:30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" adj="37076" strokecolor="black [3213]" strokeweight=".5pt">
                        <v:stroke endarrow="block" joinstyle="miter"/>
                      </v:shape>
                      <v:shape id="Connector: Curved 51" o:spid="_x0000_s1049" type="#_x0000_t38" style="position:absolute;left:54959;top:25146;width:1009;height:9569;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" adj="46102" strokecolor="black [3213]" strokeweight=".5pt">
                        <v:stroke endarrow="block" joinstyle="miter"/>
                      </v:shape>
                    </v:group>
                    <v:shape id="Text Box 52" o:spid="_x0000_s1050" type="#_x0000_t202" style="position:absolute;width:2463;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" fillcolor="white [3201]" stroked="f" strokeweight=".5pt">
                      <v:textbox>
                        <w:txbxContent>
                          <w:p w14:paraId="39977651" w14:textId="77777777" w:rsidR="006D080D" w:rsidRPr="009056DF" w:rsidRDefault="006D080D" w:rsidP="006D080D">
                            <w:pPr>
                              <w:rPr>
                                <w:b/>
                                <w:bCs/>
                              </w:rPr>
                            </w:pPr>
                            <w:r w:rsidRPr="009056DF">
                              <w:rPr>
                                <w:b/>
                                <w:bCs/>
                              </w:rPr>
                              <w:t>a</w:t>
                            </w:r>
                          </w:p>
                        </w:txbxContent>
                      </v:textbox>
                    </v:shape>
                    <v:shape id="Text Box 53" o:spid="_x0000_s1051" type="#_x0000_t202" style="position:absolute;top:16668;width:2151;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3E1B81DB" w14:textId="77777777" w:rsidR="006D080D" w:rsidRPr="009056DF" w:rsidRDefault="006D080D" w:rsidP="006D080D">
                            <w:pPr>
                              <w:rPr>
                                <w:b/>
                                <w:bCs/>
                              </w:rPr>
                            </w:pPr>
                            <w:r>
                              <w:rPr>
                                <w:b/>
                                <w:bCs/>
                              </w:rPr>
                              <w:t>b</w:t>
                            </w:r>
                          </w:p>
                        </w:txbxContent>
                      </v:textbox>
                    </v:shape>
                    <v:shape id="Text Box 54" o:spid="_x0000_s1052" type="#_x0000_t202" style="position:absolute;top:34956;width:22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37A5344" w14:textId="77777777" w:rsidR="006D080D" w:rsidRPr="009056DF" w:rsidRDefault="006D080D" w:rsidP="006D080D">
                            <w:pPr>
                              <w:rPr>
                                <w:b/>
                                <w:bCs/>
                              </w:rPr>
                            </w:pPr>
                            <w:r>
                              <w:rPr>
                                <w:b/>
                                <w:bCs/>
                              </w:rPr>
                              <w:t>c</w:t>
                            </w:r>
                          </w:p>
                        </w:txbxContent>
                      </v:textbox>
                    </v:shape>
                  </v:group>
                  <v:rect id="Rectangle 55" o:spid="_x0000_s1053" style="position:absolute;left:3048;top:34766;width:52863;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" filled="f" strokecolor="black [3213]" strokeweight="1pt"/>
                </v:group>
                <w10:wrap type="square" anchorx="margin"/>
              </v:group>
            </w:pict>
          </mc:Fallback>
        </mc:AlternateContent>
      </w:r>
      <w:r w:rsidR="0041772F">
        <w:rPr>
          <w:sz w:val="24"/>
          <w:szCs w:val="24"/>
        </w:rPr>
        <w:t>2.</w:t>
      </w:r>
      <w:ins w:id="1570" w:author="David Edge" w:date="2022-10-22T14:01:00Z">
        <w:r w:rsidR="0043703D">
          <w:rPr>
            <w:sz w:val="24"/>
            <w:szCs w:val="24"/>
          </w:rPr>
          <w:t>5</w:t>
        </w:r>
      </w:ins>
      <w:del w:id="1571" w:author="David Edge" w:date="2022-10-22T14:01:00Z">
        <w:r w:rsidR="0041772F" w:rsidDel="0043703D">
          <w:rPr>
            <w:sz w:val="24"/>
            <w:szCs w:val="24"/>
          </w:rPr>
          <w:delText>4</w:delText>
        </w:r>
      </w:del>
      <w:r w:rsidR="0041772F">
        <w:rPr>
          <w:sz w:val="24"/>
          <w:szCs w:val="24"/>
        </w:rPr>
        <w:t xml:space="preserve"> </w:t>
      </w:r>
      <w:ins w:id="1572" w:author="David Edge" w:date="2022-10-22T13:13:00Z">
        <w:r w:rsidR="00D764DE">
          <w:rPr>
            <w:sz w:val="24"/>
            <w:szCs w:val="24"/>
          </w:rPr>
          <w:t>Confidence</w:t>
        </w:r>
        <w:r w:rsidR="00D764DE" w:rsidRPr="00854870">
          <w:rPr>
            <w:sz w:val="24"/>
            <w:szCs w:val="24"/>
          </w:rPr>
          <w:t xml:space="preserve"> Interval </w:t>
        </w:r>
        <w:r w:rsidR="00D764DE">
          <w:rPr>
            <w:sz w:val="24"/>
            <w:szCs w:val="24"/>
          </w:rPr>
          <w:t>Calculation</w:t>
        </w:r>
      </w:ins>
      <w:del w:id="1573" w:author="David Edge" w:date="2022-10-22T13:13:00Z">
        <w:r w:rsidR="00854870" w:rsidRPr="00854870" w:rsidDel="00D764DE">
          <w:rPr>
            <w:sz w:val="24"/>
            <w:szCs w:val="24"/>
          </w:rPr>
          <w:delText xml:space="preserve">Reconstructions and </w:delText>
        </w:r>
        <w:r w:rsidR="00097960" w:rsidDel="00D764DE">
          <w:rPr>
            <w:sz w:val="24"/>
            <w:szCs w:val="24"/>
          </w:rPr>
          <w:delText>Verification Error</w:delText>
        </w:r>
      </w:del>
    </w:p>
    <w:p w14:paraId="0CB401F8" w14:textId="695FBE80" w:rsidR="00316C01" w:rsidDel="008D3B46" w:rsidRDefault="00217884" w:rsidP="00761B80">
      <w:pPr>
        <w:rPr>
          <w:del w:id="1574" w:author="David Edge" w:date="2022-10-22T10:54:00Z"/>
        </w:rPr>
      </w:pPr>
      <w:ins w:id="1575" w:author="Trouet, Valerie M - (trouet) [2]" w:date="2022-10-18T11:51:00Z">
        <w:del w:id="1576" w:author="David Edge" w:date="2022-10-22T10:54:00Z">
          <w:r w:rsidDel="008D3B46">
            <w:lastRenderedPageBreak/>
            <w:delText xml:space="preserve">We </w:delText>
          </w:r>
        </w:del>
      </w:ins>
      <w:ins w:id="1577" w:author="Trouet, Valerie M - (trouet) [2]" w:date="2022-10-18T11:52:00Z">
        <w:del w:id="1578" w:author="David Edge" w:date="2022-10-22T10:54:00Z">
          <w:r w:rsidDel="008D3B46">
            <w:delText xml:space="preserve">regressed each chronology onto its target over </w:delText>
          </w:r>
          <w:commentRangeStart w:id="1579"/>
          <w:r w:rsidDel="008D3B46">
            <w:delText xml:space="preserve">the </w:delText>
          </w:r>
        </w:del>
      </w:ins>
      <w:ins w:id="1580" w:author="Trouet, Valerie M - (trouet) [2]" w:date="2022-10-18T13:31:00Z">
        <w:del w:id="1581" w:author="David Edge" w:date="2022-10-21T11:42:00Z">
          <w:r w:rsidR="00C17FE6" w:rsidDel="00840331">
            <w:delText xml:space="preserve">most </w:delText>
          </w:r>
        </w:del>
      </w:ins>
      <w:ins w:id="1582" w:author="Trouet, Valerie M - (trouet) [2]" w:date="2022-10-18T13:32:00Z">
        <w:del w:id="1583" w:author="David Edge" w:date="2022-10-21T11:42:00Z">
          <w:r w:rsidR="00C17FE6" w:rsidDel="00840331">
            <w:delText>recent 60 years of</w:delText>
          </w:r>
        </w:del>
      </w:ins>
      <w:ins w:id="1584" w:author="Trouet, Valerie M - (trouet) [2]" w:date="2022-10-18T11:52:00Z">
        <w:del w:id="1585" w:author="David Edge" w:date="2022-10-21T11:42:00Z">
          <w:r w:rsidDel="00840331">
            <w:delText xml:space="preserve"> overlap</w:delText>
          </w:r>
        </w:del>
        <w:del w:id="1586" w:author="David Edge" w:date="2022-10-21T17:02:00Z">
          <w:r w:rsidDel="00202E53">
            <w:delText xml:space="preserve"> </w:delText>
          </w:r>
        </w:del>
      </w:ins>
      <w:commentRangeEnd w:id="1579"/>
      <w:ins w:id="1587" w:author="Trouet, Valerie M - (trouet) [2]" w:date="2022-10-18T13:28:00Z">
        <w:del w:id="1588" w:author="David Edge" w:date="2022-10-21T17:02:00Z">
          <w:r w:rsidR="00C17FE6" w:rsidDel="00202E53">
            <w:rPr>
              <w:rStyle w:val="CommentReference"/>
            </w:rPr>
            <w:commentReference w:id="1579"/>
          </w:r>
        </w:del>
      </w:ins>
      <w:ins w:id="1589" w:author="Trouet, Valerie M - (trouet) [2]" w:date="2022-10-18T11:53:00Z">
        <w:del w:id="1590" w:author="David Edge" w:date="2022-10-22T10:54:00Z">
          <w:r w:rsidDel="008D3B46">
            <w:delText xml:space="preserve">and </w:delText>
          </w:r>
        </w:del>
      </w:ins>
      <w:ins w:id="1591" w:author="Trouet, Valerie M - (trouet) [2]" w:date="2022-10-18T11:51:00Z">
        <w:del w:id="1592" w:author="David Edge" w:date="2022-10-22T10:54:00Z">
          <w:r w:rsidDel="008D3B46">
            <w:delText>tested t</w:delText>
          </w:r>
        </w:del>
      </w:ins>
      <w:del w:id="1593" w:author="David Edge" w:date="2022-10-22T10:54:00Z">
        <w:r w:rsidR="00316C01" w:rsidDel="008D3B46">
          <w:delText xml:space="preserve">The assumptions of regression </w:delText>
        </w:r>
      </w:del>
      <w:ins w:id="1594" w:author="Trouet, Valerie M - (trouet) [2]" w:date="2022-10-18T11:52:00Z">
        <w:del w:id="1595" w:author="David Edge" w:date="2022-10-22T10:54:00Z">
          <w:r w:rsidDel="008D3B46">
            <w:delText xml:space="preserve">(autocorrelation, normality, and homoscedasticity) </w:delText>
          </w:r>
        </w:del>
      </w:ins>
      <w:del w:id="1596" w:author="David Edge" w:date="2022-10-22T10:54:00Z">
        <w:r w:rsidR="008333C8" w:rsidDel="008D3B46">
          <w:delText xml:space="preserve">were </w:delText>
        </w:r>
        <w:r w:rsidR="00316C01" w:rsidDel="008D3B46">
          <w:delText>tested for each reconstruction.</w:delText>
        </w:r>
      </w:del>
      <w:ins w:id="1597" w:author="Trouet, Valerie M - (trouet) [2]" w:date="2022-10-18T11:53:00Z">
        <w:del w:id="1598" w:author="David Edge" w:date="2022-10-22T10:54:00Z">
          <w:r w:rsidDel="008D3B46">
            <w:delText>the residuals</w:delText>
          </w:r>
        </w:del>
      </w:ins>
      <w:ins w:id="1599" w:author="Trouet, Valerie M - (trouet)" w:date="2022-10-19T16:34:00Z">
        <w:del w:id="1600" w:author="David Edge" w:date="2022-10-22T10:54:00Z">
          <w:r w:rsidR="00316C01" w:rsidDel="008D3B46">
            <w:delText>.</w:delText>
          </w:r>
        </w:del>
      </w:ins>
      <w:del w:id="1601" w:author="David Edge" w:date="2022-10-22T10:54:00Z">
        <w:r w:rsidR="00316C01" w:rsidDel="008D3B46">
          <w:delText xml:space="preserve"> The chronology is regressed onto the target for the full interval of overlap and residuals </w:delText>
        </w:r>
        <w:r w:rsidR="000B716E" w:rsidDel="008D3B46">
          <w:delText xml:space="preserve">were </w:delText>
        </w:r>
        <w:r w:rsidR="00316C01" w:rsidDel="008D3B46">
          <w:delText xml:space="preserve">tested for autocorrelation, normality, and homoscedasticity. </w:delText>
        </w:r>
      </w:del>
      <w:ins w:id="1602" w:author="Trouet, Valerie M - (trouet) [2]" w:date="2022-10-18T11:53:00Z">
        <w:del w:id="1603" w:author="David Edge" w:date="2022-10-22T10:54:00Z">
          <w:r w:rsidDel="008D3B46">
            <w:delText>We measured f</w:delText>
          </w:r>
        </w:del>
      </w:ins>
      <w:del w:id="1604" w:author="David Edge" w:date="2022-10-22T10:54:00Z">
        <w:r w:rsidR="00316C01" w:rsidDel="008D3B46">
          <w:delText xml:space="preserve">First-order autocorrelation </w:delText>
        </w:r>
        <w:r w:rsidR="000B716E" w:rsidDel="008D3B46">
          <w:delText>wa</w:delText>
        </w:r>
        <w:r w:rsidR="00316C01" w:rsidDel="008D3B46">
          <w:delText xml:space="preserve">s measured, and </w:delText>
        </w:r>
      </w:del>
      <w:ins w:id="1605" w:author="Trouet, Valerie M - (trouet) [2]" w:date="2022-10-18T11:53:00Z">
        <w:del w:id="1606" w:author="David Edge" w:date="2022-10-22T10:54:00Z">
          <w:r w:rsidDel="008D3B46">
            <w:delText xml:space="preserve">considered </w:delText>
          </w:r>
        </w:del>
      </w:ins>
      <w:del w:id="1607" w:author="David Edge" w:date="2022-10-22T10:54:00Z">
        <w:r w:rsidR="00316C01" w:rsidDel="008D3B46">
          <w:delText>chronology residuals of AR1 greater tha</w:delText>
        </w:r>
        <w:r w:rsidR="00BF5FCD" w:rsidDel="008D3B46">
          <w:delText>n</w:delText>
        </w:r>
        <w:r w:rsidR="00316C01" w:rsidDel="008D3B46">
          <w:delText xml:space="preserve"> 0.25</w:delText>
        </w:r>
      </w:del>
      <w:ins w:id="1608" w:author="Trouet, Valerie M - (trouet) [2]" w:date="2022-10-18T11:54:00Z">
        <w:del w:id="1609" w:author="David Edge" w:date="2022-10-22T10:54:00Z">
          <w:r w:rsidDel="008D3B46">
            <w:delText xml:space="preserve"> </w:delText>
          </w:r>
        </w:del>
      </w:ins>
      <w:del w:id="1610" w:author="David Edge" w:date="2022-10-22T10:54:00Z">
        <w:r w:rsidR="00316C01" w:rsidDel="008D3B46">
          <w:delText xml:space="preserve"> are considered to fail</w:delText>
        </w:r>
        <w:r w:rsidR="00D8246B" w:rsidDel="008D3B46">
          <w:delText xml:space="preserve"> this assumption. </w:delText>
        </w:r>
      </w:del>
      <w:ins w:id="1611" w:author="Trouet, Valerie M - (trouet) [2]" w:date="2022-10-18T11:54:00Z">
        <w:del w:id="1612" w:author="David Edge" w:date="2022-10-22T10:54:00Z">
          <w:r w:rsidDel="008D3B46">
            <w:delText>We tested n</w:delText>
          </w:r>
        </w:del>
      </w:ins>
      <w:del w:id="1613" w:author="David Edge" w:date="2022-10-22T10:54:00Z">
        <w:r w:rsidR="00D8246B" w:rsidDel="008D3B46">
          <w:delText xml:space="preserve">Normality of the residuals </w:delText>
        </w:r>
        <w:r w:rsidR="000B716E" w:rsidDel="008D3B46">
          <w:delText>wa</w:delText>
        </w:r>
        <w:r w:rsidR="00D8246B" w:rsidDel="008D3B46">
          <w:delText>s tested by</w:delText>
        </w:r>
      </w:del>
      <w:ins w:id="1614" w:author="Trouet, Valerie M - (trouet) [2]" w:date="2022-10-18T11:54:00Z">
        <w:del w:id="1615" w:author="David Edge" w:date="2022-10-22T10:54:00Z">
          <w:r w:rsidDel="008D3B46">
            <w:delText>with</w:delText>
          </w:r>
        </w:del>
      </w:ins>
      <w:del w:id="1616" w:author="David Edge" w:date="2022-10-22T10:54:00Z">
        <w:r w:rsidR="00D8246B" w:rsidDel="008D3B46">
          <w:delText xml:space="preserve"> the Shapiro-Wilk test, using the stats package in the R programming language, with p-values less than 0.05 </w:delText>
        </w:r>
        <w:commentRangeStart w:id="1617"/>
        <w:r w:rsidR="00D8246B" w:rsidDel="008D3B46">
          <w:delText xml:space="preserve">considered </w:delText>
        </w:r>
      </w:del>
      <w:del w:id="1618" w:author="David Edge" w:date="2022-10-21T17:00:00Z">
        <w:r w:rsidR="00D8246B" w:rsidDel="00202E53">
          <w:delText xml:space="preserve">failing </w:delText>
        </w:r>
      </w:del>
      <w:commentRangeEnd w:id="1617"/>
      <w:del w:id="1619" w:author="David Edge" w:date="2022-10-22T10:54:00Z">
        <w:r w:rsidR="00F20C50" w:rsidDel="008D3B46">
          <w:rPr>
            <w:rStyle w:val="CommentReference"/>
          </w:rPr>
          <w:commentReference w:id="1617"/>
        </w:r>
        <w:r w:rsidR="00D8246B" w:rsidDel="008D3B46">
          <w:delText>(</w:delText>
        </w:r>
        <w:r w:rsidR="00D8246B" w:rsidRPr="00D8246B" w:rsidDel="008D3B46">
          <w:delText>R Core Team</w:delText>
        </w:r>
        <w:r w:rsidR="00D8246B" w:rsidDel="008D3B46">
          <w:delText>;</w:delText>
        </w:r>
        <w:r w:rsidR="00D8246B" w:rsidRPr="00D8246B" w:rsidDel="008D3B46">
          <w:delText xml:space="preserve"> 2022</w:delText>
        </w:r>
        <w:r w:rsidR="00D8246B" w:rsidDel="008D3B46">
          <w:delText xml:space="preserve">). </w:delText>
        </w:r>
      </w:del>
      <w:ins w:id="1620" w:author="Trouet, Valerie M - (trouet) [2]" w:date="2022-10-18T11:54:00Z">
        <w:del w:id="1621" w:author="David Edge" w:date="2022-10-22T10:54:00Z">
          <w:r w:rsidDel="008D3B46">
            <w:delText>We tested h</w:delText>
          </w:r>
        </w:del>
      </w:ins>
      <w:del w:id="1622" w:author="David Edge" w:date="2022-10-22T10:54:00Z">
        <w:r w:rsidR="00D8246B" w:rsidDel="008D3B46">
          <w:delText xml:space="preserve">Homoscedasticity </w:delText>
        </w:r>
        <w:r w:rsidR="000B716E" w:rsidDel="008D3B46">
          <w:delText>wa</w:delText>
        </w:r>
        <w:r w:rsidR="00D8246B" w:rsidDel="008D3B46">
          <w:delText>s tested with the</w:delText>
        </w:r>
        <w:r w:rsidR="00511237" w:rsidDel="008D3B46">
          <w:delText xml:space="preserve"> </w:delText>
        </w:r>
        <w:r w:rsidR="00511237" w:rsidRPr="00B942B2" w:rsidDel="008D3B46">
          <w:delText>Goldfeld-Quandt</w:delText>
        </w:r>
        <w:r w:rsidR="00511237" w:rsidDel="008D3B46">
          <w:delText xml:space="preserve"> test provided by the lmtest package in R</w:delText>
        </w:r>
      </w:del>
      <w:ins w:id="1623" w:author="Trouet, Valerie M - (trouet) [2]" w:date="2022-10-18T11:54:00Z">
        <w:del w:id="1624" w:author="David Edge" w:date="2022-10-22T10:54:00Z">
          <w:r w:rsidDel="008D3B46">
            <w:delText>,</w:delText>
          </w:r>
        </w:del>
      </w:ins>
      <w:del w:id="1625" w:author="David Edge" w:date="2022-10-22T10:54:00Z">
        <w:r w:rsidR="00511237" w:rsidDel="008D3B46">
          <w:delText xml:space="preserve"> with p-values less than 0.05 </w:delText>
        </w:r>
        <w:commentRangeStart w:id="1626"/>
        <w:r w:rsidR="00511237" w:rsidDel="008D3B46">
          <w:delText xml:space="preserve">considered </w:delText>
        </w:r>
      </w:del>
      <w:del w:id="1627" w:author="David Edge" w:date="2022-10-21T17:00:00Z">
        <w:r w:rsidR="00511237" w:rsidDel="00202E53">
          <w:delText>failing</w:delText>
        </w:r>
        <w:r w:rsidR="00D8246B" w:rsidDel="00202E53">
          <w:delText xml:space="preserve"> </w:delText>
        </w:r>
      </w:del>
      <w:commentRangeEnd w:id="1626"/>
      <w:del w:id="1628" w:author="David Edge" w:date="2022-10-22T10:54:00Z">
        <w:r w:rsidR="00F20C50" w:rsidDel="008D3B46">
          <w:rPr>
            <w:rStyle w:val="CommentReference"/>
          </w:rPr>
          <w:commentReference w:id="1626"/>
        </w:r>
        <w:r w:rsidR="00511237" w:rsidDel="008D3B46">
          <w:delText>(</w:delText>
        </w:r>
        <w:r w:rsidR="00511237" w:rsidRPr="00511237" w:rsidDel="008D3B46">
          <w:delText>Zeileis</w:delText>
        </w:r>
        <w:r w:rsidR="00511237" w:rsidDel="008D3B46">
          <w:delText xml:space="preserve"> </w:delText>
        </w:r>
        <w:r w:rsidR="00BE00B3" w:rsidDel="008D3B46">
          <w:delText>and</w:delText>
        </w:r>
        <w:r w:rsidR="00511237" w:rsidRPr="00511237" w:rsidDel="008D3B46">
          <w:delText xml:space="preserve"> Hothorn 2002)</w:delText>
        </w:r>
        <w:r w:rsidR="00511237" w:rsidDel="008D3B46">
          <w:delText>.</w:delText>
        </w:r>
      </w:del>
    </w:p>
    <w:p w14:paraId="6A23D4E3" w14:textId="74F0B71F" w:rsidR="00C17FE6" w:rsidDel="008D3B46" w:rsidRDefault="00C17FE6" w:rsidP="00761B80">
      <w:pPr>
        <w:rPr>
          <w:ins w:id="1629" w:author="Trouet, Valerie M - (trouet) [2]" w:date="2022-10-18T13:32:00Z"/>
          <w:del w:id="1630" w:author="David Edge" w:date="2022-10-22T10:54:00Z"/>
        </w:rPr>
      </w:pPr>
    </w:p>
    <w:p w14:paraId="2C4E1248" w14:textId="2504835B" w:rsidR="000A2F62" w:rsidRDefault="00621B64" w:rsidP="00761B80">
      <w:pPr>
        <w:rPr>
          <w:ins w:id="1631" w:author="David Edge" w:date="2022-10-22T11:53:00Z"/>
        </w:rPr>
      </w:pPr>
      <w:r>
        <w:t>Prior to calibration of the reconstruction,</w:t>
      </w:r>
      <w:ins w:id="1632" w:author="Trouet, Valerie M - (trouet) [2]" w:date="2022-10-18T11:55:00Z">
        <w:r w:rsidR="00CD39F2">
          <w:t xml:space="preserve"> we first set aside</w:t>
        </w:r>
      </w:ins>
      <w:ins w:id="1633" w:author="Trouet, Valerie M - (trouet)" w:date="2022-10-19T16:34:00Z">
        <w:del w:id="1634" w:author="David Edge" w:date="2022-10-21T17:10:00Z">
          <w:r w:rsidDel="000A2F62">
            <w:delText xml:space="preserve"> </w:delText>
          </w:r>
        </w:del>
      </w:ins>
      <w:ins w:id="1635" w:author="Trouet, Valerie M - (trouet) [2]" w:date="2022-10-18T13:32:00Z">
        <w:del w:id="1636" w:author="David Edge" w:date="2022-10-21T17:10:00Z">
          <w:r w:rsidR="00C17FE6" w:rsidDel="000A2F62">
            <w:delText>the</w:delText>
          </w:r>
        </w:del>
        <w:r w:rsidR="00C17FE6">
          <w:t xml:space="preserve"> </w:t>
        </w:r>
        <w:del w:id="1637" w:author="David Edge" w:date="2022-10-21T11:44:00Z">
          <w:r w:rsidR="00C17FE6" w:rsidDel="00840331">
            <w:delText>first</w:delText>
          </w:r>
        </w:del>
      </w:ins>
      <w:commentRangeStart w:id="1638"/>
      <w:del w:id="1639" w:author="David Edge" w:date="2022-10-21T11:44:00Z">
        <w:r w:rsidDel="00840331">
          <w:delText>a</w:delText>
        </w:r>
      </w:del>
      <w:ins w:id="1640" w:author="David Edge" w:date="2022-10-21T11:44:00Z">
        <w:r w:rsidR="00840331">
          <w:t>a</w:t>
        </w:r>
      </w:ins>
      <w:r>
        <w:t xml:space="preserve"> ten-year interval </w:t>
      </w:r>
      <w:commentRangeEnd w:id="1638"/>
      <w:r w:rsidR="00CD39F2">
        <w:rPr>
          <w:rStyle w:val="CommentReference"/>
        </w:rPr>
        <w:commentReference w:id="1638"/>
      </w:r>
      <w:del w:id="1641" w:author="Trouet, Valerie M - (trouet) [2]" w:date="2022-10-18T11:55:00Z">
        <w:r w:rsidR="000B716E" w:rsidDel="00CD39F2">
          <w:delText>wa</w:delText>
        </w:r>
        <w:r w:rsidDel="00CD39F2">
          <w:delText>s first set aside</w:delText>
        </w:r>
        <w:r w:rsidR="008415DF" w:rsidDel="00CD39F2">
          <w:delText xml:space="preserve"> </w:delText>
        </w:r>
      </w:del>
      <w:r w:rsidR="008415DF">
        <w:t>(</w:t>
      </w:r>
      <w:del w:id="1642" w:author="Trouet, Valerie M - (trouet) [2]" w:date="2022-10-18T11:55:00Z">
        <w:r w:rsidR="008415DF" w:rsidDel="00CD39F2">
          <w:delText xml:space="preserve">called </w:delText>
        </w:r>
      </w:del>
      <w:ins w:id="1643" w:author="Trouet, Valerie M - (trouet) [2]" w:date="2022-10-18T11:55:00Z">
        <w:r w:rsidR="00CD39F2">
          <w:t xml:space="preserve">named </w:t>
        </w:r>
      </w:ins>
      <w:r w:rsidR="008415DF">
        <w:t>the set-aside interval (SAI)</w:t>
      </w:r>
      <w:r w:rsidR="00BF5FCD">
        <w:t>)</w:t>
      </w:r>
      <w:r>
        <w:t xml:space="preserve"> </w:t>
      </w:r>
      <w:ins w:id="1644" w:author="Trouet, Valerie M - (trouet) [2]" w:date="2022-10-18T13:32:00Z">
        <w:r w:rsidR="00C17FE6">
          <w:t xml:space="preserve">of the </w:t>
        </w:r>
        <w:del w:id="1645" w:author="David Edge" w:date="2022-10-21T11:45:00Z">
          <w:r w:rsidR="00C17FE6" w:rsidDel="00840331">
            <w:delText xml:space="preserve">60-year period of overlap </w:delText>
          </w:r>
        </w:del>
      </w:ins>
      <w:r>
        <w:t xml:space="preserve">for independent testing of the </w:t>
      </w:r>
      <w:del w:id="1646" w:author="David Edge" w:date="2022-10-20T10:49:00Z">
        <w:r w:rsidDel="00746E82">
          <w:delText>prediction</w:delText>
        </w:r>
      </w:del>
      <w:ins w:id="1647" w:author="David Edge" w:date="2022-10-20T10:49:00Z">
        <w:r w:rsidR="00746E82">
          <w:t>confidence</w:t>
        </w:r>
      </w:ins>
      <w:r>
        <w:t xml:space="preserve"> intervals</w:t>
      </w:r>
      <w:r w:rsidR="004D1122">
        <w:t xml:space="preserve"> (Fig </w:t>
      </w:r>
      <w:del w:id="1648" w:author="David Edge" w:date="2022-10-22T13:15:00Z">
        <w:r w:rsidR="004D1122" w:rsidDel="00F27CFD">
          <w:delText>1</w:delText>
        </w:r>
      </w:del>
      <w:ins w:id="1649" w:author="David Edge" w:date="2022-10-22T13:15:00Z">
        <w:r w:rsidR="00F27CFD">
          <w:t>2</w:t>
        </w:r>
      </w:ins>
      <w:r w:rsidR="004D1122">
        <w:t>)</w:t>
      </w:r>
      <w:r>
        <w:t>.</w:t>
      </w:r>
      <w:ins w:id="1650" w:author="David Edge" w:date="2022-10-22T10:59:00Z">
        <w:r w:rsidR="000E2606">
          <w:t xml:space="preserve"> We repeated the following calculations for each SAI in all possible continuous intervals of the IOI</w:t>
        </w:r>
      </w:ins>
      <w:ins w:id="1651" w:author="David Edge" w:date="2022-10-22T11:00:00Z">
        <w:r w:rsidR="000E2606">
          <w:t xml:space="preserve"> (Fig </w:t>
        </w:r>
      </w:ins>
      <w:ins w:id="1652" w:author="David Edge" w:date="2022-10-22T13:15:00Z">
        <w:r w:rsidR="00F27CFD">
          <w:t>2</w:t>
        </w:r>
      </w:ins>
      <w:ins w:id="1653" w:author="David Edge" w:date="2022-10-22T11:00:00Z">
        <w:r w:rsidR="000E2606">
          <w:t>c)</w:t>
        </w:r>
      </w:ins>
      <w:ins w:id="1654" w:author="David Edge" w:date="2022-10-22T10:59:00Z">
        <w:r w:rsidR="000E2606">
          <w:t>.</w:t>
        </w:r>
      </w:ins>
      <w:r>
        <w:t xml:space="preserve"> </w:t>
      </w:r>
      <w:ins w:id="1655" w:author="Trouet, Valerie M - (trouet) [2]" w:date="2022-10-18T13:33:00Z">
        <w:r w:rsidR="00C17FE6">
          <w:t>We</w:t>
        </w:r>
        <w:del w:id="1656" w:author="David Edge" w:date="2022-10-22T11:00:00Z">
          <w:r w:rsidR="00C17FE6" w:rsidDel="000E2606">
            <w:delText xml:space="preserve"> then</w:delText>
          </w:r>
        </w:del>
        <w:r w:rsidR="00C17FE6">
          <w:t xml:space="preserve"> used all possible continuous intervals of the remaining </w:t>
        </w:r>
        <w:del w:id="1657" w:author="David Edge" w:date="2022-10-21T17:06:00Z">
          <w:r w:rsidR="00C17FE6" w:rsidDel="00202E53">
            <w:delText xml:space="preserve">50-year </w:delText>
          </w:r>
        </w:del>
        <w:r w:rsidR="00C17FE6">
          <w:t>period as calibration and verification intervals</w:t>
        </w:r>
      </w:ins>
      <w:ins w:id="1658" w:author="David Edge" w:date="2022-10-21T17:07:00Z">
        <w:r w:rsidR="000A2F62">
          <w:t xml:space="preserve"> (CVI)</w:t>
        </w:r>
      </w:ins>
      <w:ins w:id="1659" w:author="Trouet, Valerie M - (trouet) [2]" w:date="2022-10-18T13:34:00Z">
        <w:r w:rsidR="00C17FE6">
          <w:t>, allowing for the calibration and verification intervals</w:t>
        </w:r>
      </w:ins>
      <w:ins w:id="1660" w:author="David Edge" w:date="2022-10-21T17:04:00Z">
        <w:r w:rsidR="00202E53">
          <w:t xml:space="preserve"> </w:t>
        </w:r>
      </w:ins>
      <w:ins w:id="1661" w:author="Trouet, Valerie M - (trouet) [2]" w:date="2022-10-18T13:34:00Z">
        <w:r w:rsidR="00C17FE6">
          <w:t>to</w:t>
        </w:r>
      </w:ins>
      <w:ins w:id="1662" w:author="David Edge" w:date="2022-10-21T17:04:00Z">
        <w:r w:rsidR="00202E53">
          <w:t xml:space="preserve"> </w:t>
        </w:r>
      </w:ins>
      <w:ins w:id="1663" w:author="Trouet, Valerie M - (trouet) [2]" w:date="2022-10-18T13:34:00Z">
        <w:r w:rsidR="00C17FE6">
          <w:t>wrap from the last year of the</w:t>
        </w:r>
        <w:del w:id="1664" w:author="David Edge" w:date="2022-10-21T17:06:00Z">
          <w:r w:rsidR="00C17FE6" w:rsidDel="000A2F62">
            <w:delText xml:space="preserve"> </w:delText>
          </w:r>
        </w:del>
      </w:ins>
      <w:ins w:id="1665" w:author="Trouet, Valerie M - (trouet) [2]" w:date="2022-10-18T13:35:00Z">
        <w:del w:id="1666" w:author="David Edge" w:date="2022-10-21T17:06:00Z">
          <w:r w:rsidR="00C17FE6" w:rsidDel="000A2F62">
            <w:delText>50-year</w:delText>
          </w:r>
        </w:del>
        <w:r w:rsidR="00C17FE6">
          <w:t xml:space="preserve"> period</w:t>
        </w:r>
      </w:ins>
      <w:ins w:id="1667" w:author="Trouet, Valerie M - (trouet) [2]" w:date="2022-10-18T13:34:00Z">
        <w:r w:rsidR="00C17FE6">
          <w:t xml:space="preserve"> back to the </w:t>
        </w:r>
      </w:ins>
      <w:ins w:id="1668" w:author="Trouet, Valerie M - (trouet) [2]" w:date="2022-10-18T13:35:00Z">
        <w:r w:rsidR="00C17FE6">
          <w:t>first year</w:t>
        </w:r>
      </w:ins>
      <w:ins w:id="1669" w:author="Trouet, Valerie M - (trouet) [2]" w:date="2022-10-18T13:33:00Z">
        <w:r w:rsidR="00C17FE6">
          <w:t xml:space="preserve"> (Fig </w:t>
        </w:r>
        <w:del w:id="1670" w:author="David Edge" w:date="2022-10-22T13:15:00Z">
          <w:r w:rsidR="00C17FE6" w:rsidDel="00F27CFD">
            <w:delText>1</w:delText>
          </w:r>
        </w:del>
      </w:ins>
      <w:ins w:id="1671" w:author="David Edge" w:date="2022-10-22T13:15:00Z">
        <w:r w:rsidR="00F27CFD">
          <w:t>2</w:t>
        </w:r>
      </w:ins>
      <w:ins w:id="1672" w:author="Trouet, Valerie M - (trouet) [2]" w:date="2022-10-18T13:33:00Z">
        <w:r w:rsidR="00C17FE6">
          <w:t>b)</w:t>
        </w:r>
      </w:ins>
      <w:ins w:id="1673" w:author="Trouet, Valerie M - (trouet) [2]" w:date="2022-10-18T13:35:00Z">
        <w:del w:id="1674" w:author="David Edge" w:date="2022-10-21T17:07:00Z">
          <w:r w:rsidR="00C17FE6" w:rsidDel="000A2F62">
            <w:delText>, and thus produced 50 possible calibration and verification intervals for each chronology</w:delText>
          </w:r>
        </w:del>
        <w:r w:rsidR="00C17FE6">
          <w:t>.</w:t>
        </w:r>
      </w:ins>
      <w:ins w:id="1675" w:author="Trouet, Valerie M - (trouet) [2]" w:date="2022-10-18T13:33:00Z">
        <w:r w:rsidR="00C17FE6">
          <w:t xml:space="preserve">  </w:t>
        </w:r>
      </w:ins>
      <w:ins w:id="1676" w:author="Trouet, Valerie M - (trouet) [2]" w:date="2022-10-18T11:56:00Z">
        <w:r w:rsidR="002D6E8D">
          <w:t>We then split t</w:t>
        </w:r>
      </w:ins>
      <w:del w:id="1677" w:author="Trouet, Valerie M - (trouet) [2]" w:date="2022-10-18T11:56:00Z">
        <w:r w:rsidDel="002D6E8D">
          <w:delText>T</w:delText>
        </w:r>
      </w:del>
      <w:r>
        <w:t xml:space="preserve">he </w:t>
      </w:r>
      <w:del w:id="1678" w:author="David Edge" w:date="2022-10-21T17:08:00Z">
        <w:r w:rsidDel="000A2F62">
          <w:delText xml:space="preserve">remaining interval of chronology-target overlap </w:delText>
        </w:r>
        <w:r w:rsidR="000B716E" w:rsidDel="000A2F62">
          <w:delText>wa</w:delText>
        </w:r>
        <w:r w:rsidDel="000A2F62">
          <w:delText>s split</w:delText>
        </w:r>
      </w:del>
      <w:ins w:id="1679" w:author="David Edge" w:date="2022-10-21T17:08:00Z">
        <w:r w:rsidR="000A2F62">
          <w:t>CVI</w:t>
        </w:r>
      </w:ins>
      <w:r>
        <w:t xml:space="preserve"> in half</w:t>
      </w:r>
      <w:ins w:id="1680" w:author="Trouet, Valerie M - (trouet) [2]" w:date="2022-10-18T11:56:00Z">
        <w:r w:rsidR="002D6E8D">
          <w:t xml:space="preserve"> and used</w:t>
        </w:r>
      </w:ins>
      <w:del w:id="1681" w:author="Trouet, Valerie M - (trouet) [2]" w:date="2022-10-18T11:56:00Z">
        <w:r w:rsidDel="002D6E8D">
          <w:delText>,</w:delText>
        </w:r>
      </w:del>
      <w:r>
        <w:t xml:space="preserve"> the early portion</w:t>
      </w:r>
      <w:r w:rsidR="00E81862">
        <w:t xml:space="preserve">, </w:t>
      </w:r>
      <w:ins w:id="1682" w:author="Trouet, Valerie M - (trouet) [2]" w:date="2022-10-18T11:56:00Z">
        <w:r w:rsidR="002D6E8D">
          <w:t>named</w:t>
        </w:r>
      </w:ins>
      <w:del w:id="1683" w:author="Trouet, Valerie M - (trouet) [2]" w:date="2022-10-18T11:56:00Z">
        <w:r w:rsidR="00E81862" w:rsidDel="002D6E8D">
          <w:delText>called</w:delText>
        </w:r>
      </w:del>
      <w:r w:rsidR="00E81862">
        <w:t xml:space="preserve"> the calibration interval,</w:t>
      </w:r>
      <w:r>
        <w:t xml:space="preserve"> </w:t>
      </w:r>
      <w:del w:id="1684" w:author="Trouet, Valerie M - (trouet) [2]" w:date="2022-10-18T11:57:00Z">
        <w:r w:rsidR="000B716E" w:rsidDel="002D6E8D">
          <w:delText>wa</w:delText>
        </w:r>
        <w:r w:rsidDel="002D6E8D">
          <w:delText xml:space="preserve">s used </w:delText>
        </w:r>
      </w:del>
      <w:r>
        <w:t>for calibrating the regression</w:t>
      </w:r>
      <w:ins w:id="1685" w:author="David Edge" w:date="2022-10-22T11:01:00Z">
        <w:r w:rsidR="000E2606">
          <w:t xml:space="preserve"> (Fig </w:t>
        </w:r>
      </w:ins>
      <w:ins w:id="1686" w:author="David Edge" w:date="2022-10-22T13:15:00Z">
        <w:r w:rsidR="00F27CFD">
          <w:t>2</w:t>
        </w:r>
      </w:ins>
      <w:ins w:id="1687" w:author="David Edge" w:date="2022-10-22T11:01:00Z">
        <w:r w:rsidR="000E2606">
          <w:t>a)</w:t>
        </w:r>
      </w:ins>
      <w:r w:rsidR="007B1A2A">
        <w:t>.</w:t>
      </w:r>
      <w:ins w:id="1688" w:author="David Edge" w:date="2022-10-22T11:45:00Z">
        <w:r w:rsidR="00CD32C4">
          <w:t xml:space="preserve"> We also regressed the bootstrapped chronology confidence intervals onto the target in the calibration interval.</w:t>
        </w:r>
      </w:ins>
      <w:r w:rsidR="007B1A2A">
        <w:t xml:space="preserve"> </w:t>
      </w:r>
      <w:ins w:id="1689" w:author="Trouet, Valerie M - (trouet) [2]" w:date="2022-10-18T11:57:00Z">
        <w:r w:rsidR="002D6E8D">
          <w:t>We used t</w:t>
        </w:r>
      </w:ins>
      <w:del w:id="1690" w:author="Trouet, Valerie M - (trouet) [2]" w:date="2022-10-18T11:57:00Z">
        <w:r w:rsidR="007B1A2A" w:rsidDel="002D6E8D">
          <w:delText>T</w:delText>
        </w:r>
      </w:del>
      <w:r>
        <w:t>he latter portion</w:t>
      </w:r>
      <w:r w:rsidR="00E81862">
        <w:t xml:space="preserve">, </w:t>
      </w:r>
      <w:del w:id="1691" w:author="Trouet, Valerie M - (trouet) [2]" w:date="2022-10-18T11:57:00Z">
        <w:r w:rsidR="00E81862" w:rsidDel="002D6E8D">
          <w:delText xml:space="preserve">called </w:delText>
        </w:r>
      </w:del>
      <w:ins w:id="1692" w:author="Trouet, Valerie M - (trouet) [2]" w:date="2022-10-18T11:57:00Z">
        <w:r w:rsidR="002D6E8D">
          <w:t xml:space="preserve">named </w:t>
        </w:r>
      </w:ins>
      <w:r w:rsidR="00E81862">
        <w:t>the verification interval,</w:t>
      </w:r>
      <w:r>
        <w:t xml:space="preserve"> </w:t>
      </w:r>
      <w:del w:id="1693" w:author="Trouet, Valerie M - (trouet) [2]" w:date="2022-10-18T11:57:00Z">
        <w:r w:rsidR="000B716E" w:rsidDel="002D6E8D">
          <w:delText>wa</w:delText>
        </w:r>
        <w:r w:rsidDel="002D6E8D">
          <w:delText xml:space="preserve">s used </w:delText>
        </w:r>
      </w:del>
      <w:r>
        <w:t xml:space="preserve">to calculate </w:t>
      </w:r>
      <w:r w:rsidR="00E81862">
        <w:t xml:space="preserve">the verification </w:t>
      </w:r>
      <w:r>
        <w:t>error</w:t>
      </w:r>
      <w:r w:rsidR="00E81862">
        <w:t xml:space="preserve"> (VE</w:t>
      </w:r>
      <w:del w:id="1694" w:author="Trouet, Valerie M - (trouet)" w:date="2022-10-19T16:34:00Z">
        <w:r w:rsidR="00E81862">
          <w:delText>)</w:delText>
        </w:r>
        <w:r>
          <w:delText xml:space="preserve">. </w:delText>
        </w:r>
      </w:del>
      <w:ins w:id="1695" w:author="Trouet, Valerie M - (trouet)" w:date="2022-10-19T16:34:00Z">
        <w:r w:rsidR="00E81862">
          <w:t>)</w:t>
        </w:r>
      </w:ins>
      <w:ins w:id="1696" w:author="Trouet, Valerie M - (trouet) [2]" w:date="2022-10-18T12:00:00Z">
        <w:r w:rsidR="002D6E8D">
          <w:t xml:space="preserve">, </w:t>
        </w:r>
      </w:ins>
      <w:del w:id="1697" w:author="Trouet, Valerie M - (trouet) [2]" w:date="2022-10-18T12:00:00Z">
        <w:r w:rsidDel="002D6E8D">
          <w:delText xml:space="preserve">. </w:delText>
        </w:r>
      </w:del>
      <w:ins w:id="1698" w:author="Trouet, Valerie M - (trouet) [2]" w:date="2022-10-18T12:00:00Z">
        <w:r w:rsidR="002D6E8D">
          <w:t xml:space="preserve">which is </w:t>
        </w:r>
      </w:ins>
      <w:ins w:id="1699" w:author="Trouet, Valerie M - (trouet) [2]" w:date="2022-10-18T11:59:00Z">
        <w:r w:rsidR="002D6E8D">
          <w:t xml:space="preserve">the absolute value of the difference between the reconstructed and target value </w:t>
        </w:r>
      </w:ins>
      <w:ins w:id="1700" w:author="Trouet, Valerie M - (trouet) [2]" w:date="2022-10-18T12:00:00Z">
        <w:r w:rsidR="002D6E8D">
          <w:t>over</w:t>
        </w:r>
      </w:ins>
      <w:ins w:id="1701" w:author="Trouet, Valerie M - (trouet) [2]" w:date="2022-10-18T11:59:00Z">
        <w:r w:rsidR="002D6E8D">
          <w:t xml:space="preserve"> the verification interval for each year.</w:t>
        </w:r>
        <w:del w:id="1702" w:author="David Edge" w:date="2022-10-22T11:42:00Z">
          <w:r w:rsidR="002D6E8D" w:rsidDel="00A25097">
            <w:delText xml:space="preserve"> </w:delText>
          </w:r>
        </w:del>
      </w:ins>
    </w:p>
    <w:p w14:paraId="427BBBFE" w14:textId="6513FCC6" w:rsidR="003F1A45" w:rsidRDefault="003F1A45" w:rsidP="00761B80">
      <w:pPr>
        <w:rPr>
          <w:ins w:id="1703" w:author="David Edge" w:date="2022-10-22T11:45:00Z"/>
        </w:rPr>
      </w:pPr>
      <w:ins w:id="1704" w:author="David Edge" w:date="2022-10-22T11:53:00Z">
        <w:r>
          <w:t xml:space="preserve">For each </w:t>
        </w:r>
      </w:ins>
      <w:ins w:id="1705" w:author="David Edge" w:date="2022-10-22T12:13:00Z">
        <w:r w:rsidR="00CB6670">
          <w:t>CVI</w:t>
        </w:r>
      </w:ins>
      <w:ins w:id="1706" w:author="David Edge" w:date="2022-10-22T11:53:00Z">
        <w:r>
          <w:t xml:space="preserve">, we </w:t>
        </w:r>
      </w:ins>
      <w:ins w:id="1707" w:author="David Edge" w:date="2022-10-22T12:13:00Z">
        <w:r w:rsidR="00CB6670">
          <w:t>used the set of</w:t>
        </w:r>
      </w:ins>
      <w:ins w:id="1708" w:author="David Edge" w:date="2022-10-22T11:53:00Z">
        <w:r>
          <w:t xml:space="preserve"> VE values </w:t>
        </w:r>
      </w:ins>
      <w:ins w:id="1709" w:author="David Edge" w:date="2022-10-22T12:13:00Z">
        <w:r w:rsidR="00CB6670">
          <w:t>to</w:t>
        </w:r>
      </w:ins>
      <w:ins w:id="1710" w:author="David Edge" w:date="2022-10-22T11:53:00Z">
        <w:r>
          <w:t xml:space="preserve"> calculate the empirical</w:t>
        </w:r>
      </w:ins>
      <w:ins w:id="1711" w:author="David Edge" w:date="2022-10-29T13:56:00Z">
        <w:r w:rsidR="008766EF">
          <w:t xml:space="preserve"> (non-parametric)</w:t>
        </w:r>
      </w:ins>
      <w:ins w:id="1712" w:author="David Edge" w:date="2022-10-22T11:53:00Z">
        <w:r>
          <w:t xml:space="preserve"> 50</w:t>
        </w:r>
        <w:r w:rsidRPr="00A0243A">
          <w:rPr>
            <w:vertAlign w:val="superscript"/>
          </w:rPr>
          <w:t>th</w:t>
        </w:r>
        <w:r>
          <w:t xml:space="preserve"> and 90</w:t>
        </w:r>
        <w:r w:rsidRPr="00A0243A">
          <w:rPr>
            <w:vertAlign w:val="superscript"/>
          </w:rPr>
          <w:t>th</w:t>
        </w:r>
        <w:r>
          <w:t xml:space="preserve"> percentile verification intervals (VE</w:t>
        </w:r>
        <w:r w:rsidRPr="00A0243A">
          <w:rPr>
            <w:vertAlign w:val="subscript"/>
          </w:rPr>
          <w:t>e50</w:t>
        </w:r>
        <w:r>
          <w:t>, VE</w:t>
        </w:r>
        <w:r w:rsidRPr="00A0243A">
          <w:rPr>
            <w:vertAlign w:val="subscript"/>
          </w:rPr>
          <w:t>e90</w:t>
        </w:r>
        <w:r>
          <w:t>) as the ascending order 50</w:t>
        </w:r>
        <w:r w:rsidRPr="00A0243A">
          <w:rPr>
            <w:vertAlign w:val="superscript"/>
          </w:rPr>
          <w:t>th</w:t>
        </w:r>
        <w:r>
          <w:t xml:space="preserve"> and 90</w:t>
        </w:r>
        <w:r w:rsidRPr="00A0243A">
          <w:rPr>
            <w:vertAlign w:val="superscript"/>
          </w:rPr>
          <w:t>th</w:t>
        </w:r>
        <w:r>
          <w:t xml:space="preserve"> percentile values from the VE set.</w:t>
        </w:r>
        <w:r w:rsidRPr="00C45D4F">
          <w:t xml:space="preserve"> </w:t>
        </w:r>
        <w:r>
          <w:t>To calculate the theoretical</w:t>
        </w:r>
      </w:ins>
      <w:ins w:id="1713" w:author="David Edge" w:date="2022-10-29T13:56:00Z">
        <w:r w:rsidR="008766EF">
          <w:t xml:space="preserve"> (</w:t>
        </w:r>
        <w:r w:rsidR="008766EF">
          <w:t>parametric</w:t>
        </w:r>
        <w:r w:rsidR="008766EF">
          <w:t>)</w:t>
        </w:r>
      </w:ins>
      <w:ins w:id="1714" w:author="David Edge" w:date="2022-10-22T11:53:00Z">
        <w:r>
          <w:t xml:space="preserve"> VE values, we assumed that the differences are normally distributed, and thus that the VE approximate a half-normal distribution with a lower bound of 0. We calculated theoretical 50</w:t>
        </w:r>
        <w:r w:rsidRPr="005C49E3">
          <w:rPr>
            <w:vertAlign w:val="superscript"/>
          </w:rPr>
          <w:t>th</w:t>
        </w:r>
        <w:r>
          <w:t xml:space="preserve"> and 90</w:t>
        </w:r>
        <w:r w:rsidRPr="005C49E3">
          <w:rPr>
            <w:vertAlign w:val="superscript"/>
          </w:rPr>
          <w:t>th</w:t>
        </w:r>
        <w:r>
          <w:t xml:space="preserve"> percentile errors</w:t>
        </w:r>
      </w:ins>
      <w:ins w:id="1715" w:author="David Edge" w:date="2022-10-23T08:47:00Z">
        <w:r w:rsidR="00D45315">
          <w:t xml:space="preserve"> (VE</w:t>
        </w:r>
        <w:r w:rsidR="00D45315">
          <w:rPr>
            <w:vertAlign w:val="subscript"/>
          </w:rPr>
          <w:t>t</w:t>
        </w:r>
        <w:r w:rsidR="00D45315" w:rsidRPr="00A0243A">
          <w:rPr>
            <w:vertAlign w:val="subscript"/>
          </w:rPr>
          <w:t>50</w:t>
        </w:r>
        <w:r w:rsidR="00D45315">
          <w:t>, VE</w:t>
        </w:r>
        <w:r w:rsidR="00D45315">
          <w:rPr>
            <w:vertAlign w:val="subscript"/>
          </w:rPr>
          <w:t>t</w:t>
        </w:r>
        <w:r w:rsidR="00D45315" w:rsidRPr="00A0243A">
          <w:rPr>
            <w:vertAlign w:val="subscript"/>
          </w:rPr>
          <w:t>90</w:t>
        </w:r>
        <w:r w:rsidR="00D45315">
          <w:t>)</w:t>
        </w:r>
      </w:ins>
      <w:ins w:id="1716" w:author="David Edge" w:date="2022-10-22T11:53:00Z">
        <w:r>
          <w:t xml:space="preserve"> after adjusting these intervals for </w:t>
        </w:r>
      </w:ins>
      <w:ins w:id="1717" w:author="David Edge" w:date="2022-10-23T08:48:00Z">
        <w:r w:rsidR="00D45315">
          <w:rPr>
            <w:rFonts w:cstheme="minorHAnsi"/>
          </w:rPr>
          <w:t>θ</w:t>
        </w:r>
        <w:r w:rsidR="00D45315">
          <w:t xml:space="preserve"> of the </w:t>
        </w:r>
      </w:ins>
      <w:ins w:id="1718" w:author="David Edge" w:date="2022-10-23T08:52:00Z">
        <w:r w:rsidR="00D45315">
          <w:t xml:space="preserve">sample, </w:t>
        </w:r>
      </w:ins>
      <w:ins w:id="1719" w:author="David Edge" w:date="2022-10-23T08:53:00Z">
        <w:r w:rsidR="00D45315">
          <w:t>a</w:t>
        </w:r>
        <w:r w:rsidR="00D45315" w:rsidRPr="00D45315">
          <w:t>nalogous</w:t>
        </w:r>
        <w:r w:rsidR="00D45315">
          <w:t xml:space="preserve"> </w:t>
        </w:r>
      </w:ins>
      <w:ins w:id="1720" w:author="David Edge" w:date="2022-10-23T08:52:00Z">
        <w:r w:rsidR="00D45315">
          <w:t>to the sample standard deviation,</w:t>
        </w:r>
      </w:ins>
      <w:ins w:id="1721" w:author="David Edge" w:date="2022-10-22T11:53:00Z">
        <w:r>
          <w:t xml:space="preserve"> using the </w:t>
        </w:r>
      </w:ins>
      <w:proofErr w:type="spellStart"/>
      <w:ins w:id="1722" w:author="David Edge" w:date="2022-10-23T08:48:00Z">
        <w:r w:rsidR="00D45315">
          <w:t>qhalfnorm</w:t>
        </w:r>
      </w:ins>
      <w:proofErr w:type="spellEnd"/>
      <w:ins w:id="1723" w:author="David Edge" w:date="2022-10-22T11:53:00Z">
        <w:r>
          <w:t xml:space="preserve"> function in</w:t>
        </w:r>
      </w:ins>
      <w:ins w:id="1724" w:author="David Edge" w:date="2022-10-23T08:49:00Z">
        <w:r w:rsidR="00D45315">
          <w:t xml:space="preserve"> the</w:t>
        </w:r>
      </w:ins>
      <w:ins w:id="1725" w:author="David Edge" w:date="2022-10-22T11:53:00Z">
        <w:r>
          <w:t xml:space="preserve"> R</w:t>
        </w:r>
      </w:ins>
      <w:ins w:id="1726" w:author="David Edge" w:date="2022-10-23T08:49:00Z">
        <w:r w:rsidR="00D45315">
          <w:t xml:space="preserve"> package </w:t>
        </w:r>
        <w:proofErr w:type="spellStart"/>
        <w:r w:rsidR="00D45315" w:rsidRPr="00D45315">
          <w:t>fdrtool</w:t>
        </w:r>
      </w:ins>
      <w:proofErr w:type="spellEnd"/>
      <w:ins w:id="1727" w:author="David Edge" w:date="2022-10-22T11:53:00Z">
        <w:r>
          <w:t xml:space="preserve"> (</w:t>
        </w:r>
      </w:ins>
      <w:ins w:id="1728" w:author="David Edge" w:date="2022-10-23T08:50:00Z">
        <w:r w:rsidR="00D45315">
          <w:t>Strimmer, 2008</w:t>
        </w:r>
      </w:ins>
      <w:ins w:id="1729" w:author="David Edge" w:date="2022-10-22T11:53:00Z">
        <w:r>
          <w:t>). The VE</w:t>
        </w:r>
        <w:r w:rsidRPr="00B749AF">
          <w:rPr>
            <w:vertAlign w:val="subscript"/>
          </w:rPr>
          <w:t>t50</w:t>
        </w:r>
        <w:r>
          <w:t xml:space="preserve"> is typically indistinguishable from the</w:t>
        </w:r>
      </w:ins>
      <w:ins w:id="1730" w:author="David Edge" w:date="2022-10-23T08:54:00Z">
        <w:r w:rsidR="00D40BCB">
          <w:t xml:space="preserve"> VE</w:t>
        </w:r>
        <w:r w:rsidR="00D40BCB" w:rsidRPr="00A0243A">
          <w:rPr>
            <w:vertAlign w:val="subscript"/>
          </w:rPr>
          <w:t>e50</w:t>
        </w:r>
      </w:ins>
      <w:ins w:id="1731" w:author="David Edge" w:date="2022-10-22T11:53:00Z">
        <w:r>
          <w:t>, so we do not make a distinction in our tests.</w:t>
        </w:r>
      </w:ins>
    </w:p>
    <w:p w14:paraId="3D2EEDDB" w14:textId="3DA50EC1" w:rsidR="00CD32C4" w:rsidRDefault="008D1B47" w:rsidP="00761B80">
      <w:pPr>
        <w:rPr>
          <w:ins w:id="1732" w:author="David Edge" w:date="2022-10-21T17:08:00Z"/>
        </w:rPr>
      </w:pPr>
      <w:ins w:id="1733" w:author="David Edge" w:date="2022-10-22T12:15:00Z">
        <w:r>
          <w:t xml:space="preserve">We combined the </w:t>
        </w:r>
        <w:proofErr w:type="spellStart"/>
        <w:r>
          <w:t>VE</w:t>
        </w:r>
        <w:r w:rsidRPr="00A0243A">
          <w:rPr>
            <w:vertAlign w:val="subscript"/>
          </w:rPr>
          <w:t>e</w:t>
        </w:r>
        <w:proofErr w:type="spellEnd"/>
        <w:r>
          <w:t xml:space="preserve"> and </w:t>
        </w:r>
        <w:proofErr w:type="spellStart"/>
        <w:r>
          <w:t>VE</w:t>
        </w:r>
        <w:r>
          <w:rPr>
            <w:vertAlign w:val="subscript"/>
          </w:rPr>
          <w:t>t</w:t>
        </w:r>
        <w:proofErr w:type="spellEnd"/>
        <w:r>
          <w:t xml:space="preserve"> values with the</w:t>
        </w:r>
      </w:ins>
      <w:ins w:id="1734" w:author="David Edge" w:date="2022-10-22T11:46:00Z">
        <w:r w:rsidR="00CD32C4">
          <w:t xml:space="preserve"> regres</w:t>
        </w:r>
      </w:ins>
      <w:ins w:id="1735" w:author="David Edge" w:date="2022-10-22T11:47:00Z">
        <w:r w:rsidR="00CD32C4">
          <w:t>sion coefficients from</w:t>
        </w:r>
      </w:ins>
      <w:ins w:id="1736" w:author="David Edge" w:date="2022-10-22T11:48:00Z">
        <w:r w:rsidR="00CD32C4">
          <w:t xml:space="preserve"> both</w:t>
        </w:r>
      </w:ins>
      <w:ins w:id="1737" w:author="David Edge" w:date="2022-10-22T11:47:00Z">
        <w:r w:rsidR="00CD32C4">
          <w:t xml:space="preserve"> the MV chronology and bootstrapped chronology confidence intervals</w:t>
        </w:r>
      </w:ins>
      <w:ins w:id="1738" w:author="David Edge" w:date="2022-10-22T11:48:00Z">
        <w:r w:rsidR="00CD32C4">
          <w:t xml:space="preserve"> </w:t>
        </w:r>
      </w:ins>
      <w:ins w:id="1739" w:author="David Edge" w:date="2022-10-22T12:15:00Z">
        <w:r>
          <w:t>to</w:t>
        </w:r>
      </w:ins>
      <w:ins w:id="1740" w:author="David Edge" w:date="2022-10-22T11:48:00Z">
        <w:r w:rsidR="00CD32C4">
          <w:t xml:space="preserve"> calculate the</w:t>
        </w:r>
      </w:ins>
      <w:ins w:id="1741" w:author="David Edge" w:date="2022-10-22T12:16:00Z">
        <w:r>
          <w:t xml:space="preserve"> reconstruction</w:t>
        </w:r>
      </w:ins>
      <w:ins w:id="1742" w:author="David Edge" w:date="2022-10-22T11:48:00Z">
        <w:r w:rsidR="00CD32C4">
          <w:t xml:space="preserve"> confidence intervals in the SAI</w:t>
        </w:r>
      </w:ins>
      <w:ins w:id="1743" w:author="David Edge" w:date="2022-10-22T11:49:00Z">
        <w:r w:rsidR="00CD32C4">
          <w:t>.</w:t>
        </w:r>
      </w:ins>
      <w:ins w:id="1744" w:author="David Edge" w:date="2022-10-22T11:52:00Z">
        <w:r w:rsidR="00CD32C4">
          <w:t xml:space="preserve"> We first built a new reconstruction for the SAI by regressing the MV chronology onto the target in the full CVI.</w:t>
        </w:r>
      </w:ins>
      <w:ins w:id="1745" w:author="David Edge" w:date="2022-10-22T11:49:00Z">
        <w:r w:rsidR="00CD32C4">
          <w:t xml:space="preserve"> </w:t>
        </w:r>
      </w:ins>
      <w:ins w:id="1746" w:author="David Edge" w:date="2022-10-22T11:51:00Z">
        <w:r w:rsidR="00CD32C4">
          <w:t>We calculated non-</w:t>
        </w:r>
      </w:ins>
      <w:ins w:id="1747" w:author="David Edge" w:date="2022-10-22T11:50:00Z">
        <w:r w:rsidR="00CD32C4">
          <w:t>boot</w:t>
        </w:r>
      </w:ins>
      <w:ins w:id="1748" w:author="David Edge" w:date="2022-10-22T11:51:00Z">
        <w:r w:rsidR="00CD32C4">
          <w:t>st</w:t>
        </w:r>
      </w:ins>
      <w:ins w:id="1749" w:author="David Edge" w:date="2022-10-22T11:50:00Z">
        <w:r w:rsidR="00CD32C4">
          <w:t>rapped confidence intervals</w:t>
        </w:r>
      </w:ins>
      <w:ins w:id="1750" w:author="David Edge" w:date="2022-10-22T11:52:00Z">
        <w:r w:rsidR="00CD32C4">
          <w:t xml:space="preserve"> by </w:t>
        </w:r>
      </w:ins>
      <w:ins w:id="1751" w:author="David Edge" w:date="2022-10-22T11:53:00Z">
        <w:r w:rsidR="00CD32C4">
          <w:t xml:space="preserve">adding the </w:t>
        </w:r>
      </w:ins>
      <w:proofErr w:type="spellStart"/>
      <w:ins w:id="1752" w:author="David Edge" w:date="2022-10-22T12:17:00Z">
        <w:r>
          <w:t>VE</w:t>
        </w:r>
        <w:r w:rsidRPr="00A0243A">
          <w:rPr>
            <w:vertAlign w:val="subscript"/>
          </w:rPr>
          <w:t>e</w:t>
        </w:r>
        <w:proofErr w:type="spellEnd"/>
        <w:r>
          <w:t xml:space="preserve"> and </w:t>
        </w:r>
        <w:proofErr w:type="spellStart"/>
        <w:r>
          <w:t>VE</w:t>
        </w:r>
        <w:r>
          <w:rPr>
            <w:vertAlign w:val="subscript"/>
          </w:rPr>
          <w:t>t</w:t>
        </w:r>
        <w:proofErr w:type="spellEnd"/>
        <w:r>
          <w:t xml:space="preserve"> values to th</w:t>
        </w:r>
      </w:ins>
      <w:ins w:id="1753" w:author="David Edge" w:date="2022-10-22T12:18:00Z">
        <w:r>
          <w:t xml:space="preserve">is new reconstruction. </w:t>
        </w:r>
      </w:ins>
      <w:ins w:id="1754" w:author="David Edge" w:date="2022-10-22T12:28:00Z">
        <w:r w:rsidR="00BA0A03">
          <w:t>We calculated the</w:t>
        </w:r>
      </w:ins>
      <w:ins w:id="1755" w:author="David Edge" w:date="2022-10-22T12:18:00Z">
        <w:r>
          <w:t xml:space="preserve"> bootstrapped reconstruction confidence intervals by the same</w:t>
        </w:r>
      </w:ins>
      <w:ins w:id="1756" w:author="David Edge" w:date="2022-10-22T12:19:00Z">
        <w:r>
          <w:t xml:space="preserve"> process, substituting the regression coefficients from the bootstrapped chronology confidence intervals.</w:t>
        </w:r>
      </w:ins>
      <w:ins w:id="1757" w:author="David Edge" w:date="2022-10-22T12:21:00Z">
        <w:r>
          <w:t xml:space="preserve"> The possible permutations of these bootstrapping</w:t>
        </w:r>
      </w:ins>
      <w:ins w:id="1758" w:author="David Edge" w:date="2022-10-22T12:29:00Z">
        <w:r w:rsidR="00BA0A03">
          <w:t xml:space="preserve"> (None, MEboot, Traditional)</w:t>
        </w:r>
      </w:ins>
      <w:ins w:id="1759" w:author="David Edge" w:date="2022-10-22T12:21:00Z">
        <w:r>
          <w:t xml:space="preserve"> and VE</w:t>
        </w:r>
      </w:ins>
      <w:ins w:id="1760" w:author="David Edge" w:date="2022-10-22T12:29:00Z">
        <w:r w:rsidR="00BA0A03">
          <w:t xml:space="preserve"> (</w:t>
        </w:r>
      </w:ins>
      <w:ins w:id="1761" w:author="David Edge" w:date="2022-10-22T12:30:00Z">
        <w:r w:rsidR="00BA0A03">
          <w:t>VE</w:t>
        </w:r>
        <w:r w:rsidR="00BA0A03" w:rsidRPr="00A0243A">
          <w:rPr>
            <w:vertAlign w:val="subscript"/>
          </w:rPr>
          <w:t>e</w:t>
        </w:r>
        <w:r w:rsidR="00BA0A03">
          <w:rPr>
            <w:vertAlign w:val="subscript"/>
          </w:rPr>
          <w:t>50</w:t>
        </w:r>
      </w:ins>
      <w:ins w:id="1762" w:author="David Edge" w:date="2022-10-22T12:31:00Z">
        <w:r w:rsidR="00BA0A03">
          <w:t>,</w:t>
        </w:r>
      </w:ins>
      <w:ins w:id="1763" w:author="David Edge" w:date="2022-10-22T12:30:00Z">
        <w:r w:rsidR="00BA0A03">
          <w:t xml:space="preserve"> VE</w:t>
        </w:r>
        <w:r w:rsidR="00BA0A03">
          <w:rPr>
            <w:vertAlign w:val="subscript"/>
          </w:rPr>
          <w:t>t50</w:t>
        </w:r>
      </w:ins>
      <w:ins w:id="1764" w:author="David Edge" w:date="2022-10-22T12:31:00Z">
        <w:r w:rsidR="00BA0A03">
          <w:t>,</w:t>
        </w:r>
      </w:ins>
      <w:ins w:id="1765" w:author="David Edge" w:date="2022-10-22T12:30:00Z">
        <w:r w:rsidR="00BA0A03" w:rsidRPr="00BA0A03">
          <w:t xml:space="preserve"> </w:t>
        </w:r>
        <w:r w:rsidR="00BA0A03">
          <w:t>VE</w:t>
        </w:r>
        <w:r w:rsidR="00BA0A03">
          <w:rPr>
            <w:vertAlign w:val="subscript"/>
          </w:rPr>
          <w:t>t90</w:t>
        </w:r>
      </w:ins>
      <w:ins w:id="1766" w:author="David Edge" w:date="2022-10-22T12:31:00Z">
        <w:r w:rsidR="00BA0A03">
          <w:t>,</w:t>
        </w:r>
      </w:ins>
      <w:ins w:id="1767" w:author="David Edge" w:date="2022-10-22T12:30:00Z">
        <w:r w:rsidR="00BA0A03">
          <w:t xml:space="preserve"> VE</w:t>
        </w:r>
        <w:r w:rsidR="00BA0A03">
          <w:rPr>
            <w:vertAlign w:val="subscript"/>
          </w:rPr>
          <w:t>e90</w:t>
        </w:r>
        <w:r w:rsidR="00BA0A03">
          <w:t xml:space="preserve">) </w:t>
        </w:r>
      </w:ins>
      <w:ins w:id="1768" w:author="David Edge" w:date="2022-10-22T12:21:00Z">
        <w:r>
          <w:t xml:space="preserve">options produce 12 sets of </w:t>
        </w:r>
      </w:ins>
      <w:ins w:id="1769" w:author="David Edge" w:date="2022-10-22T12:26:00Z">
        <w:r w:rsidR="00BA0A03">
          <w:t>confidence</w:t>
        </w:r>
      </w:ins>
      <w:ins w:id="1770" w:author="David Edge" w:date="2022-10-22T12:21:00Z">
        <w:r>
          <w:t xml:space="preserve"> intervals; but with theoretical and empirical VE identical for the 50% intended capture, we produced only </w:t>
        </w:r>
        <w:commentRangeStart w:id="1771"/>
        <w:r>
          <w:t xml:space="preserve">9 unique confidence intervals </w:t>
        </w:r>
        <w:commentRangeEnd w:id="1771"/>
        <w:r>
          <w:rPr>
            <w:rStyle w:val="CommentReference"/>
          </w:rPr>
          <w:commentReference w:id="1771"/>
        </w:r>
        <w:r>
          <w:t xml:space="preserve">per </w:t>
        </w:r>
      </w:ins>
      <w:ins w:id="1772" w:author="David Edge" w:date="2022-10-22T12:28:00Z">
        <w:r w:rsidR="00BA0A03">
          <w:t>SAI</w:t>
        </w:r>
      </w:ins>
      <w:ins w:id="1773" w:author="David Edge" w:date="2022-10-22T12:21:00Z">
        <w:r>
          <w:t>.</w:t>
        </w:r>
      </w:ins>
    </w:p>
    <w:p w14:paraId="7A552FC6" w14:textId="1AE74BC0" w:rsidR="00C17FE6" w:rsidDel="00415C29" w:rsidRDefault="00D864C1" w:rsidP="00761B80">
      <w:pPr>
        <w:rPr>
          <w:del w:id="1774" w:author="David Edge" w:date="2022-10-21T17:38:00Z"/>
        </w:rPr>
      </w:pPr>
      <w:del w:id="1775" w:author="David Edge" w:date="2022-10-22T10:35:00Z">
        <w:r w:rsidDel="006D080D">
          <w:rPr>
            <w:noProof/>
          </w:rPr>
          <mc:AlternateContent>
            <mc:Choice Requires="wpg">
              <w:drawing>
                <wp:anchor distT="0" distB="0" distL="114300" distR="114300" simplePos="0" relativeHeight="251664384" behindDoc="0" locked="0" layoutInCell="1" allowOverlap="1" wp14:anchorId="59E2D3D7" wp14:editId="78BD0576">
                  <wp:simplePos x="0" y="0"/>
                  <wp:positionH relativeFrom="column">
                    <wp:posOffset>0</wp:posOffset>
                  </wp:positionH>
                  <wp:positionV relativeFrom="paragraph">
                    <wp:posOffset>0</wp:posOffset>
                  </wp:positionV>
                  <wp:extent cx="5943600" cy="2994522"/>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5943600" cy="2994522"/>
                            <a:chOff x="0" y="0"/>
                            <a:chExt cx="5943600" cy="2994522"/>
                          </a:xfrm>
                        </wpg:grpSpPr>
                        <wpg:grpSp>
                          <wpg:cNvPr id="26" name="Group 26"/>
                          <wpg:cNvGrpSpPr/>
                          <wpg:grpSpPr>
                            <a:xfrm>
                              <a:off x="0" y="87465"/>
                              <a:ext cx="5943600" cy="2907057"/>
                              <a:chOff x="0" y="0"/>
                              <a:chExt cx="5943600" cy="2907057"/>
                            </a:xfrm>
                          </wpg:grpSpPr>
                          <wpg:grpSp>
                            <wpg:cNvPr id="12" name="Group 12"/>
                            <wpg:cNvGrpSpPr/>
                            <wpg:grpSpPr>
                              <a:xfrm>
                                <a:off x="0" y="0"/>
                                <a:ext cx="5943600" cy="2907057"/>
                                <a:chOff x="0" y="0"/>
                                <a:chExt cx="5943600" cy="2907057"/>
                              </a:xfrm>
                            </wpg:grpSpPr>
                            <pic:pic xmlns:pic="http://schemas.openxmlformats.org/drawingml/2006/picture">
                              <pic:nvPicPr>
                                <pic:cNvPr id="4" name="Picture 4" descr="Chart&#10;&#10;Description automatically generated"/>
                                <pic:cNvPicPr>
                                  <a:picLocks noChangeAspect="1"/>
                                </pic:cNvPicPr>
                              </pic:nvPicPr>
                              <pic:blipFill rotWithShape="1">
                                <a:blip r:embed="rId18" cstate="print">
                                  <a:extLst>
                                    <a:ext uri="{28A0092B-C50C-407E-A947-70E740481C1C}">
                                      <a14:useLocalDpi xmlns:a14="http://schemas.microsoft.com/office/drawing/2010/main" val="0"/>
                                    </a:ext>
                                  </a:extLst>
                                </a:blip>
                                <a:srcRect b="59114"/>
                                <a:stretch/>
                              </pic:blipFill>
                              <pic:spPr bwMode="auto">
                                <a:xfrm>
                                  <a:off x="0" y="0"/>
                                  <a:ext cx="5943600" cy="12960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 name="Picture 5" descr="Chart&#10;&#10;Description automatically generated"/>
                                <pic:cNvPicPr>
                                  <a:picLocks noChangeAspect="1"/>
                                </pic:cNvPicPr>
                              </pic:nvPicPr>
                              <pic:blipFill rotWithShape="1">
                                <a:blip r:embed="rId18" cstate="print">
                                  <a:extLst>
                                    <a:ext uri="{28A0092B-C50C-407E-A947-70E740481C1C}">
                                      <a14:useLocalDpi xmlns:a14="http://schemas.microsoft.com/office/drawing/2010/main" val="0"/>
                                    </a:ext>
                                  </a:extLst>
                                </a:blip>
                                <a:srcRect l="-1" t="49164" r="-29"/>
                                <a:stretch/>
                              </pic:blipFill>
                              <pic:spPr bwMode="auto">
                                <a:xfrm>
                                  <a:off x="0" y="1296062"/>
                                  <a:ext cx="5943600" cy="1610995"/>
                                </a:xfrm>
                                <a:prstGeom prst="rect">
                                  <a:avLst/>
                                </a:prstGeom>
                                <a:ln>
                                  <a:noFill/>
                                </a:ln>
                                <a:extLst>
                                  <a:ext uri="{53640926-AAD7-44D8-BBD7-CCE9431645EC}">
                                    <a14:shadowObscured xmlns:a14="http://schemas.microsoft.com/office/drawing/2010/main"/>
                                  </a:ext>
                                </a:extLst>
                              </pic:spPr>
                            </pic:pic>
                          </wpg:grpSp>
                          <wps:wsp>
                            <wps:cNvPr id="14" name="Rectangle 14"/>
                            <wps:cNvSpPr/>
                            <wps:spPr>
                              <a:xfrm>
                                <a:off x="362309" y="1345721"/>
                                <a:ext cx="858741" cy="125630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1224951" y="1354347"/>
                                <a:ext cx="2193167" cy="5522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3416060" y="1354347"/>
                                <a:ext cx="2181682" cy="5401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Connector: Curved 18"/>
                            <wps:cNvCnPr/>
                            <wps:spPr>
                              <a:xfrm flipH="1" flipV="1">
                                <a:off x="210988" y="1176787"/>
                                <a:ext cx="89535" cy="556895"/>
                              </a:xfrm>
                              <a:prstGeom prst="curvedConnector3">
                                <a:avLst>
                                  <a:gd name="adj1" fmla="val 22868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 name="Connector: Curved 24"/>
                            <wps:cNvCnPr/>
                            <wps:spPr>
                              <a:xfrm flipV="1">
                                <a:off x="5633049" y="952500"/>
                                <a:ext cx="76810" cy="438302"/>
                              </a:xfrm>
                              <a:prstGeom prst="curvedConnector3">
                                <a:avLst>
                                  <a:gd name="adj1" fmla="val 17165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Connector: Curved 25"/>
                            <wps:cNvCnPr/>
                            <wps:spPr>
                              <a:xfrm flipV="1">
                                <a:off x="3366099" y="1030138"/>
                                <a:ext cx="62179" cy="308001"/>
                              </a:xfrm>
                              <a:prstGeom prst="curvedConnector3">
                                <a:avLst>
                                  <a:gd name="adj1" fmla="val 17165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8" name="Text Box 28"/>
                          <wps:cNvSpPr txBox="1"/>
                          <wps:spPr>
                            <a:xfrm>
                              <a:off x="103367" y="0"/>
                              <a:ext cx="246490" cy="246491"/>
                            </a:xfrm>
                            <a:prstGeom prst="rect">
                              <a:avLst/>
                            </a:prstGeom>
                            <a:solidFill>
                              <a:schemeClr val="lt1"/>
                            </a:solidFill>
                            <a:ln w="6350">
                              <a:noFill/>
                            </a:ln>
                          </wps:spPr>
                          <wps:txbx>
                            <w:txbxContent>
                              <w:p w14:paraId="188EAE4E" w14:textId="596DC532" w:rsidR="00A54692" w:rsidRPr="009056DF" w:rsidRDefault="009056DF">
                                <w:pPr>
                                  <w:rPr>
                                    <w:b/>
                                    <w:bCs/>
                                  </w:rPr>
                                </w:pPr>
                                <w:r w:rsidRPr="009056DF">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103367" y="1319917"/>
                              <a:ext cx="246490" cy="246491"/>
                            </a:xfrm>
                            <a:prstGeom prst="rect">
                              <a:avLst/>
                            </a:prstGeom>
                            <a:noFill/>
                            <a:ln w="6350">
                              <a:noFill/>
                            </a:ln>
                          </wps:spPr>
                          <wps:txbx>
                            <w:txbxContent>
                              <w:p w14:paraId="150D54D1" w14:textId="5DF498F2" w:rsidR="009056DF" w:rsidRPr="009056DF" w:rsidRDefault="009056DF" w:rsidP="009056DF">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9E2D3D7" id="Group 30" o:spid="_x0000_s1054" style="position:absolute;margin-left:0;margin-top:0;width:468pt;height:235.8pt;z-index:251664384" coordsize="59436,29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">
                  <v:group id="Group 26" o:spid="_x0000_s1055" style="position:absolute;top:874;width:59436;height:29071" coordsize="59436,2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group id="Group 12" o:spid="_x0000_s1056" style="position:absolute;width:59436;height:29070" coordsize="59436,2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4" o:spid="_x0000_s1057" type="#_x0000_t75" alt="Chart&#10;&#10;Description automatically generated" style="position:absolute;width:59436;height:12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">
                        <v:imagedata r:id="rId19" o:title="Chart&#10;&#10;Description automatically generated" cropbottom="38741f"/>
                      </v:shape>
                      <v:shape id="Picture 5" o:spid="_x0000_s1058" type="#_x0000_t75" alt="Chart&#10;&#10;Description automatically generated" style="position:absolute;top:12960;width:59436;height:16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">
                        <v:imagedata r:id="rId19" o:title="Chart&#10;&#10;Description automatically generated" croptop="32220f" cropleft="-1f" cropright="-19f"/>
                      </v:shape>
                    </v:group>
                    <v:rect id="Rectangle 14" o:spid="_x0000_s1059" style="position:absolute;left:3623;top:13457;width:8587;height:12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" filled="f" strokecolor="black [3213]" strokeweight="1pt"/>
                    <v:rect id="Rectangle 15" o:spid="_x0000_s1060" style="position:absolute;left:12249;top:13543;width:21932;height: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" filled="f" strokecolor="black [3213]" strokeweight="1pt"/>
                    <v:rect id="Rectangle 16" o:spid="_x0000_s1061" style="position:absolute;left:34160;top:13543;width:21817;height: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" filled="f" strokecolor="black [3213]" strokeweight="1pt"/>
                    <v:shape id="Connector: Curved 18" o:spid="_x0000_s1062" type="#_x0000_t38" style="position:absolute;left:2109;top:11767;width:896;height:5569;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" adj="49397" strokecolor="black [3213]" strokeweight=".5pt">
                      <v:stroke endarrow="block" joinstyle="miter"/>
                    </v:shape>
                    <v:shape id="Connector: Curved 24" o:spid="_x0000_s1063" type="#_x0000_t38" style="position:absolute;left:56330;top:9525;width:768;height:4383;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" adj="37076" strokecolor="black [3213]" strokeweight=".5pt">
                      <v:stroke endarrow="block" joinstyle="miter"/>
                    </v:shape>
                    <v:shape id="Connector: Curved 25" o:spid="_x0000_s1064" type="#_x0000_t38" style="position:absolute;left:33660;top:10301;width:622;height:30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" adj="37076" strokecolor="black [3213]" strokeweight=".5pt">
                      <v:stroke endarrow="block" joinstyle="miter"/>
                    </v:shape>
                  </v:group>
                  <v:shape id="Text Box 28" o:spid="_x0000_s1065" type="#_x0000_t202" style="position:absolute;left:1033;width:2465;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" fillcolor="white [3201]" stroked="f" strokeweight=".5pt">
                    <v:textbox>
                      <w:txbxContent>
                        <w:p w14:paraId="188EAE4E" w14:textId="596DC532" w:rsidR="00A54692" w:rsidRPr="009056DF" w:rsidRDefault="009056DF">
                          <w:pPr>
                            <w:rPr>
                              <w:b/>
                              <w:bCs/>
                            </w:rPr>
                          </w:pPr>
                          <w:r w:rsidRPr="009056DF">
                            <w:rPr>
                              <w:b/>
                              <w:bCs/>
                            </w:rPr>
                            <w:t>a</w:t>
                          </w:r>
                        </w:p>
                      </w:txbxContent>
                    </v:textbox>
                  </v:shape>
                  <v:shape id="Text Box 29" o:spid="_x0000_s1066" type="#_x0000_t202" style="position:absolute;left:1033;top:13199;width:2465;height:2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" filled="f" stroked="f" strokeweight=".5pt">
                    <v:textbox>
                      <w:txbxContent>
                        <w:p w14:paraId="150D54D1" w14:textId="5DF498F2" w:rsidR="009056DF" w:rsidRPr="009056DF" w:rsidRDefault="009056DF" w:rsidP="009056DF">
                          <w:pPr>
                            <w:rPr>
                              <w:b/>
                              <w:bCs/>
                            </w:rPr>
                          </w:pPr>
                          <w:r>
                            <w:rPr>
                              <w:b/>
                              <w:bCs/>
                            </w:rPr>
                            <w:t>b</w:t>
                          </w:r>
                        </w:p>
                      </w:txbxContent>
                    </v:textbox>
                  </v:shape>
                  <w10:wrap type="square"/>
                </v:group>
              </w:pict>
            </mc:Fallback>
          </mc:AlternateContent>
        </w:r>
      </w:del>
      <w:ins w:id="1776" w:author="Trouet, Valerie M - (trouet) [2]" w:date="2022-10-18T11:58:00Z">
        <w:del w:id="1777" w:author="David Edge" w:date="2022-10-21T17:26:00Z">
          <w:r w:rsidR="002D6E8D" w:rsidDel="003B7A14">
            <w:delText>W</w:delText>
          </w:r>
        </w:del>
        <w:del w:id="1778" w:author="David Edge" w:date="2022-10-21T17:38:00Z">
          <w:r w:rsidR="002D6E8D" w:rsidDel="00415C29">
            <w:delText xml:space="preserve">e developed </w:delText>
          </w:r>
        </w:del>
        <w:del w:id="1779" w:author="David Edge" w:date="2022-10-21T17:26:00Z">
          <w:r w:rsidR="002D6E8D" w:rsidDel="003B7A14">
            <w:delText>e</w:delText>
          </w:r>
        </w:del>
      </w:ins>
      <w:del w:id="1780" w:author="David Edge" w:date="2022-10-21T17:26:00Z">
        <w:r w:rsidR="00FF2610" w:rsidDel="003B7A14">
          <w:delText>Each</w:delText>
        </w:r>
      </w:del>
      <w:del w:id="1781" w:author="David Edge" w:date="2022-10-21T17:38:00Z">
        <w:r w:rsidR="00FF2610" w:rsidDel="00415C29">
          <w:delText xml:space="preserve"> reconstruction </w:delText>
        </w:r>
        <w:r w:rsidR="000B716E" w:rsidDel="00415C29">
          <w:delText>wa</w:delText>
        </w:r>
        <w:r w:rsidR="00FF2610" w:rsidDel="00415C29">
          <w:delText xml:space="preserve">s performed by simple regression between the </w:delText>
        </w:r>
        <w:r w:rsidR="00621B64" w:rsidDel="00415C29">
          <w:delText xml:space="preserve">mean-value </w:delText>
        </w:r>
        <w:r w:rsidR="00FF2610" w:rsidDel="00415C29">
          <w:delText>chronology and the climate target.</w:delText>
        </w:r>
        <w:r w:rsidR="00621B64" w:rsidDel="00415C29">
          <w:delText xml:space="preserve"> </w:delText>
        </w:r>
      </w:del>
      <w:ins w:id="1782" w:author="Trouet, Valerie M - (trouet) [2]" w:date="2022-10-18T11:58:00Z">
        <w:del w:id="1783" w:author="David Edge" w:date="2022-10-21T17:38:00Z">
          <w:r w:rsidR="002D6E8D" w:rsidDel="00415C29">
            <w:delText xml:space="preserve"> over the </w:delText>
          </w:r>
        </w:del>
        <w:del w:id="1784" w:author="David Edge" w:date="2022-10-21T17:26:00Z">
          <w:r w:rsidR="002D6E8D" w:rsidDel="003B7A14">
            <w:delText>full period of overlap</w:delText>
          </w:r>
        </w:del>
      </w:ins>
      <w:ins w:id="1785" w:author="Trouet, Valerie M - (trouet)" w:date="2022-10-19T16:34:00Z">
        <w:del w:id="1786" w:author="David Edge" w:date="2022-10-21T17:38:00Z">
          <w:r w:rsidR="00FF2610" w:rsidDel="00415C29">
            <w:delText>.</w:delText>
          </w:r>
          <w:r w:rsidR="00621B64" w:rsidDel="00415C29">
            <w:delText xml:space="preserve"> </w:delText>
          </w:r>
        </w:del>
      </w:ins>
      <w:ins w:id="1787" w:author="Trouet, Valerie M - (trouet) [2]" w:date="2022-10-18T11:59:00Z">
        <w:del w:id="1788" w:author="David Edge" w:date="2022-10-21T17:38:00Z">
          <w:r w:rsidR="002D6E8D" w:rsidDel="00415C29">
            <w:delText>We also regressed t</w:delText>
          </w:r>
        </w:del>
      </w:ins>
      <w:del w:id="1789" w:author="David Edge" w:date="2022-10-21T17:38:00Z">
        <w:r w:rsidR="00FE435F" w:rsidDel="00415C29">
          <w:delText xml:space="preserve">The chronology confidence intervals </w:delText>
        </w:r>
        <w:r w:rsidR="000B716E" w:rsidDel="00415C29">
          <w:delText>we</w:delText>
        </w:r>
        <w:r w:rsidR="00FE435F" w:rsidDel="00415C29">
          <w:delText xml:space="preserve">re also regressed on the climate target to </w:delText>
        </w:r>
        <w:commentRangeStart w:id="1790"/>
        <w:r w:rsidR="00FE435F" w:rsidDel="00415C29">
          <w:delText xml:space="preserve">capture </w:delText>
        </w:r>
      </w:del>
      <w:del w:id="1791" w:author="David Edge" w:date="2022-10-21T17:25:00Z">
        <w:r w:rsidR="00FE435F" w:rsidDel="003B7A14">
          <w:delText xml:space="preserve">regression </w:delText>
        </w:r>
      </w:del>
      <w:del w:id="1792" w:author="David Edge" w:date="2022-10-21T17:38:00Z">
        <w:r w:rsidR="00FE435F" w:rsidDel="00415C29">
          <w:delText>error.</w:delText>
        </w:r>
        <w:commentRangeEnd w:id="1790"/>
        <w:r w:rsidR="002E7000" w:rsidDel="00415C29">
          <w:rPr>
            <w:rStyle w:val="CommentReference"/>
          </w:rPr>
          <w:commentReference w:id="1790"/>
        </w:r>
      </w:del>
    </w:p>
    <w:p w14:paraId="63FF5534" w14:textId="60297F60" w:rsidR="00415C29" w:rsidDel="008D1B47" w:rsidRDefault="00C45D4F" w:rsidP="00C45D4F">
      <w:pPr>
        <w:rPr>
          <w:ins w:id="1793" w:author="Trouet, Valerie M - (trouet) [2]" w:date="2022-10-18T12:34:00Z"/>
          <w:del w:id="1794" w:author="David Edge" w:date="2022-10-22T12:20:00Z"/>
        </w:rPr>
      </w:pPr>
      <w:commentRangeStart w:id="1795"/>
      <w:commentRangeStart w:id="1796"/>
      <w:ins w:id="1797" w:author="Trouet, Valerie M - (trouet) [2]" w:date="2022-10-18T12:27:00Z">
        <w:del w:id="1798" w:author="David Edge" w:date="2022-10-22T11:53:00Z">
          <w:r w:rsidDel="003F1A45">
            <w:delText>For each reconstruction, we</w:delText>
          </w:r>
        </w:del>
      </w:ins>
      <w:ins w:id="1799" w:author="Trouet, Valerie M - (trouet) [2]" w:date="2022-10-18T12:28:00Z">
        <w:del w:id="1800" w:author="David Edge" w:date="2022-10-22T11:53:00Z">
          <w:r w:rsidDel="003F1A45">
            <w:delText xml:space="preserve"> calculated a set of VE values and calculated</w:delText>
          </w:r>
        </w:del>
      </w:ins>
      <w:ins w:id="1801" w:author="Trouet, Valerie M - (trouet) [2]" w:date="2022-10-18T12:29:00Z">
        <w:del w:id="1802" w:author="David Edge" w:date="2022-10-22T11:53:00Z">
          <w:r w:rsidDel="003F1A45">
            <w:delText xml:space="preserve"> the empirical 50</w:delText>
          </w:r>
          <w:r w:rsidRPr="00A0243A" w:rsidDel="003F1A45">
            <w:rPr>
              <w:vertAlign w:val="superscript"/>
            </w:rPr>
            <w:delText>th</w:delText>
          </w:r>
          <w:r w:rsidDel="003F1A45">
            <w:delText xml:space="preserve"> and 90</w:delText>
          </w:r>
          <w:r w:rsidRPr="00A0243A" w:rsidDel="003F1A45">
            <w:rPr>
              <w:vertAlign w:val="superscript"/>
            </w:rPr>
            <w:delText>th</w:delText>
          </w:r>
          <w:r w:rsidDel="003F1A45">
            <w:delText xml:space="preserve"> percentile verification intervals (VE</w:delText>
          </w:r>
          <w:r w:rsidRPr="00A0243A" w:rsidDel="003F1A45">
            <w:rPr>
              <w:vertAlign w:val="subscript"/>
            </w:rPr>
            <w:delText>e50</w:delText>
          </w:r>
          <w:r w:rsidDel="003F1A45">
            <w:delText>, VE</w:delText>
          </w:r>
          <w:r w:rsidRPr="00A0243A" w:rsidDel="003F1A45">
            <w:rPr>
              <w:vertAlign w:val="subscript"/>
            </w:rPr>
            <w:delText>e90</w:delText>
          </w:r>
          <w:r w:rsidDel="003F1A45">
            <w:delText>) as the ascending order 50</w:delText>
          </w:r>
          <w:r w:rsidRPr="00A0243A" w:rsidDel="003F1A45">
            <w:rPr>
              <w:vertAlign w:val="superscript"/>
            </w:rPr>
            <w:delText>th</w:delText>
          </w:r>
          <w:r w:rsidDel="003F1A45">
            <w:delText xml:space="preserve"> and 90</w:delText>
          </w:r>
          <w:r w:rsidRPr="00A0243A" w:rsidDel="003F1A45">
            <w:rPr>
              <w:vertAlign w:val="superscript"/>
            </w:rPr>
            <w:delText>th</w:delText>
          </w:r>
          <w:r w:rsidDel="003F1A45">
            <w:delText xml:space="preserve"> percentile values from the VE set.</w:delText>
          </w:r>
        </w:del>
      </w:ins>
      <w:ins w:id="1803" w:author="Trouet, Valerie M - (trouet) [2]" w:date="2022-10-18T12:30:00Z">
        <w:del w:id="1804" w:author="David Edge" w:date="2022-10-22T11:53:00Z">
          <w:r w:rsidRPr="00C45D4F" w:rsidDel="003F1A45">
            <w:delText xml:space="preserve"> </w:delText>
          </w:r>
        </w:del>
      </w:ins>
      <w:ins w:id="1805" w:author="Trouet, Valerie M - (trouet) [2]" w:date="2022-10-18T13:22:00Z">
        <w:del w:id="1806" w:author="David Edge" w:date="2022-10-22T11:53:00Z">
          <w:r w:rsidR="00227D50" w:rsidDel="003F1A45">
            <w:delText xml:space="preserve">To calculate the theoretical VE values, we assumed that the </w:delText>
          </w:r>
        </w:del>
        <w:del w:id="1807" w:author="David Edge" w:date="2022-10-21T18:02:00Z">
          <w:r w:rsidR="00227D50" w:rsidDel="00673430">
            <w:delText>errors</w:delText>
          </w:r>
        </w:del>
        <w:del w:id="1808" w:author="David Edge" w:date="2022-10-22T11:53:00Z">
          <w:r w:rsidR="00227D50" w:rsidDel="003F1A45">
            <w:delText xml:space="preserve"> </w:delText>
          </w:r>
        </w:del>
      </w:ins>
      <w:ins w:id="1809" w:author="Trouet, Valerie M - (trouet) [2]" w:date="2022-10-18T13:23:00Z">
        <w:del w:id="1810" w:author="David Edge" w:date="2022-10-22T11:53:00Z">
          <w:r w:rsidR="00227D50" w:rsidDel="003F1A45">
            <w:delText>are normally distributed</w:delText>
          </w:r>
        </w:del>
        <w:del w:id="1811" w:author="David Edge" w:date="2022-10-21T17:54:00Z">
          <w:r w:rsidR="00227D50" w:rsidDel="007222DE">
            <w:delText xml:space="preserve"> and used </w:delText>
          </w:r>
        </w:del>
      </w:ins>
      <w:ins w:id="1812" w:author="Trouet, Valerie M - (trouet) [2]" w:date="2022-10-18T13:24:00Z">
        <w:del w:id="1813" w:author="David Edge" w:date="2022-10-21T17:54:00Z">
          <w:r w:rsidR="00227D50" w:rsidDel="007222DE">
            <w:delText xml:space="preserve">the </w:delText>
          </w:r>
        </w:del>
        <w:del w:id="1814" w:author="David Edge" w:date="2022-10-22T11:53:00Z">
          <w:r w:rsidR="00227D50" w:rsidDel="003F1A45">
            <w:delText>50</w:delText>
          </w:r>
          <w:r w:rsidR="00227D50" w:rsidRPr="00227D50" w:rsidDel="003F1A45">
            <w:rPr>
              <w:vertAlign w:val="superscript"/>
              <w:rPrChange w:id="1815" w:author="Trouet, Valerie M - (trouet) [2]" w:date="2022-10-18T13:24:00Z">
                <w:rPr/>
              </w:rPrChange>
            </w:rPr>
            <w:delText>th</w:delText>
          </w:r>
          <w:r w:rsidR="00227D50" w:rsidDel="003F1A45">
            <w:delText xml:space="preserve"> and 90</w:delText>
          </w:r>
          <w:r w:rsidR="00227D50" w:rsidRPr="00227D50" w:rsidDel="003F1A45">
            <w:rPr>
              <w:vertAlign w:val="superscript"/>
              <w:rPrChange w:id="1816" w:author="Trouet, Valerie M - (trouet) [2]" w:date="2022-10-18T13:24:00Z">
                <w:rPr/>
              </w:rPrChange>
            </w:rPr>
            <w:delText>th</w:delText>
          </w:r>
          <w:r w:rsidR="00227D50" w:rsidDel="003F1A45">
            <w:delText xml:space="preserve"> percentile</w:delText>
          </w:r>
        </w:del>
        <w:del w:id="1817" w:author="David Edge" w:date="2022-10-21T17:54:00Z">
          <w:r w:rsidR="00227D50" w:rsidDel="007222DE">
            <w:delText>s,</w:delText>
          </w:r>
        </w:del>
        <w:del w:id="1818" w:author="David Edge" w:date="2022-10-21T17:55:00Z">
          <w:r w:rsidR="00227D50" w:rsidDel="007222DE">
            <w:delText xml:space="preserve"> as well as </w:delText>
          </w:r>
        </w:del>
      </w:ins>
      <w:ins w:id="1819" w:author="Trouet, Valerie M - (trouet) [2]" w:date="2022-10-18T13:25:00Z">
        <w:del w:id="1820" w:author="David Edge" w:date="2022-10-21T17:55:00Z">
          <w:r w:rsidR="00227D50" w:rsidDel="007222DE">
            <w:delText>the</w:delText>
          </w:r>
        </w:del>
        <w:del w:id="1821" w:author="David Edge" w:date="2022-10-22T11:53:00Z">
          <w:r w:rsidR="00227D50" w:rsidDel="003F1A45">
            <w:delText xml:space="preserve"> degrees of freedom </w:delText>
          </w:r>
        </w:del>
        <w:del w:id="1822" w:author="David Edge" w:date="2022-10-21T17:55:00Z">
          <w:r w:rsidR="00227D50" w:rsidDel="007222DE">
            <w:delText xml:space="preserve">in the distribution, </w:delText>
          </w:r>
        </w:del>
      </w:ins>
      <w:ins w:id="1823" w:author="Trouet, Valerie M - (trouet) [2]" w:date="2022-10-18T13:24:00Z">
        <w:del w:id="1824" w:author="David Edge" w:date="2022-10-21T17:55:00Z">
          <w:r w:rsidR="00227D50" w:rsidDel="007222DE">
            <w:delText>from a t-table</w:delText>
          </w:r>
        </w:del>
      </w:ins>
      <w:ins w:id="1825" w:author="Trouet, Valerie M - (trouet) [2]" w:date="2022-10-18T13:25:00Z">
        <w:del w:id="1826" w:author="David Edge" w:date="2022-10-22T11:53:00Z">
          <w:r w:rsidR="00227D50" w:rsidDel="003F1A45">
            <w:delText>.</w:delText>
          </w:r>
        </w:del>
      </w:ins>
      <w:ins w:id="1827" w:author="Trouet, Valerie M - (trouet) [2]" w:date="2022-10-18T13:24:00Z">
        <w:del w:id="1828" w:author="David Edge" w:date="2022-10-22T11:53:00Z">
          <w:r w:rsidR="00227D50" w:rsidDel="003F1A45">
            <w:delText xml:space="preserve"> </w:delText>
          </w:r>
        </w:del>
      </w:ins>
      <w:ins w:id="1829" w:author="Trouet, Valerie M - (trouet) [2]" w:date="2022-10-18T12:30:00Z">
        <w:del w:id="1830" w:author="David Edge" w:date="2022-10-22T11:53:00Z">
          <w:r w:rsidDel="003F1A45">
            <w:delText>The theoretical 50</w:delText>
          </w:r>
          <w:r w:rsidRPr="0041421B" w:rsidDel="003F1A45">
            <w:rPr>
              <w:vertAlign w:val="superscript"/>
            </w:rPr>
            <w:delText>th</w:delText>
          </w:r>
          <w:r w:rsidDel="003F1A45">
            <w:delText xml:space="preserve"> percentile VE (VE</w:delText>
          </w:r>
          <w:r w:rsidRPr="00B749AF" w:rsidDel="003F1A45">
            <w:rPr>
              <w:vertAlign w:val="subscript"/>
            </w:rPr>
            <w:delText>t50</w:delText>
          </w:r>
          <w:r w:rsidDel="003F1A45">
            <w:delText>)</w:delText>
          </w:r>
        </w:del>
      </w:ins>
      <w:ins w:id="1831" w:author="Trouet, Valerie M - (trouet) [2]" w:date="2022-10-18T13:25:00Z">
        <w:del w:id="1832" w:author="David Edge" w:date="2022-10-22T11:53:00Z">
          <w:r w:rsidR="00227D50" w:rsidDel="003F1A45">
            <w:delText xml:space="preserve"> </w:delText>
          </w:r>
        </w:del>
        <w:del w:id="1833" w:author="David Edge" w:date="2022-10-21T18:37:00Z">
          <w:r w:rsidR="00227D50" w:rsidDel="00213985">
            <w:delText>thus</w:delText>
          </w:r>
        </w:del>
      </w:ins>
      <w:ins w:id="1834" w:author="Trouet, Valerie M - (trouet) [2]" w:date="2022-10-18T12:30:00Z">
        <w:del w:id="1835" w:author="David Edge" w:date="2022-10-21T18:37:00Z">
          <w:r w:rsidDel="00213985">
            <w:delText xml:space="preserve"> is the median value in the VE set, identical to VE</w:delText>
          </w:r>
          <w:r w:rsidRPr="00A0243A" w:rsidDel="00213985">
            <w:rPr>
              <w:vertAlign w:val="subscript"/>
            </w:rPr>
            <w:delText>e50</w:delText>
          </w:r>
          <w:r w:rsidDel="00213985">
            <w:delText>.</w:delText>
          </w:r>
        </w:del>
      </w:ins>
      <w:ins w:id="1836" w:author="Trouet, Valerie M - (trouet) [2]" w:date="2022-10-18T13:36:00Z">
        <w:del w:id="1837" w:author="David Edge" w:date="2022-10-21T18:37:00Z">
          <w:r w:rsidR="00C17FE6" w:rsidDel="00213985">
            <w:delText xml:space="preserve"> </w:delText>
          </w:r>
        </w:del>
      </w:ins>
      <w:ins w:id="1838" w:author="Trouet, Valerie M - (trouet) [2]" w:date="2022-10-18T13:25:00Z">
        <w:del w:id="1839" w:author="David Edge" w:date="2022-10-21T18:37:00Z">
          <w:r w:rsidR="00227D50" w:rsidDel="00213985">
            <w:delText>We calculated the</w:delText>
          </w:r>
        </w:del>
      </w:ins>
      <w:ins w:id="1840" w:author="Trouet, Valerie M - (trouet) [2]" w:date="2022-10-18T12:33:00Z">
        <w:del w:id="1841" w:author="David Edge" w:date="2022-10-21T18:37:00Z">
          <w:r w:rsidDel="00213985">
            <w:delText xml:space="preserve"> VE</w:delText>
          </w:r>
          <w:r w:rsidRPr="00B00577" w:rsidDel="00213985">
            <w:rPr>
              <w:vertAlign w:val="subscript"/>
            </w:rPr>
            <w:delText>t90</w:delText>
          </w:r>
          <w:r w:rsidDel="00213985">
            <w:delText xml:space="preserve"> </w:delText>
          </w:r>
        </w:del>
      </w:ins>
      <w:ins w:id="1842" w:author="Trouet, Valerie M - (trouet) [2]" w:date="2022-10-18T13:25:00Z">
        <w:del w:id="1843" w:author="David Edge" w:date="2022-10-21T18:37:00Z">
          <w:r w:rsidR="00227D50" w:rsidDel="00213985">
            <w:delText xml:space="preserve">value </w:delText>
          </w:r>
        </w:del>
      </w:ins>
      <w:ins w:id="1844" w:author="Trouet, Valerie M - (trouet) [2]" w:date="2022-10-18T12:33:00Z">
        <w:del w:id="1845" w:author="David Edge" w:date="2022-10-21T18:37:00Z">
          <w:r w:rsidDel="00213985">
            <w:delText xml:space="preserve">by adding </w:delText>
          </w:r>
          <w:r w:rsidDel="00213985">
            <w:rPr>
              <w:i/>
              <w:iCs/>
            </w:rPr>
            <w:delText xml:space="preserve">x </w:delText>
          </w:r>
          <w:r w:rsidDel="00213985">
            <w:delText>number of standard deviations to VE</w:delText>
          </w:r>
          <w:r w:rsidRPr="00B749AF" w:rsidDel="00213985">
            <w:rPr>
              <w:vertAlign w:val="subscript"/>
            </w:rPr>
            <w:delText>t50</w:delText>
          </w:r>
          <w:r w:rsidDel="00213985">
            <w:delText xml:space="preserve"> where x is the t-</w:delText>
          </w:r>
        </w:del>
      </w:ins>
      <w:ins w:id="1846" w:author="Trouet, Valerie M - (trouet) [2]" w:date="2022-10-18T12:34:00Z">
        <w:del w:id="1847" w:author="David Edge" w:date="2022-10-21T18:37:00Z">
          <w:r w:rsidDel="00213985">
            <w:delText>table value multiplied by the standard deviation of the VE set.</w:delText>
          </w:r>
        </w:del>
      </w:ins>
    </w:p>
    <w:p w14:paraId="109C922F" w14:textId="230E7E61" w:rsidR="008D3B46" w:rsidDel="00BA0A03" w:rsidRDefault="00C17FE6" w:rsidP="00C17FE6">
      <w:pPr>
        <w:rPr>
          <w:ins w:id="1848" w:author="Trouet, Valerie M - (trouet) [2]" w:date="2022-10-18T13:36:00Z"/>
          <w:del w:id="1849" w:author="David Edge" w:date="2022-10-22T12:24:00Z"/>
        </w:rPr>
      </w:pPr>
      <w:ins w:id="1850" w:author="Trouet, Valerie M - (trouet) [2]" w:date="2022-10-18T13:36:00Z">
        <w:del w:id="1851" w:author="David Edge" w:date="2022-10-22T11:55:00Z">
          <w:r w:rsidDel="003F1A45">
            <w:delText xml:space="preserve">Thus, for a chronology-target pair with 60 years of overlap, we set 10 years aside for </w:delText>
          </w:r>
        </w:del>
        <w:del w:id="1852" w:author="David Edge" w:date="2022-10-20T10:49:00Z">
          <w:r w:rsidDel="00746E82">
            <w:delText>prediction</w:delText>
          </w:r>
        </w:del>
        <w:del w:id="1853" w:author="David Edge" w:date="2022-10-22T11:55:00Z">
          <w:r w:rsidDel="003F1A45">
            <w:delText xml:space="preserve"> interval testing</w:delText>
          </w:r>
        </w:del>
      </w:ins>
      <w:ins w:id="1854" w:author="Trouet, Valerie M - (trouet) [2]" w:date="2022-10-18T13:37:00Z">
        <w:del w:id="1855" w:author="David Edge" w:date="2022-10-22T11:55:00Z">
          <w:r w:rsidDel="003F1A45">
            <w:delText xml:space="preserve"> and calculated</w:delText>
          </w:r>
        </w:del>
      </w:ins>
      <w:ins w:id="1856" w:author="Trouet, Valerie M - (trouet) [2]" w:date="2022-10-18T13:36:00Z">
        <w:del w:id="1857" w:author="David Edge" w:date="2022-10-22T11:55:00Z">
          <w:r w:rsidDel="003F1A45">
            <w:delText xml:space="preserve"> 50 sets of reconstruction regression coefficients, regression error terms, and theoretical</w:delText>
          </w:r>
        </w:del>
      </w:ins>
      <w:ins w:id="1858" w:author="Trouet, Valerie M - (trouet) [2]" w:date="2022-10-18T13:37:00Z">
        <w:del w:id="1859" w:author="David Edge" w:date="2022-10-22T11:55:00Z">
          <w:r w:rsidDel="003F1A45">
            <w:delText xml:space="preserve"> and </w:delText>
          </w:r>
        </w:del>
      </w:ins>
      <w:ins w:id="1860" w:author="Trouet, Valerie M - (trouet) [2]" w:date="2022-10-18T13:36:00Z">
        <w:del w:id="1861" w:author="David Edge" w:date="2022-10-22T11:55:00Z">
          <w:r w:rsidDel="003F1A45">
            <w:delText>empirical 50</w:delText>
          </w:r>
          <w:r w:rsidRPr="00200048" w:rsidDel="003F1A45">
            <w:rPr>
              <w:vertAlign w:val="superscript"/>
            </w:rPr>
            <w:delText>th</w:delText>
          </w:r>
        </w:del>
      </w:ins>
      <w:ins w:id="1862" w:author="Trouet, Valerie M - (trouet) [2]" w:date="2022-10-18T13:37:00Z">
        <w:del w:id="1863" w:author="David Edge" w:date="2022-10-22T11:55:00Z">
          <w:r w:rsidDel="003F1A45">
            <w:delText xml:space="preserve"> and </w:delText>
          </w:r>
        </w:del>
      </w:ins>
      <w:ins w:id="1864" w:author="Trouet, Valerie M - (trouet) [2]" w:date="2022-10-18T13:36:00Z">
        <w:del w:id="1865" w:author="David Edge" w:date="2022-10-22T11:55:00Z">
          <w:r w:rsidDel="003F1A45">
            <w:delText>90</w:delText>
          </w:r>
          <w:r w:rsidRPr="00200048" w:rsidDel="003F1A45">
            <w:rPr>
              <w:vertAlign w:val="superscript"/>
            </w:rPr>
            <w:delText>th</w:delText>
          </w:r>
          <w:r w:rsidDel="003F1A45">
            <w:delText xml:space="preserve">-percentile </w:delText>
          </w:r>
        </w:del>
      </w:ins>
      <w:ins w:id="1866" w:author="Trouet, Valerie M - (trouet) [2]" w:date="2022-10-18T13:37:00Z">
        <w:del w:id="1867" w:author="David Edge" w:date="2022-10-22T11:55:00Z">
          <w:r w:rsidR="00EC1E89" w:rsidDel="003F1A45">
            <w:delText>VEs</w:delText>
          </w:r>
        </w:del>
      </w:ins>
      <w:ins w:id="1868" w:author="Trouet, Valerie M - (trouet) [2]" w:date="2022-10-18T13:36:00Z">
        <w:del w:id="1869" w:author="David Edge" w:date="2022-10-22T11:55:00Z">
          <w:r w:rsidDel="003F1A45">
            <w:delText>.</w:delText>
          </w:r>
        </w:del>
      </w:ins>
    </w:p>
    <w:p w14:paraId="7D474D1D" w14:textId="4432609A" w:rsidR="00C51517" w:rsidDel="00C17FE6" w:rsidRDefault="00C51517" w:rsidP="00C51517">
      <w:pPr>
        <w:rPr>
          <w:del w:id="1870" w:author="Trouet, Valerie M - (trouet) [2]" w:date="2022-10-18T13:31:00Z"/>
          <w:moveTo w:id="1871" w:author="Trouet, Valerie M - (trouet) [2]" w:date="2022-10-18T13:26:00Z"/>
        </w:rPr>
      </w:pPr>
      <w:moveToRangeStart w:id="1872" w:author="Trouet, Valerie M - (trouet) [2]" w:date="2022-10-18T13:26:00Z" w:name="move116992031"/>
      <w:moveTo w:id="1873" w:author="Trouet, Valerie M - (trouet) [2]" w:date="2022-10-18T13:26:00Z">
        <w:del w:id="1874" w:author="Trouet, Valerie M - (trouet) [2]" w:date="2022-10-18T13:27:00Z">
          <w:r w:rsidDel="00C51517">
            <w:delText>A</w:delText>
          </w:r>
        </w:del>
        <w:del w:id="1875" w:author="Trouet, Valerie M - (trouet) [2]" w:date="2022-10-18T13:31:00Z">
          <w:r w:rsidDel="00C17FE6">
            <w:delText xml:space="preserve">ll possible continuous intervals </w:delText>
          </w:r>
        </w:del>
        <w:del w:id="1876" w:author="Trouet, Valerie M - (trouet) [2]" w:date="2022-10-18T13:27:00Z">
          <w:r w:rsidDel="00C51517">
            <w:delText xml:space="preserve">were used </w:delText>
          </w:r>
        </w:del>
        <w:del w:id="1877" w:author="Trouet, Valerie M - (trouet) [2]" w:date="2022-10-18T13:31:00Z">
          <w:r w:rsidDel="00C17FE6">
            <w:delText>as calibration and verification intervals (Fig 1) such that a 50-year overlap (</w:delText>
          </w:r>
          <w:commentRangeStart w:id="1878"/>
          <w:r w:rsidDel="00C17FE6">
            <w:delText xml:space="preserve">after setting aside 10 years for prediction interval testing, 60 years total overlap) </w:delText>
          </w:r>
        </w:del>
      </w:moveTo>
      <w:commentRangeEnd w:id="1878"/>
      <w:del w:id="1879" w:author="Trouet, Valerie M - (trouet) [2]" w:date="2022-10-18T13:31:00Z">
        <w:r w:rsidR="00C17FE6" w:rsidDel="00C17FE6">
          <w:rPr>
            <w:rStyle w:val="CommentReference"/>
          </w:rPr>
          <w:commentReference w:id="1878"/>
        </w:r>
      </w:del>
      <w:moveTo w:id="1880" w:author="Trouet, Valerie M - (trouet) [2]" w:date="2022-10-18T13:26:00Z">
        <w:del w:id="1881" w:author="Trouet, Valerie M - (trouet) [2]" w:date="2022-10-18T13:31:00Z">
          <w:r w:rsidDel="00C17FE6">
            <w:delText>produced 50 possible calibration and verification intervals, allowing that the calibration and verification intervals could wrap from the end of the total overlap interval back to the beginning. Thus, for a chronology-target pair with 60 years of total overlap, with 10 years set aside for prediction interval testing, 50 sets of reconstruction regression coefficients, regression error terms, and theoretical/empirical 50</w:delText>
          </w:r>
          <w:r w:rsidRPr="00200048" w:rsidDel="00C17FE6">
            <w:rPr>
              <w:vertAlign w:val="superscript"/>
            </w:rPr>
            <w:delText>th</w:delText>
          </w:r>
          <w:r w:rsidDel="00C17FE6">
            <w:delText>/90</w:delText>
          </w:r>
          <w:r w:rsidRPr="00200048" w:rsidDel="00C17FE6">
            <w:rPr>
              <w:vertAlign w:val="superscript"/>
            </w:rPr>
            <w:delText>th</w:delText>
          </w:r>
          <w:r w:rsidDel="00C17FE6">
            <w:delText>-percentile verification errors are calculated.</w:delText>
          </w:r>
        </w:del>
      </w:moveTo>
    </w:p>
    <w:moveToRangeEnd w:id="1872"/>
    <w:p w14:paraId="69AAAAEF" w14:textId="76075B5C" w:rsidR="00C45D4F" w:rsidDel="0040282C" w:rsidRDefault="00C45D4F" w:rsidP="00761B80">
      <w:pPr>
        <w:rPr>
          <w:ins w:id="1882" w:author="Trouet, Valerie M - (trouet) [2]" w:date="2022-10-18T12:27:00Z"/>
          <w:del w:id="1883" w:author="David Edge" w:date="2022-10-21T16:42:00Z"/>
        </w:rPr>
      </w:pPr>
    </w:p>
    <w:commentRangeEnd w:id="1795"/>
    <w:commentRangeEnd w:id="1796"/>
    <w:p w14:paraId="28BBFF19" w14:textId="099198F2" w:rsidR="00B509D8" w:rsidDel="0040282C" w:rsidRDefault="00C45D4F" w:rsidP="00761B80">
      <w:pPr>
        <w:rPr>
          <w:del w:id="1884" w:author="David Edge" w:date="2022-10-21T16:42:00Z"/>
        </w:rPr>
      </w:pPr>
      <w:r>
        <w:rPr>
          <w:rStyle w:val="CommentReference"/>
        </w:rPr>
        <w:commentReference w:id="1795"/>
      </w:r>
      <w:r>
        <w:rPr>
          <w:rStyle w:val="CommentReference"/>
        </w:rPr>
        <w:commentReference w:id="1796"/>
      </w:r>
      <w:del w:id="1885" w:author="Trouet, Valerie M - (trouet) [2]" w:date="2022-10-18T11:59:00Z">
        <w:r w:rsidR="00A0243A" w:rsidDel="002D6E8D">
          <w:delText>The v</w:delText>
        </w:r>
        <w:r w:rsidR="00E81862" w:rsidDel="002D6E8D">
          <w:delText>erification</w:delText>
        </w:r>
        <w:r w:rsidR="00B509D8" w:rsidDel="002D6E8D">
          <w:delText xml:space="preserve"> error</w:delText>
        </w:r>
        <w:r w:rsidR="00E77CFE" w:rsidDel="002D6E8D">
          <w:delText xml:space="preserve"> (</w:delText>
        </w:r>
        <w:r w:rsidR="00E81862" w:rsidDel="002D6E8D">
          <w:delText>VE</w:delText>
        </w:r>
        <w:r w:rsidR="00E77CFE" w:rsidDel="002D6E8D">
          <w:delText>)</w:delText>
        </w:r>
        <w:r w:rsidR="00A0243A" w:rsidDel="002D6E8D">
          <w:delText xml:space="preserve"> set</w:delText>
        </w:r>
        <w:r w:rsidR="00B509D8" w:rsidDel="002D6E8D">
          <w:delText xml:space="preserve"> is</w:delText>
        </w:r>
        <w:r w:rsidR="00A0243A" w:rsidDel="002D6E8D">
          <w:delText xml:space="preserve"> the group of values given by</w:delText>
        </w:r>
        <w:r w:rsidR="00B509D8" w:rsidDel="002D6E8D">
          <w:delText xml:space="preserve"> the</w:delText>
        </w:r>
        <w:r w:rsidR="00A0243A" w:rsidDel="002D6E8D">
          <w:delText xml:space="preserve"> absolute value of the</w:delText>
        </w:r>
        <w:r w:rsidR="00B509D8" w:rsidDel="002D6E8D">
          <w:delText xml:space="preserve"> difference between the reconstructed and target value</w:delText>
        </w:r>
        <w:r w:rsidR="00FE435F" w:rsidDel="002D6E8D">
          <w:delText xml:space="preserve"> in the verification interval</w:delText>
        </w:r>
        <w:r w:rsidR="00FF2610" w:rsidDel="002D6E8D">
          <w:delText xml:space="preserve"> </w:delText>
        </w:r>
        <w:r w:rsidR="00E77CFE" w:rsidDel="002D6E8D">
          <w:delText>for</w:delText>
        </w:r>
        <w:r w:rsidR="00B509D8" w:rsidDel="002D6E8D">
          <w:delText xml:space="preserve"> each year. </w:delText>
        </w:r>
      </w:del>
      <w:del w:id="1886" w:author="Trouet, Valerie M - (trouet) [2]" w:date="2022-10-18T12:29:00Z">
        <w:r w:rsidR="00FE435F" w:rsidDel="00C45D4F">
          <w:delText xml:space="preserve">The </w:delText>
        </w:r>
        <w:r w:rsidR="00A0243A" w:rsidDel="00C45D4F">
          <w:delText>empirical 50</w:delText>
        </w:r>
        <w:r w:rsidR="00A0243A" w:rsidRPr="00A0243A" w:rsidDel="00C45D4F">
          <w:rPr>
            <w:vertAlign w:val="superscript"/>
          </w:rPr>
          <w:delText>th</w:delText>
        </w:r>
        <w:r w:rsidR="00A0243A" w:rsidDel="00C45D4F">
          <w:delText xml:space="preserve"> and 90</w:delText>
        </w:r>
        <w:r w:rsidR="00A0243A" w:rsidRPr="00A0243A" w:rsidDel="00C45D4F">
          <w:rPr>
            <w:vertAlign w:val="superscript"/>
          </w:rPr>
          <w:delText>th</w:delText>
        </w:r>
        <w:r w:rsidR="00A0243A" w:rsidDel="00C45D4F">
          <w:delText xml:space="preserve"> percentile verification intervals (V</w:delText>
        </w:r>
        <w:r w:rsidR="00B749AF" w:rsidDel="00C45D4F">
          <w:delText>E</w:delText>
        </w:r>
        <w:r w:rsidR="00A0243A" w:rsidRPr="00A0243A" w:rsidDel="00C45D4F">
          <w:rPr>
            <w:vertAlign w:val="subscript"/>
          </w:rPr>
          <w:delText>e50</w:delText>
        </w:r>
        <w:r w:rsidR="00A0243A" w:rsidDel="00C45D4F">
          <w:delText>, V</w:delText>
        </w:r>
        <w:r w:rsidR="00B749AF" w:rsidDel="00C45D4F">
          <w:delText>E</w:delText>
        </w:r>
        <w:r w:rsidR="00A0243A" w:rsidRPr="00A0243A" w:rsidDel="00C45D4F">
          <w:rPr>
            <w:vertAlign w:val="subscript"/>
          </w:rPr>
          <w:delText>e90</w:delText>
        </w:r>
        <w:r w:rsidR="00A0243A" w:rsidDel="00C45D4F">
          <w:delText>) are given by the ascending order 50</w:delText>
        </w:r>
        <w:r w:rsidR="00A0243A" w:rsidRPr="00A0243A" w:rsidDel="00C45D4F">
          <w:rPr>
            <w:vertAlign w:val="superscript"/>
          </w:rPr>
          <w:delText>th</w:delText>
        </w:r>
        <w:r w:rsidR="00A0243A" w:rsidDel="00C45D4F">
          <w:delText xml:space="preserve"> and 90</w:delText>
        </w:r>
        <w:r w:rsidR="00A0243A" w:rsidRPr="00A0243A" w:rsidDel="00C45D4F">
          <w:rPr>
            <w:vertAlign w:val="superscript"/>
          </w:rPr>
          <w:delText>th</w:delText>
        </w:r>
        <w:r w:rsidR="00A0243A" w:rsidDel="00C45D4F">
          <w:delText xml:space="preserve"> percentile values from the VE set.</w:delText>
        </w:r>
        <w:r w:rsidR="00B749AF" w:rsidDel="00C45D4F">
          <w:delText xml:space="preserve"> </w:delText>
        </w:r>
        <w:r w:rsidR="0041421B" w:rsidDel="00C45D4F">
          <w:delText>The theoretical 50</w:delText>
        </w:r>
        <w:r w:rsidR="0041421B" w:rsidRPr="0041421B" w:rsidDel="00C45D4F">
          <w:rPr>
            <w:vertAlign w:val="superscript"/>
          </w:rPr>
          <w:delText>th</w:delText>
        </w:r>
        <w:r w:rsidR="0041421B" w:rsidDel="00C45D4F">
          <w:delText xml:space="preserve"> percentile VE (VE</w:delText>
        </w:r>
        <w:r w:rsidR="0041421B" w:rsidRPr="00B749AF" w:rsidDel="00C45D4F">
          <w:rPr>
            <w:vertAlign w:val="subscript"/>
          </w:rPr>
          <w:delText>t50</w:delText>
        </w:r>
        <w:r w:rsidR="0041421B" w:rsidDel="00C45D4F">
          <w:delText>) is the median value in the VE set</w:delText>
        </w:r>
        <w:r w:rsidR="00B00577" w:rsidDel="00C45D4F">
          <w:delText>, identical to VE</w:delText>
        </w:r>
        <w:r w:rsidR="00B00577" w:rsidRPr="00A0243A" w:rsidDel="00C45D4F">
          <w:rPr>
            <w:vertAlign w:val="subscript"/>
          </w:rPr>
          <w:delText>e50</w:delText>
        </w:r>
        <w:r w:rsidR="0041421B" w:rsidDel="00C45D4F">
          <w:delText xml:space="preserve">. </w:delText>
        </w:r>
      </w:del>
      <w:del w:id="1887" w:author="Trouet, Valerie M - (trouet) [2]" w:date="2022-10-18T12:31:00Z">
        <w:r w:rsidR="00B749AF" w:rsidDel="00C45D4F">
          <w:delText xml:space="preserve">Calculation of theoretical VE values assumes the errors are distributed normally and therefore uses values from a t-table based on the percentile error of interest and the degrees of freedom in the </w:delText>
        </w:r>
      </w:del>
      <w:del w:id="1888" w:author="Trouet, Valerie M - (trouet) [2]" w:date="2022-10-18T12:33:00Z">
        <w:r w:rsidR="00B749AF" w:rsidDel="00C45D4F">
          <w:delText xml:space="preserve">distribution. The </w:delText>
        </w:r>
        <w:r w:rsidR="0041421B" w:rsidDel="00C45D4F">
          <w:delText>VE</w:delText>
        </w:r>
        <w:r w:rsidR="0041421B" w:rsidRPr="00B00577" w:rsidDel="00C45D4F">
          <w:rPr>
            <w:vertAlign w:val="subscript"/>
          </w:rPr>
          <w:delText>t90</w:delText>
        </w:r>
        <w:r w:rsidR="0041421B" w:rsidDel="00C45D4F">
          <w:delText xml:space="preserve"> is calculated by adding </w:delText>
        </w:r>
        <w:r w:rsidR="0041421B" w:rsidDel="00C45D4F">
          <w:rPr>
            <w:i/>
            <w:iCs/>
          </w:rPr>
          <w:delText xml:space="preserve">x </w:delText>
        </w:r>
        <w:r w:rsidR="0041421B" w:rsidDel="00C45D4F">
          <w:delText>number of standard deviations to VE</w:delText>
        </w:r>
        <w:r w:rsidR="0041421B" w:rsidRPr="00B749AF" w:rsidDel="00C45D4F">
          <w:rPr>
            <w:vertAlign w:val="subscript"/>
          </w:rPr>
          <w:delText>t50</w:delText>
        </w:r>
        <w:r w:rsidR="0041421B" w:rsidDel="00C45D4F">
          <w:delText xml:space="preserve"> where x </w:delText>
        </w:r>
        <w:r w:rsidR="00B00577" w:rsidDel="00C45D4F">
          <w:delText>is the t-</w:delText>
        </w:r>
      </w:del>
      <w:del w:id="1889" w:author="David Edge" w:date="2022-10-21T16:42:00Z">
        <w:r w:rsidR="00B00577" w:rsidDel="0040282C">
          <w:delText>t</w:delText>
        </w:r>
      </w:del>
      <w:del w:id="1890" w:author="Trouet, Valerie M - (trouet) [2]" w:date="2022-10-18T12:33:00Z">
        <w:r w:rsidR="00B00577" w:rsidDel="00C45D4F">
          <w:delText>able value described above multiplied by the standard deviation of the VE set.</w:delText>
        </w:r>
      </w:del>
    </w:p>
    <w:p w14:paraId="0F9462CF" w14:textId="47A6F1D6" w:rsidR="008113D5" w:rsidDel="00C51517" w:rsidRDefault="00097960" w:rsidP="00761B80">
      <w:pPr>
        <w:rPr>
          <w:moveFrom w:id="1891" w:author="Trouet, Valerie M - (trouet) [2]" w:date="2022-10-18T13:26:00Z"/>
        </w:rPr>
      </w:pPr>
      <w:moveFromRangeStart w:id="1892" w:author="Trouet, Valerie M - (trouet) [2]" w:date="2022-10-18T13:26:00Z" w:name="move116992031"/>
      <w:moveFrom w:id="1893" w:author="Trouet, Valerie M - (trouet) [2]" w:date="2022-10-18T13:26:00Z">
        <w:r w:rsidDel="00C51517">
          <w:t>All possible continuous intervals were used as calibration and verification intervals</w:t>
        </w:r>
        <w:r w:rsidR="00634689" w:rsidDel="00C51517">
          <w:t xml:space="preserve"> (Fig 1)</w:t>
        </w:r>
        <w:r w:rsidDel="00C51517">
          <w:t xml:space="preserve"> such that a 50-year overlap (after setting aside 10 years for prediction interval testing, 60 years total overlap) produced 50 possible calibration and verification intervals, allowing that the calibration and verification intervals could wrap from the end of the total overlap interval back to the beginning. </w:t>
        </w:r>
        <w:r w:rsidR="00200048" w:rsidDel="00C51517">
          <w:t>Thus, for a chronology-target pair with 60 years of total overlap, with 10 years set aside for prediction interval testing, 50 sets of reconstruction regression coefficients, regression error terms, and theoretical/empirical 50</w:t>
        </w:r>
        <w:r w:rsidR="00200048" w:rsidRPr="00200048" w:rsidDel="00C51517">
          <w:rPr>
            <w:vertAlign w:val="superscript"/>
          </w:rPr>
          <w:t>th</w:t>
        </w:r>
        <w:r w:rsidR="00200048" w:rsidDel="00C51517">
          <w:t>/90</w:t>
        </w:r>
        <w:r w:rsidR="00200048" w:rsidRPr="00200048" w:rsidDel="00C51517">
          <w:rPr>
            <w:vertAlign w:val="superscript"/>
          </w:rPr>
          <w:t>th</w:t>
        </w:r>
        <w:r w:rsidR="008415DF" w:rsidDel="00C51517">
          <w:t>-p</w:t>
        </w:r>
        <w:r w:rsidR="00200048" w:rsidDel="00C51517">
          <w:t xml:space="preserve">ercentile verification errors </w:t>
        </w:r>
        <w:r w:rsidR="008415DF" w:rsidDel="00C51517">
          <w:t>are calculated.</w:t>
        </w:r>
      </w:moveFrom>
    </w:p>
    <w:moveFromRangeEnd w:id="1892"/>
    <w:p w14:paraId="6ECDDFCF" w14:textId="4DF5DDC3" w:rsidR="00854870" w:rsidRDefault="0041772F" w:rsidP="0041772F">
      <w:pPr>
        <w:rPr>
          <w:sz w:val="24"/>
          <w:szCs w:val="24"/>
        </w:rPr>
      </w:pPr>
      <w:r>
        <w:rPr>
          <w:sz w:val="24"/>
          <w:szCs w:val="24"/>
        </w:rPr>
        <w:t>2.</w:t>
      </w:r>
      <w:ins w:id="1894" w:author="David Edge" w:date="2022-10-22T14:01:00Z">
        <w:r w:rsidR="0043703D">
          <w:rPr>
            <w:sz w:val="24"/>
            <w:szCs w:val="24"/>
          </w:rPr>
          <w:t>6</w:t>
        </w:r>
      </w:ins>
      <w:del w:id="1895" w:author="David Edge" w:date="2022-10-22T14:01:00Z">
        <w:r w:rsidDel="0043703D">
          <w:rPr>
            <w:sz w:val="24"/>
            <w:szCs w:val="24"/>
          </w:rPr>
          <w:delText>5</w:delText>
        </w:r>
      </w:del>
      <w:r>
        <w:rPr>
          <w:sz w:val="24"/>
          <w:szCs w:val="24"/>
        </w:rPr>
        <w:t xml:space="preserve"> </w:t>
      </w:r>
      <w:del w:id="1896" w:author="David Edge" w:date="2022-10-20T10:49:00Z">
        <w:r w:rsidR="00854870" w:rsidRPr="00854870" w:rsidDel="00746E82">
          <w:rPr>
            <w:sz w:val="24"/>
            <w:szCs w:val="24"/>
          </w:rPr>
          <w:delText>Prediction</w:delText>
        </w:r>
      </w:del>
      <w:ins w:id="1897" w:author="David Edge" w:date="2022-10-20T10:49:00Z">
        <w:r w:rsidR="00746E82">
          <w:rPr>
            <w:sz w:val="24"/>
            <w:szCs w:val="24"/>
          </w:rPr>
          <w:t>Confidence</w:t>
        </w:r>
      </w:ins>
      <w:r w:rsidR="00854870" w:rsidRPr="00854870">
        <w:rPr>
          <w:sz w:val="24"/>
          <w:szCs w:val="24"/>
        </w:rPr>
        <w:t xml:space="preserve"> Interval Testing</w:t>
      </w:r>
    </w:p>
    <w:p w14:paraId="74F3B3B7" w14:textId="456B42F6" w:rsidR="008415DF" w:rsidDel="008D1B47" w:rsidRDefault="00D65390" w:rsidP="00761B80">
      <w:pPr>
        <w:rPr>
          <w:del w:id="1898" w:author="David Edge" w:date="2022-10-22T12:21:00Z"/>
        </w:rPr>
      </w:pPr>
      <w:ins w:id="1899" w:author="Trouet, Valerie M - (trouet) [2]" w:date="2022-10-18T14:14:00Z">
        <w:del w:id="1900" w:author="David Edge" w:date="2022-10-22T12:21:00Z">
          <w:r w:rsidDel="008D1B47">
            <w:delText>We calculated a</w:delText>
          </w:r>
        </w:del>
      </w:ins>
      <w:del w:id="1901" w:author="David Edge" w:date="2022-10-22T12:21:00Z">
        <w:r w:rsidR="008113D5" w:rsidDel="008D1B47">
          <w:delText xml:space="preserve">All </w:delText>
        </w:r>
      </w:del>
      <w:del w:id="1902" w:author="David Edge" w:date="2022-10-20T10:49:00Z">
        <w:r w:rsidR="008113D5" w:rsidDel="00746E82">
          <w:delText>prediction</w:delText>
        </w:r>
      </w:del>
      <w:del w:id="1903" w:author="David Edge" w:date="2022-10-22T12:21:00Z">
        <w:r w:rsidR="008113D5" w:rsidDel="008D1B47">
          <w:delText xml:space="preserve"> intervals</w:delText>
        </w:r>
      </w:del>
      <w:ins w:id="1904" w:author="Trouet, Valerie M - (trouet) [2]" w:date="2022-10-18T14:14:00Z">
        <w:del w:id="1905" w:author="David Edge" w:date="2022-10-22T12:21:00Z">
          <w:r w:rsidRPr="00D65390" w:rsidDel="008D1B47">
            <w:delText xml:space="preserve"> </w:delText>
          </w:r>
          <w:r w:rsidDel="008D1B47">
            <w:delText>and tested them</w:delText>
          </w:r>
        </w:del>
      </w:ins>
      <w:ins w:id="1906" w:author="Trouet, Valerie M - (trouet)" w:date="2022-10-19T16:34:00Z">
        <w:del w:id="1907" w:author="David Edge" w:date="2022-10-22T12:21:00Z">
          <w:r w:rsidR="008113D5" w:rsidDel="008D1B47">
            <w:delText xml:space="preserve"> </w:delText>
          </w:r>
        </w:del>
      </w:ins>
      <w:del w:id="1908" w:author="David Edge" w:date="2022-10-22T12:21:00Z">
        <w:r w:rsidR="008113D5" w:rsidDel="008D1B47">
          <w:delText>were</w:delText>
        </w:r>
        <w:r w:rsidR="008415DF" w:rsidDel="008D1B47">
          <w:delText xml:space="preserve"> calculated and</w:delText>
        </w:r>
        <w:r w:rsidR="008113D5" w:rsidDel="008D1B47">
          <w:delText xml:space="preserve"> tested in the independent 10-year</w:delText>
        </w:r>
        <w:r w:rsidR="008415DF" w:rsidDel="008D1B47">
          <w:delText xml:space="preserve"> SAI</w:delText>
        </w:r>
        <w:r w:rsidR="00511237" w:rsidDel="008D1B47">
          <w:delText xml:space="preserve"> (Fig 1)</w:delText>
        </w:r>
        <w:r w:rsidR="008113D5" w:rsidDel="008D1B47">
          <w:delText xml:space="preserve">. </w:delText>
        </w:r>
      </w:del>
      <w:ins w:id="1909" w:author="Trouet, Valerie M - (trouet) [2]" w:date="2022-10-18T14:14:00Z">
        <w:del w:id="1910" w:author="David Edge" w:date="2022-10-22T12:21:00Z">
          <w:r w:rsidDel="008D1B47">
            <w:delText>We defined p</w:delText>
          </w:r>
        </w:del>
      </w:ins>
      <w:del w:id="1911" w:author="David Edge" w:date="2022-10-22T12:21:00Z">
        <w:r w:rsidR="00A7754E" w:rsidDel="008D1B47">
          <w:delText>Prediction interval methods are defined by VE (theoretical, empirical), chronology confidence interval bootstrapping method (none, traditional, MEboot), and intended percent</w:delText>
        </w:r>
      </w:del>
      <w:ins w:id="1912" w:author="Trouet, Valerie M - (trouet)" w:date="2022-10-19T16:34:00Z">
        <w:del w:id="1913" w:author="David Edge" w:date="2022-10-22T12:21:00Z">
          <w:r w:rsidR="00A7754E" w:rsidDel="008D1B47">
            <w:delText>percent</w:delText>
          </w:r>
        </w:del>
      </w:ins>
      <w:ins w:id="1914" w:author="Trouet, Valerie M - (trouet) [2]" w:date="2022-10-18T14:15:00Z">
        <w:del w:id="1915" w:author="David Edge" w:date="2022-10-22T12:21:00Z">
          <w:r w:rsidDel="008D1B47">
            <w:delText>age</w:delText>
          </w:r>
        </w:del>
      </w:ins>
      <w:del w:id="1916" w:author="David Edge" w:date="2022-10-22T12:21:00Z">
        <w:r w:rsidR="00A7754E" w:rsidDel="008D1B47">
          <w:delText xml:space="preserve"> capture (50%, 90%). The possible permutations of these options produce 12 different sets </w:delText>
        </w:r>
      </w:del>
      <w:ins w:id="1917" w:author="Trouet, Valerie M - (trouet) [2]" w:date="2022-10-18T14:15:00Z">
        <w:del w:id="1918" w:author="David Edge" w:date="2022-10-22T12:21:00Z">
          <w:r w:rsidDel="008D1B47">
            <w:delText xml:space="preserve">of </w:delText>
          </w:r>
        </w:del>
      </w:ins>
      <w:del w:id="1919" w:author="David Edge" w:date="2022-10-22T12:21:00Z">
        <w:r w:rsidR="00A7754E" w:rsidDel="008D1B47">
          <w:delText>verification intervals</w:delText>
        </w:r>
      </w:del>
      <w:ins w:id="1920" w:author="Microsoft Office User" w:date="2022-10-11T19:09:00Z">
        <w:del w:id="1921" w:author="David Edge" w:date="2022-10-22T12:21:00Z">
          <w:r w:rsidR="002E7000" w:rsidDel="008D1B47">
            <w:delText>;</w:delText>
          </w:r>
        </w:del>
      </w:ins>
      <w:del w:id="1922" w:author="David Edge" w:date="2022-10-22T12:21:00Z">
        <w:r w:rsidR="0045313E" w:rsidDel="008D1B47">
          <w:delText>, however, because</w:delText>
        </w:r>
      </w:del>
      <w:ins w:id="1923" w:author="Trouet, Valerie M - (trouet) [2]" w:date="2022-10-18T14:15:00Z">
        <w:del w:id="1924" w:author="David Edge" w:date="2022-10-22T12:21:00Z">
          <w:r w:rsidDel="008D1B47">
            <w:delText>but with</w:delText>
          </w:r>
        </w:del>
      </w:ins>
      <w:del w:id="1925" w:author="David Edge" w:date="2022-10-22T12:21:00Z">
        <w:r w:rsidR="0045313E" w:rsidDel="008D1B47">
          <w:delText xml:space="preserve"> theoretical and empirical VE is identical for </w:delText>
        </w:r>
      </w:del>
      <w:ins w:id="1926" w:author="Trouet, Valerie M - (trouet) [2]" w:date="2022-10-18T14:15:00Z">
        <w:del w:id="1927" w:author="David Edge" w:date="2022-10-22T12:21:00Z">
          <w:r w:rsidDel="008D1B47">
            <w:delText xml:space="preserve">the </w:delText>
          </w:r>
        </w:del>
      </w:ins>
      <w:del w:id="1928" w:author="David Edge" w:date="2022-10-22T12:21:00Z">
        <w:r w:rsidR="0045313E" w:rsidDel="008D1B47">
          <w:delText xml:space="preserve">50% intended capture, </w:delText>
        </w:r>
      </w:del>
      <w:ins w:id="1929" w:author="Trouet, Valerie M - (trouet) [2]" w:date="2022-10-18T14:15:00Z">
        <w:del w:id="1930" w:author="David Edge" w:date="2022-10-22T12:21:00Z">
          <w:r w:rsidDel="008D1B47">
            <w:delText xml:space="preserve">we produced </w:delText>
          </w:r>
        </w:del>
      </w:ins>
      <w:del w:id="1931" w:author="David Edge" w:date="2022-10-22T12:21:00Z">
        <w:r w:rsidR="0045313E" w:rsidDel="008D1B47">
          <w:delText xml:space="preserve">only </w:delText>
        </w:r>
        <w:commentRangeStart w:id="1932"/>
        <w:r w:rsidR="0045313E" w:rsidDel="008D1B47">
          <w:delText xml:space="preserve">9 unique </w:delText>
        </w:r>
      </w:del>
      <w:del w:id="1933" w:author="David Edge" w:date="2022-10-20T10:49:00Z">
        <w:r w:rsidR="0045313E" w:rsidDel="00746E82">
          <w:delText>prediction</w:delText>
        </w:r>
      </w:del>
      <w:del w:id="1934" w:author="David Edge" w:date="2022-10-22T12:21:00Z">
        <w:r w:rsidR="0045313E" w:rsidDel="008D1B47">
          <w:delText xml:space="preserve"> intervals </w:delText>
        </w:r>
      </w:del>
      <w:commentRangeEnd w:id="1932"/>
      <w:ins w:id="1935" w:author="Trouet, Valerie M - (trouet)" w:date="2022-10-19T16:34:00Z">
        <w:del w:id="1936" w:author="David Edge" w:date="2022-10-22T12:21:00Z">
          <w:r w:rsidR="00D85C5E" w:rsidDel="008D1B47">
            <w:rPr>
              <w:rStyle w:val="CommentReference"/>
            </w:rPr>
            <w:commentReference w:id="1932"/>
          </w:r>
        </w:del>
      </w:ins>
      <w:ins w:id="1937" w:author="Trouet, Valerie M - (trouet) [2]" w:date="2022-10-18T14:16:00Z">
        <w:del w:id="1938" w:author="David Edge" w:date="2022-10-22T12:21:00Z">
          <w:r w:rsidDel="008D1B47">
            <w:delText>per chronology?</w:delText>
          </w:r>
        </w:del>
      </w:ins>
      <w:del w:id="1939" w:author="David Edge" w:date="2022-10-22T12:21:00Z">
        <w:r w:rsidR="0045313E" w:rsidDel="008D1B47">
          <w:delText>are produced.</w:delText>
        </w:r>
      </w:del>
    </w:p>
    <w:p w14:paraId="6766D2D5" w14:textId="30DEF569" w:rsidR="00621B64" w:rsidRDefault="00D85C5E" w:rsidP="00761B80">
      <w:ins w:id="1940" w:author="Trouet, Valerie M - (trouet) [2]" w:date="2022-10-18T14:19:00Z">
        <w:r>
          <w:t>For each of the</w:t>
        </w:r>
        <w:del w:id="1941" w:author="David Edge" w:date="2022-10-22T12:22:00Z">
          <w:r w:rsidDel="008D1B47">
            <w:delText>se</w:delText>
          </w:r>
        </w:del>
        <w:r>
          <w:t xml:space="preserve"> 9 </w:t>
        </w:r>
        <w:del w:id="1942" w:author="David Edge" w:date="2022-10-20T10:49:00Z">
          <w:r w:rsidDel="00746E82">
            <w:delText>prediction</w:delText>
          </w:r>
        </w:del>
      </w:ins>
      <w:ins w:id="1943" w:author="David Edge" w:date="2022-10-20T10:49:00Z">
        <w:r w:rsidR="00746E82">
          <w:t>confidence</w:t>
        </w:r>
      </w:ins>
      <w:ins w:id="1944" w:author="Trouet, Valerie M - (trouet) [2]" w:date="2022-10-18T14:19:00Z">
        <w:r>
          <w:t xml:space="preserve"> intervals per </w:t>
        </w:r>
        <w:del w:id="1945" w:author="David Edge" w:date="2022-10-22T12:31:00Z">
          <w:r w:rsidDel="00BA0A03">
            <w:delText>chronology</w:delText>
          </w:r>
        </w:del>
      </w:ins>
      <w:ins w:id="1946" w:author="David Edge" w:date="2022-10-22T12:31:00Z">
        <w:r w:rsidR="00BA0A03">
          <w:t>SAI</w:t>
        </w:r>
      </w:ins>
      <w:ins w:id="1947" w:author="Trouet, Valerie M - (trouet) [2]" w:date="2022-10-18T14:19:00Z">
        <w:r>
          <w:t>, we calculated t</w:t>
        </w:r>
      </w:ins>
      <w:del w:id="1948" w:author="Trouet, Valerie M - (trouet) [2]" w:date="2022-10-18T14:19:00Z">
        <w:r w:rsidR="008113D5" w:rsidDel="00D85C5E">
          <w:delText>T</w:delText>
        </w:r>
      </w:del>
      <w:r w:rsidR="008113D5">
        <w:t xml:space="preserve">he </w:t>
      </w:r>
      <w:commentRangeStart w:id="1949"/>
      <w:del w:id="1950" w:author="David Edge" w:date="2022-10-20T10:49:00Z">
        <w:r w:rsidR="008113D5" w:rsidDel="00746E82">
          <w:delText>prediction</w:delText>
        </w:r>
      </w:del>
      <w:ins w:id="1951" w:author="David Edge" w:date="2022-10-20T10:49:00Z">
        <w:r w:rsidR="00746E82">
          <w:t>confidence</w:t>
        </w:r>
      </w:ins>
      <w:r w:rsidR="008113D5">
        <w:t xml:space="preserve"> interval capture (</w:t>
      </w:r>
      <w:ins w:id="1952" w:author="David Edge" w:date="2022-10-22T13:37:00Z">
        <w:r w:rsidR="0023124D">
          <w:t>C</w:t>
        </w:r>
      </w:ins>
      <w:del w:id="1953" w:author="David Edge" w:date="2022-10-22T13:37:00Z">
        <w:r w:rsidR="008113D5" w:rsidDel="0023124D">
          <w:delText>P</w:delText>
        </w:r>
      </w:del>
      <w:r w:rsidR="008113D5">
        <w:t>IC)</w:t>
      </w:r>
      <w:ins w:id="1954" w:author="David Edge" w:date="2022-10-22T12:32:00Z">
        <w:r w:rsidR="00BA0A03">
          <w:t>, the percentage of target values that fall within a set of confidence in</w:t>
        </w:r>
      </w:ins>
      <w:ins w:id="1955" w:author="David Edge" w:date="2022-10-22T12:33:00Z">
        <w:r w:rsidR="00BA0A03">
          <w:t>tervals in a given period.</w:t>
        </w:r>
      </w:ins>
      <w:r w:rsidR="008113D5">
        <w:t xml:space="preserve"> </w:t>
      </w:r>
      <w:commentRangeEnd w:id="1949"/>
      <w:ins w:id="1956" w:author="David Edge" w:date="2022-10-22T12:33:00Z">
        <w:r w:rsidR="00BA0A03">
          <w:t xml:space="preserve">We calculated </w:t>
        </w:r>
      </w:ins>
      <w:ins w:id="1957" w:author="David Edge" w:date="2022-10-22T13:37:00Z">
        <w:r w:rsidR="0023124D">
          <w:t>C</w:t>
        </w:r>
      </w:ins>
      <w:ins w:id="1958" w:author="David Edge" w:date="2022-10-22T12:33:00Z">
        <w:r w:rsidR="00BA0A03">
          <w:t>IC in each SAI</w:t>
        </w:r>
      </w:ins>
      <w:r>
        <w:rPr>
          <w:rStyle w:val="CommentReference"/>
        </w:rPr>
        <w:commentReference w:id="1949"/>
      </w:r>
      <w:del w:id="1959" w:author="Trouet, Valerie M - (trouet) [2]" w:date="2022-10-18T14:19:00Z">
        <w:r w:rsidR="008113D5" w:rsidDel="00D85C5E">
          <w:delText>was calculated</w:delText>
        </w:r>
        <w:r w:rsidR="009B304C" w:rsidDel="00D85C5E">
          <w:delText xml:space="preserve"> for each method</w:delText>
        </w:r>
      </w:del>
      <w:r w:rsidR="008113D5">
        <w:t xml:space="preserve"> by </w:t>
      </w:r>
      <w:del w:id="1960" w:author="Trouet, Valerie M - (trouet) [2]" w:date="2022-10-18T14:20:00Z">
        <w:r w:rsidR="008113D5" w:rsidDel="00D85C5E">
          <w:delText xml:space="preserve">summing </w:delText>
        </w:r>
      </w:del>
      <w:ins w:id="1961" w:author="Trouet, Valerie M - (trouet) [2]" w:date="2022-10-18T14:20:00Z">
        <w:r>
          <w:t xml:space="preserve">dividing </w:t>
        </w:r>
      </w:ins>
      <w:r w:rsidR="008113D5">
        <w:t xml:space="preserve">the total number of target values captured by the </w:t>
      </w:r>
      <w:del w:id="1962" w:author="David Edge" w:date="2022-10-20T10:49:00Z">
        <w:r w:rsidR="008113D5" w:rsidDel="00746E82">
          <w:delText>prediction</w:delText>
        </w:r>
      </w:del>
      <w:ins w:id="1963" w:author="David Edge" w:date="2022-10-20T10:49:00Z">
        <w:r w:rsidR="00746E82">
          <w:t>confidence</w:t>
        </w:r>
      </w:ins>
      <w:r w:rsidR="008113D5">
        <w:t xml:space="preserve"> </w:t>
      </w:r>
      <w:r w:rsidR="009B304C">
        <w:t xml:space="preserve">intervals </w:t>
      </w:r>
      <w:del w:id="1964" w:author="Trouet, Valerie M - (trouet) [2]" w:date="2022-10-18T14:21:00Z">
        <w:r w:rsidR="009B304C" w:rsidDel="00D85C5E">
          <w:delText>and</w:delText>
        </w:r>
        <w:r w:rsidR="008113D5" w:rsidDel="00D85C5E">
          <w:delText xml:space="preserve"> dividing</w:delText>
        </w:r>
      </w:del>
      <w:ins w:id="1965" w:author="Trouet, Valerie M - (trouet) [2]" w:date="2022-10-18T14:21:00Z">
        <w:r>
          <w:t>by 10 (the SAI length)</w:t>
        </w:r>
      </w:ins>
      <w:del w:id="1966" w:author="Trouet, Valerie M - (trouet) [2]" w:date="2022-10-18T14:20:00Z">
        <w:r w:rsidR="008113D5" w:rsidDel="00D85C5E">
          <w:delText xml:space="preserve"> this total by the length of the </w:delText>
        </w:r>
        <w:commentRangeStart w:id="1967"/>
        <w:r w:rsidR="008113D5" w:rsidDel="00D85C5E">
          <w:delText>independent interval</w:delText>
        </w:r>
        <w:commentRangeEnd w:id="1967"/>
        <w:r w:rsidDel="00D85C5E">
          <w:rPr>
            <w:rStyle w:val="CommentReference"/>
          </w:rPr>
          <w:commentReference w:id="1967"/>
        </w:r>
      </w:del>
      <w:r w:rsidR="008113D5">
        <w:t>.</w:t>
      </w:r>
      <w:r w:rsidR="0045313E">
        <w:t xml:space="preserve"> </w:t>
      </w:r>
      <w:r w:rsidR="00136B34">
        <w:t>For example,</w:t>
      </w:r>
      <w:r w:rsidR="0045313E">
        <w:t xml:space="preserve"> if 9 of the 10 SAI climate target values fall within the </w:t>
      </w:r>
      <w:del w:id="1968" w:author="David Edge" w:date="2022-10-20T10:49:00Z">
        <w:r w:rsidR="0045313E" w:rsidDel="00746E82">
          <w:delText>prediction</w:delText>
        </w:r>
      </w:del>
      <w:ins w:id="1969" w:author="David Edge" w:date="2022-10-20T10:49:00Z">
        <w:r w:rsidR="00746E82">
          <w:t>confidence</w:t>
        </w:r>
      </w:ins>
      <w:r w:rsidR="0045313E">
        <w:t xml:space="preserve"> intervals, 90% of the target values were “captured”</w:t>
      </w:r>
      <w:r w:rsidR="00136B34">
        <w:t xml:space="preserve">, in line with the </w:t>
      </w:r>
      <w:ins w:id="1970" w:author="Trouet, Valerie M - (trouet) [2]" w:date="2022-10-18T14:22:00Z">
        <w:r>
          <w:t xml:space="preserve">90% </w:t>
        </w:r>
      </w:ins>
      <w:r w:rsidR="00136B34">
        <w:t>intended capture</w:t>
      </w:r>
      <w:r w:rsidR="006C0D68">
        <w:t xml:space="preserve"> (IC)</w:t>
      </w:r>
      <w:r w:rsidR="00136B34">
        <w:t xml:space="preserve"> rate.</w:t>
      </w:r>
      <w:r w:rsidR="009B304C">
        <w:t xml:space="preserve"> </w:t>
      </w:r>
      <w:commentRangeStart w:id="1971"/>
      <w:r w:rsidR="009B304C">
        <w:t>This test was repeated for all possible continuous 10-year intervals, such that a chronology-target pair with</w:t>
      </w:r>
      <w:ins w:id="1972" w:author="David Edge" w:date="2022-10-22T12:34:00Z">
        <w:r w:rsidR="007C516B">
          <w:t xml:space="preserve"> a</w:t>
        </w:r>
      </w:ins>
      <w:r w:rsidR="009B304C">
        <w:t xml:space="preserve"> 6</w:t>
      </w:r>
      <w:ins w:id="1973" w:author="David Edge" w:date="2022-10-22T12:34:00Z">
        <w:r w:rsidR="007C516B">
          <w:t>2</w:t>
        </w:r>
      </w:ins>
      <w:del w:id="1974" w:author="David Edge" w:date="2022-10-22T12:34:00Z">
        <w:r w:rsidR="009B304C" w:rsidDel="007C516B">
          <w:delText>0</w:delText>
        </w:r>
      </w:del>
      <w:ins w:id="1975" w:author="David Edge" w:date="2022-10-22T12:34:00Z">
        <w:r w:rsidR="007C516B">
          <w:t>-</w:t>
        </w:r>
      </w:ins>
      <w:del w:id="1976" w:author="David Edge" w:date="2022-10-22T12:34:00Z">
        <w:r w:rsidR="009B304C" w:rsidDel="007C516B">
          <w:delText xml:space="preserve"> </w:delText>
        </w:r>
      </w:del>
      <w:r w:rsidR="009B304C">
        <w:t>year</w:t>
      </w:r>
      <w:ins w:id="1977" w:author="David Edge" w:date="2022-10-22T12:34:00Z">
        <w:r w:rsidR="007C516B">
          <w:t xml:space="preserve"> IOI</w:t>
        </w:r>
      </w:ins>
      <w:del w:id="1978" w:author="David Edge" w:date="2022-10-22T12:34:00Z">
        <w:r w:rsidR="009B304C" w:rsidDel="007C516B">
          <w:delText>s of overlap</w:delText>
        </w:r>
      </w:del>
      <w:r w:rsidR="009B304C">
        <w:t xml:space="preserve"> contains 6</w:t>
      </w:r>
      <w:ins w:id="1979" w:author="David Edge" w:date="2022-10-22T12:34:00Z">
        <w:r w:rsidR="007C516B">
          <w:t>2</w:t>
        </w:r>
      </w:ins>
      <w:del w:id="1980" w:author="David Edge" w:date="2022-10-22T12:34:00Z">
        <w:r w:rsidR="009B304C" w:rsidDel="007C516B">
          <w:delText>0</w:delText>
        </w:r>
      </w:del>
      <w:r w:rsidR="009B304C">
        <w:t xml:space="preserve"> possible</w:t>
      </w:r>
      <w:r w:rsidR="00136B34">
        <w:t>, overlapping</w:t>
      </w:r>
      <w:r w:rsidR="009B304C">
        <w:t xml:space="preserve"> testing intervals</w:t>
      </w:r>
      <w:ins w:id="1981" w:author="David Edge" w:date="2022-10-23T08:55:00Z">
        <w:r w:rsidR="00D40BCB">
          <w:t xml:space="preserve"> (Fig 2c)</w:t>
        </w:r>
      </w:ins>
      <w:r w:rsidR="009B304C">
        <w:t xml:space="preserve">. </w:t>
      </w:r>
      <w:commentRangeEnd w:id="1971"/>
      <w:ins w:id="1982" w:author="Trouet, Valerie M - (trouet)" w:date="2022-10-19T16:34:00Z">
        <w:r>
          <w:rPr>
            <w:rStyle w:val="CommentReference"/>
          </w:rPr>
          <w:commentReference w:id="1971"/>
        </w:r>
      </w:ins>
      <w:ins w:id="1983" w:author="Trouet, Valerie M - (trouet) [2]" w:date="2022-10-18T14:24:00Z">
        <w:r>
          <w:t>We then calculated t</w:t>
        </w:r>
      </w:ins>
      <w:del w:id="1984" w:author="Trouet, Valerie M - (trouet) [2]" w:date="2022-10-18T14:24:00Z">
        <w:r w:rsidR="009B304C" w:rsidDel="00D85C5E">
          <w:delText>T</w:delText>
        </w:r>
      </w:del>
      <w:r w:rsidR="009B304C">
        <w:t xml:space="preserve">he </w:t>
      </w:r>
      <w:del w:id="1985" w:author="David Edge" w:date="2022-10-23T08:56:00Z">
        <w:r w:rsidR="009B304C" w:rsidDel="00D40BCB">
          <w:delText>me</w:delText>
        </w:r>
      </w:del>
      <w:del w:id="1986" w:author="David Edge" w:date="2022-10-22T14:51:00Z">
        <w:r w:rsidR="009B304C" w:rsidDel="008F6E24">
          <w:delText>an</w:delText>
        </w:r>
      </w:del>
      <w:ins w:id="1987" w:author="David Edge" w:date="2022-10-23T08:56:00Z">
        <w:r w:rsidR="00D40BCB">
          <w:t>mean</w:t>
        </w:r>
      </w:ins>
      <w:r w:rsidR="009B304C">
        <w:t xml:space="preserve"> </w:t>
      </w:r>
      <w:del w:id="1988" w:author="David Edge" w:date="2022-10-22T13:38:00Z">
        <w:r w:rsidR="009B304C" w:rsidDel="0023124D">
          <w:delText xml:space="preserve">PIC </w:delText>
        </w:r>
      </w:del>
      <w:ins w:id="1989" w:author="David Edge" w:date="2022-10-22T13:38:00Z">
        <w:r w:rsidR="0023124D">
          <w:t xml:space="preserve">CIC </w:t>
        </w:r>
      </w:ins>
      <w:r w:rsidR="009B304C">
        <w:t xml:space="preserve">from </w:t>
      </w:r>
      <w:r w:rsidR="00737E43">
        <w:t>all</w:t>
      </w:r>
      <w:r w:rsidR="009B304C">
        <w:t xml:space="preserve"> trials</w:t>
      </w:r>
      <w:r w:rsidR="00737E43">
        <w:t xml:space="preserve"> (</w:t>
      </w:r>
      <w:proofErr w:type="spellStart"/>
      <w:del w:id="1990" w:author="David Edge" w:date="2022-10-22T13:38:00Z">
        <w:r w:rsidR="00737E43" w:rsidDel="0023124D">
          <w:delText>PIC</w:delText>
        </w:r>
        <w:r w:rsidR="00737E43" w:rsidRPr="00737E43" w:rsidDel="0023124D">
          <w:rPr>
            <w:vertAlign w:val="subscript"/>
          </w:rPr>
          <w:delText>m</w:delText>
        </w:r>
      </w:del>
      <w:ins w:id="1991" w:author="David Edge" w:date="2022-10-22T13:38:00Z">
        <w:r w:rsidR="0023124D">
          <w:t>CIC</w:t>
        </w:r>
        <w:r w:rsidR="0023124D" w:rsidRPr="00737E43">
          <w:rPr>
            <w:vertAlign w:val="subscript"/>
          </w:rPr>
          <w:t>m</w:t>
        </w:r>
      </w:ins>
      <w:proofErr w:type="spellEnd"/>
      <w:r w:rsidR="00737E43">
        <w:t xml:space="preserve">) for a given chronology and </w:t>
      </w:r>
      <w:del w:id="1992" w:author="David Edge" w:date="2022-10-20T10:49:00Z">
        <w:r w:rsidR="00737E43" w:rsidDel="00746E82">
          <w:delText>prediction</w:delText>
        </w:r>
      </w:del>
      <w:ins w:id="1993" w:author="David Edge" w:date="2022-10-20T10:49:00Z">
        <w:r w:rsidR="00746E82">
          <w:t>confidence</w:t>
        </w:r>
      </w:ins>
      <w:r w:rsidR="00737E43">
        <w:t>-interval method</w:t>
      </w:r>
      <w:del w:id="1994" w:author="Trouet, Valerie M - (trouet) [2]" w:date="2022-10-18T14:24:00Z">
        <w:r w:rsidR="009B304C" w:rsidDel="00D85C5E">
          <w:delText xml:space="preserve"> </w:delText>
        </w:r>
        <w:r w:rsidR="00737E43" w:rsidDel="00D85C5E">
          <w:delText>was captured for comparison</w:delText>
        </w:r>
      </w:del>
      <w:r w:rsidR="00737E43">
        <w:t>.</w:t>
      </w:r>
    </w:p>
    <w:p w14:paraId="35A8FBDA" w14:textId="4F29583D" w:rsidR="00634689" w:rsidRPr="00621B64" w:rsidRDefault="00634689" w:rsidP="00761B80">
      <w:del w:id="1995" w:author="Trouet, Valerie M - (trouet) [2]" w:date="2022-10-18T14:24:00Z">
        <w:r w:rsidDel="00D85C5E">
          <w:delText xml:space="preserve">The </w:delText>
        </w:r>
      </w:del>
      <w:del w:id="1996" w:author="Trouet, Valerie M - (trouet)" w:date="2022-10-19T16:34:00Z">
        <w:r>
          <w:delText>PIC</w:delText>
        </w:r>
      </w:del>
      <w:ins w:id="1997" w:author="Trouet, Valerie M - (trouet) [2]" w:date="2022-10-18T14:24:00Z">
        <w:r w:rsidR="00D85C5E">
          <w:t xml:space="preserve">We then compared </w:t>
        </w:r>
      </w:ins>
      <w:proofErr w:type="spellStart"/>
      <w:ins w:id="1998" w:author="David Edge" w:date="2022-10-22T13:38:00Z">
        <w:r w:rsidR="0023124D">
          <w:t>C</w:t>
        </w:r>
      </w:ins>
      <w:ins w:id="1999" w:author="David Edge" w:date="2022-10-22T12:35:00Z">
        <w:r w:rsidR="007C516B">
          <w:t>IC</w:t>
        </w:r>
        <w:r w:rsidR="007C516B" w:rsidRPr="00737E43">
          <w:rPr>
            <w:vertAlign w:val="subscript"/>
          </w:rPr>
          <w:t>m</w:t>
        </w:r>
        <w:proofErr w:type="spellEnd"/>
        <w:r w:rsidR="007C516B" w:rsidDel="007C516B">
          <w:t xml:space="preserve"> </w:t>
        </w:r>
      </w:ins>
      <w:ins w:id="2000" w:author="Trouet, Valerie M - (trouet)" w:date="2022-10-19T16:34:00Z">
        <w:del w:id="2001" w:author="David Edge" w:date="2022-10-22T12:35:00Z">
          <w:r w:rsidDel="007C516B">
            <w:delText>PIC</w:delText>
          </w:r>
        </w:del>
      </w:ins>
      <w:ins w:id="2002" w:author="Trouet, Valerie M - (trouet) [2]" w:date="2022-10-18T14:24:00Z">
        <w:del w:id="2003" w:author="David Edge" w:date="2022-10-22T12:35:00Z">
          <w:r w:rsidR="00D85C5E" w:rsidDel="007C516B">
            <w:delText>m</w:delText>
          </w:r>
        </w:del>
      </w:ins>
      <w:ins w:id="2004" w:author="Trouet, Valerie M - (trouet)" w:date="2022-10-19T16:34:00Z">
        <w:del w:id="2005" w:author="David Edge" w:date="2022-10-22T12:35:00Z">
          <w:r w:rsidDel="007C516B">
            <w:delText xml:space="preserve"> </w:delText>
          </w:r>
        </w:del>
      </w:ins>
      <w:ins w:id="2006" w:author="Trouet, Valerie M - (trouet) [2]" w:date="2022-10-18T14:24:00Z">
        <w:r w:rsidR="00D85C5E">
          <w:t xml:space="preserve">for </w:t>
        </w:r>
      </w:ins>
      <w:del w:id="2007" w:author="Trouet, Valerie M - (trouet) [2]" w:date="2022-10-18T14:24:00Z">
        <w:r w:rsidDel="00D85C5E">
          <w:delText xml:space="preserve">was also compared with </w:delText>
        </w:r>
      </w:del>
      <w:r>
        <w:t xml:space="preserve">the four </w:t>
      </w:r>
      <w:proofErr w:type="gramStart"/>
      <w:r>
        <w:t>chronology</w:t>
      </w:r>
      <w:proofErr w:type="gramEnd"/>
      <w:r>
        <w:t xml:space="preserve"> </w:t>
      </w:r>
      <w:del w:id="2008" w:author="Trouet, Valerie M - (trouet) [2]" w:date="2022-10-18T14:25:00Z">
        <w:r w:rsidDel="00D85C5E">
          <w:delText xml:space="preserve">parameters </w:delText>
        </w:r>
      </w:del>
      <w:ins w:id="2009" w:author="Trouet, Valerie M - (trouet) [2]" w:date="2022-10-18T14:25:00Z">
        <w:del w:id="2010" w:author="David Edge" w:date="2022-10-29T13:08:00Z">
          <w:r w:rsidR="00D85C5E" w:rsidDel="003138F0">
            <w:delText>characteristics</w:delText>
          </w:r>
        </w:del>
      </w:ins>
      <w:ins w:id="2011" w:author="David Edge" w:date="2022-10-29T13:08:00Z">
        <w:r w:rsidR="003138F0">
          <w:t>properties</w:t>
        </w:r>
      </w:ins>
      <w:ins w:id="2012" w:author="Trouet, Valerie M - (trouet) [2]" w:date="2022-10-18T14:25:00Z">
        <w:r w:rsidR="00D85C5E">
          <w:t xml:space="preserve"> (correlation to climate target, first-order autocorrelation, sample depth, and rbar) </w:t>
        </w:r>
      </w:ins>
      <w:r>
        <w:t xml:space="preserve">for all </w:t>
      </w:r>
      <w:ins w:id="2013" w:author="David Edge" w:date="2022-10-29T08:29:00Z">
        <w:r w:rsidR="00311682">
          <w:t>3</w:t>
        </w:r>
      </w:ins>
      <w:del w:id="2014" w:author="David Edge" w:date="2022-10-29T08:29:00Z">
        <w:r w:rsidDel="00311682">
          <w:delText>6</w:delText>
        </w:r>
      </w:del>
      <w:r>
        <w:t xml:space="preserve">03 chronologies. Strong correlations between chronology properties and </w:t>
      </w:r>
      <w:del w:id="2015" w:author="David Edge" w:date="2022-10-22T13:38:00Z">
        <w:r w:rsidDel="0023124D">
          <w:delText xml:space="preserve">PIC </w:delText>
        </w:r>
      </w:del>
      <w:ins w:id="2016" w:author="David Edge" w:date="2022-10-22T13:38:00Z">
        <w:r w:rsidR="0023124D">
          <w:t xml:space="preserve">CIC </w:t>
        </w:r>
      </w:ins>
      <w:r>
        <w:t xml:space="preserve">for a given </w:t>
      </w:r>
      <w:del w:id="2017" w:author="David Edge" w:date="2022-10-20T10:49:00Z">
        <w:r w:rsidDel="00746E82">
          <w:delText>prediction</w:delText>
        </w:r>
      </w:del>
      <w:ins w:id="2018" w:author="David Edge" w:date="2022-10-20T10:49:00Z">
        <w:r w:rsidR="00746E82">
          <w:t>confidence</w:t>
        </w:r>
      </w:ins>
      <w:r>
        <w:t xml:space="preserve"> interval method suggest a bias of the method that will produce </w:t>
      </w:r>
      <w:del w:id="2019" w:author="David Edge" w:date="2022-10-20T10:49:00Z">
        <w:r w:rsidDel="00746E82">
          <w:delText>prediction</w:delText>
        </w:r>
      </w:del>
      <w:ins w:id="2020" w:author="David Edge" w:date="2022-10-20T10:49:00Z">
        <w:r w:rsidR="00746E82">
          <w:t>confidence</w:t>
        </w:r>
      </w:ins>
      <w:r>
        <w:t xml:space="preserve"> intervals too wide</w:t>
      </w:r>
      <w:r w:rsidR="00CE0586">
        <w:t xml:space="preserve"> or </w:t>
      </w:r>
      <w:r>
        <w:t>n</w:t>
      </w:r>
      <w:r w:rsidR="00CE0586">
        <w:t>a</w:t>
      </w:r>
      <w:r>
        <w:t xml:space="preserve">rrow based on </w:t>
      </w:r>
      <w:r w:rsidR="00CE0586">
        <w:t>idiosyncrasies</w:t>
      </w:r>
      <w:r w:rsidR="001C359B">
        <w:t xml:space="preserve"> of individual chronologies.</w:t>
      </w:r>
    </w:p>
    <w:p w14:paraId="61B5B40D" w14:textId="4FFCA9B3" w:rsidR="00445A68" w:rsidRDefault="00B9018F" w:rsidP="00761B80">
      <w:pPr>
        <w:rPr>
          <w:b/>
          <w:bCs/>
          <w:sz w:val="24"/>
          <w:szCs w:val="24"/>
        </w:rPr>
      </w:pPr>
      <w:r>
        <w:rPr>
          <w:b/>
          <w:bCs/>
          <w:sz w:val="24"/>
          <w:szCs w:val="24"/>
        </w:rPr>
        <w:t xml:space="preserve">3. </w:t>
      </w:r>
      <w:r w:rsidR="00445A68" w:rsidRPr="00854870">
        <w:rPr>
          <w:b/>
          <w:bCs/>
          <w:sz w:val="24"/>
          <w:szCs w:val="24"/>
        </w:rPr>
        <w:t>Results</w:t>
      </w:r>
    </w:p>
    <w:p w14:paraId="2BD9A01E" w14:textId="16750201" w:rsidR="007130B8" w:rsidDel="005B4BFE" w:rsidRDefault="003739C8" w:rsidP="00761B80">
      <w:pPr>
        <w:rPr>
          <w:del w:id="2021" w:author="David Edge" w:date="2022-10-29T11:51:00Z"/>
          <w:sz w:val="24"/>
          <w:szCs w:val="24"/>
        </w:rPr>
      </w:pPr>
      <w:del w:id="2022" w:author="David Edge" w:date="2022-10-29T11:51:00Z">
        <w:r w:rsidRPr="003739C8" w:rsidDel="005B4BFE">
          <w:rPr>
            <w:sz w:val="24"/>
            <w:szCs w:val="24"/>
          </w:rPr>
          <w:lastRenderedPageBreak/>
          <w:delText>3.1</w:delText>
        </w:r>
        <w:r w:rsidDel="005B4BFE">
          <w:rPr>
            <w:sz w:val="24"/>
            <w:szCs w:val="24"/>
          </w:rPr>
          <w:delText xml:space="preserve"> </w:delText>
        </w:r>
        <w:r w:rsidR="004D1122" w:rsidDel="005B4BFE">
          <w:rPr>
            <w:sz w:val="24"/>
            <w:szCs w:val="24"/>
          </w:rPr>
          <w:delText>Synthetic Chronologies</w:delText>
        </w:r>
      </w:del>
    </w:p>
    <w:p w14:paraId="1F56C3C6" w14:textId="7365D6C4" w:rsidR="004D1122" w:rsidRPr="004D1122" w:rsidDel="005B4BFE" w:rsidRDefault="004D1122" w:rsidP="00761B80">
      <w:pPr>
        <w:rPr>
          <w:del w:id="2023" w:author="David Edge" w:date="2022-10-29T11:51:00Z"/>
        </w:rPr>
      </w:pPr>
      <w:commentRangeStart w:id="2024"/>
      <w:del w:id="2025" w:author="David Edge" w:date="2022-10-29T11:51:00Z">
        <w:r w:rsidDel="005B4BFE">
          <w:delText>The</w:delText>
        </w:r>
      </w:del>
      <w:ins w:id="2026" w:author="Trouet, Valerie M - (trouet) [2]" w:date="2022-10-18T16:41:00Z">
        <w:del w:id="2027" w:author="David Edge" w:date="2022-10-29T11:51:00Z">
          <w:r w:rsidR="003751D0" w:rsidDel="005B4BFE">
            <w:delText xml:space="preserve"> three sets of</w:delText>
          </w:r>
        </w:del>
      </w:ins>
      <w:ins w:id="2028" w:author="Trouet, Valerie M - (trouet)" w:date="2022-10-19T16:34:00Z">
        <w:del w:id="2029" w:author="David Edge" w:date="2022-10-29T11:51:00Z">
          <w:r w:rsidDel="005B4BFE">
            <w:delText xml:space="preserve"> </w:delText>
          </w:r>
        </w:del>
      </w:ins>
      <w:del w:id="2030" w:author="David Edge" w:date="2022-10-29T11:51:00Z">
        <w:r w:rsidDel="005B4BFE">
          <w:delText>synthetic chronologies var</w:delText>
        </w:r>
        <w:r w:rsidR="006239DF" w:rsidDel="005B4BFE">
          <w:delText>ied</w:delText>
        </w:r>
        <w:r w:rsidDel="005B4BFE">
          <w:delText xml:space="preserve"> considerably in the </w:delText>
        </w:r>
      </w:del>
      <w:ins w:id="2031" w:author="Trouet, Valerie M - (trouet) [2]" w:date="2022-10-18T16:41:00Z">
        <w:del w:id="2032" w:author="David Edge" w:date="2022-10-29T11:51:00Z">
          <w:r w:rsidR="003751D0" w:rsidDel="005B4BFE">
            <w:delText xml:space="preserve">range and distribution of the </w:delText>
          </w:r>
        </w:del>
      </w:ins>
      <w:del w:id="2033" w:author="David Edge" w:date="2022-10-29T11:51:00Z">
        <w:r w:rsidDel="005B4BFE">
          <w:delText xml:space="preserve">four properties </w:delText>
        </w:r>
      </w:del>
      <w:ins w:id="2034" w:author="Trouet, Valerie M - (trouet) [2]" w:date="2022-10-18T16:34:00Z">
        <w:del w:id="2035" w:author="David Edge" w:date="2022-10-29T11:51:00Z">
          <w:r w:rsidR="008E51DB" w:rsidDel="005B4BFE">
            <w:delText xml:space="preserve">characteristics </w:delText>
          </w:r>
        </w:del>
      </w:ins>
      <w:del w:id="2036" w:author="David Edge" w:date="2022-10-29T11:51:00Z">
        <w:r w:rsidDel="005B4BFE">
          <w:delText xml:space="preserve">parameterized (Fig </w:delText>
        </w:r>
      </w:del>
      <w:del w:id="2037" w:author="David Edge" w:date="2022-10-22T12:46:00Z">
        <w:r w:rsidR="0017193B" w:rsidDel="00507AF9">
          <w:delText>2</w:delText>
        </w:r>
      </w:del>
      <w:del w:id="2038" w:author="David Edge" w:date="2022-10-29T11:51:00Z">
        <w:r w:rsidDel="005B4BFE">
          <w:delText xml:space="preserve">). </w:delText>
        </w:r>
      </w:del>
      <w:ins w:id="2039" w:author="Trouet, Valerie M - (trouet)" w:date="2022-10-19T16:34:00Z">
        <w:del w:id="2040" w:author="David Edge" w:date="2022-10-29T11:51:00Z">
          <w:r w:rsidDel="005B4BFE">
            <w:delText>)</w:delText>
          </w:r>
        </w:del>
      </w:ins>
      <w:ins w:id="2041" w:author="Trouet, Valerie M - (trouet) [2]" w:date="2022-10-18T16:41:00Z">
        <w:del w:id="2042" w:author="David Edge" w:date="2022-10-29T11:51:00Z">
          <w:r w:rsidR="003751D0" w:rsidDel="005B4BFE">
            <w:delText>, but</w:delText>
          </w:r>
        </w:del>
      </w:ins>
      <w:del w:id="2043" w:author="David Edge" w:date="2022-10-29T11:51:00Z">
        <w:r w:rsidDel="005B4BFE">
          <w:delText>.</w:delText>
        </w:r>
      </w:del>
      <w:ins w:id="2044" w:author="Trouet, Valerie M - (trouet) [2]" w:date="2022-10-18T16:35:00Z">
        <w:del w:id="2045" w:author="David Edge" w:date="2022-10-29T11:51:00Z">
          <w:r w:rsidR="008E51DB" w:rsidDel="005B4BFE">
            <w:delText xml:space="preserve"> </w:delText>
          </w:r>
        </w:del>
      </w:ins>
      <w:commentRangeEnd w:id="2024"/>
      <w:ins w:id="2046" w:author="Trouet, Valerie M - (trouet) [2]" w:date="2022-10-18T16:40:00Z">
        <w:del w:id="2047" w:author="David Edge" w:date="2022-10-29T11:51:00Z">
          <w:r w:rsidR="003751D0" w:rsidDel="005B4BFE">
            <w:rPr>
              <w:rStyle w:val="CommentReference"/>
            </w:rPr>
            <w:commentReference w:id="2024"/>
          </w:r>
        </w:del>
      </w:ins>
      <w:del w:id="2048" w:author="David Edge" w:date="2022-10-29T11:51:00Z">
        <w:r w:rsidDel="005B4BFE">
          <w:delText xml:space="preserve"> </w:delText>
        </w:r>
      </w:del>
      <w:ins w:id="2049" w:author="Trouet, Valerie M - (trouet) [2]" w:date="2022-10-18T16:42:00Z">
        <w:del w:id="2050" w:author="David Edge" w:date="2022-10-29T11:51:00Z">
          <w:r w:rsidR="003751D0" w:rsidDel="005B4BFE">
            <w:delText>t</w:delText>
          </w:r>
        </w:del>
      </w:ins>
      <w:del w:id="2051" w:author="David Edge" w:date="2022-10-29T11:51:00Z">
        <w:r w:rsidR="00CD485F" w:rsidDel="005B4BFE">
          <w:delText xml:space="preserve">The rbar, sample depth, AR1, and correlation to target of each of the </w:delText>
        </w:r>
      </w:del>
      <w:ins w:id="2052" w:author="Trouet, Valerie M - (trouet) [2]" w:date="2022-10-18T16:37:00Z">
        <w:del w:id="2053" w:author="David Edge" w:date="2022-10-29T11:51:00Z">
          <w:r w:rsidR="008E51DB" w:rsidDel="005B4BFE">
            <w:delText xml:space="preserve">of </w:delText>
          </w:r>
        </w:del>
      </w:ins>
      <w:ins w:id="2054" w:author="Trouet, Valerie M - (trouet) [2]" w:date="2022-10-18T16:42:00Z">
        <w:del w:id="2055" w:author="David Edge" w:date="2022-10-29T11:51:00Z">
          <w:r w:rsidR="00A81C9D" w:rsidDel="005B4BFE">
            <w:delText xml:space="preserve">each of the </w:delText>
          </w:r>
        </w:del>
      </w:ins>
      <w:ins w:id="2056" w:author="Trouet, Valerie M - (trouet) [2]" w:date="2022-10-18T16:37:00Z">
        <w:del w:id="2057" w:author="David Edge" w:date="2022-10-22T12:36:00Z">
          <w:r w:rsidR="008E51DB" w:rsidDel="007C516B">
            <w:delText xml:space="preserve">the  </w:delText>
          </w:r>
        </w:del>
        <w:del w:id="2058" w:author="David Edge" w:date="2022-10-29T11:51:00Z">
          <w:r w:rsidR="008E51DB" w:rsidDel="005B4BFE">
            <w:delText xml:space="preserve">three original chronologies </w:delText>
          </w:r>
        </w:del>
      </w:ins>
      <w:del w:id="2059" w:author="David Edge" w:date="2022-10-29T11:51:00Z">
        <w:r w:rsidR="00CD485F" w:rsidDel="005B4BFE">
          <w:delText>three original chronologies f</w:delText>
        </w:r>
        <w:r w:rsidR="006239DF" w:rsidDel="005B4BFE">
          <w:delText>e</w:delText>
        </w:r>
        <w:r w:rsidR="00CD485F" w:rsidDel="005B4BFE">
          <w:delText xml:space="preserve">ll within the spread of the associated synthetic chronologies. The </w:delText>
        </w:r>
        <w:r w:rsidR="007F27DA" w:rsidDel="005B4BFE">
          <w:delText>range and distribution</w:delText>
        </w:r>
        <w:r w:rsidR="00CD485F" w:rsidDel="005B4BFE">
          <w:delText xml:space="preserve"> of </w:delText>
        </w:r>
        <w:r w:rsidR="007F27DA" w:rsidDel="005B4BFE">
          <w:delText>each of these</w:delText>
        </w:r>
        <w:r w:rsidR="00CD485F" w:rsidDel="005B4BFE">
          <w:delText xml:space="preserve"> propert</w:delText>
        </w:r>
        <w:r w:rsidR="007F27DA" w:rsidDel="005B4BFE">
          <w:delText>ies differ</w:delText>
        </w:r>
        <w:r w:rsidR="006239DF" w:rsidDel="005B4BFE">
          <w:delText>ed</w:delText>
        </w:r>
        <w:r w:rsidR="007F27DA" w:rsidDel="005B4BFE">
          <w:delText xml:space="preserve"> across </w:delText>
        </w:r>
        <w:commentRangeStart w:id="2060"/>
        <w:r w:rsidR="007F27DA" w:rsidDel="005B4BFE">
          <w:delText>the three sets of synthetic chronologies</w:delText>
        </w:r>
        <w:commentRangeEnd w:id="2060"/>
        <w:r w:rsidR="003751D0" w:rsidDel="005B4BFE">
          <w:rPr>
            <w:rStyle w:val="CommentReference"/>
          </w:rPr>
          <w:commentReference w:id="2060"/>
        </w:r>
        <w:r w:rsidR="007F27DA" w:rsidDel="005B4BFE">
          <w:delText>,</w:delText>
        </w:r>
        <w:r w:rsidR="00617B5B" w:rsidDel="005B4BFE">
          <w:delText xml:space="preserve"> though generally</w:delText>
        </w:r>
        <w:r w:rsidR="007F27DA" w:rsidDel="005B4BFE">
          <w:delText xml:space="preserve"> overlap</w:delText>
        </w:r>
        <w:r w:rsidR="006239DF" w:rsidDel="005B4BFE">
          <w:delText>ped</w:delText>
        </w:r>
        <w:r w:rsidR="007F27DA" w:rsidDel="005B4BFE">
          <w:delText xml:space="preserve"> one another. </w:delText>
        </w:r>
        <w:r w:rsidR="00576219" w:rsidDel="005B4BFE">
          <w:delText xml:space="preserve"> </w:delText>
        </w:r>
      </w:del>
    </w:p>
    <w:p w14:paraId="399699E9" w14:textId="69132E64" w:rsidR="00507AF9" w:rsidRDefault="00507AF9" w:rsidP="00576219">
      <w:pPr>
        <w:rPr>
          <w:ins w:id="2061" w:author="David Edge" w:date="2022-10-22T12:51:00Z"/>
          <w:sz w:val="24"/>
          <w:szCs w:val="24"/>
        </w:rPr>
      </w:pPr>
      <w:ins w:id="2062" w:author="David Edge" w:date="2022-10-22T12:51:00Z">
        <w:r>
          <w:rPr>
            <w:sz w:val="24"/>
            <w:szCs w:val="24"/>
          </w:rPr>
          <w:t>3.</w:t>
        </w:r>
      </w:ins>
      <w:ins w:id="2063" w:author="David Edge" w:date="2022-10-29T11:51:00Z">
        <w:r w:rsidR="005B4BFE">
          <w:rPr>
            <w:sz w:val="24"/>
            <w:szCs w:val="24"/>
          </w:rPr>
          <w:t>1</w:t>
        </w:r>
      </w:ins>
      <w:ins w:id="2064" w:author="David Edge" w:date="2022-10-22T12:51:00Z">
        <w:r>
          <w:rPr>
            <w:sz w:val="24"/>
            <w:szCs w:val="24"/>
          </w:rPr>
          <w:t xml:space="preserve"> Regression Assumptions</w:t>
        </w:r>
      </w:ins>
    </w:p>
    <w:p w14:paraId="5790C7BC" w14:textId="7DDE7FBD" w:rsidR="00507AF9" w:rsidRDefault="0038270C" w:rsidP="00576219">
      <w:pPr>
        <w:rPr>
          <w:ins w:id="2065" w:author="David Edge" w:date="2022-10-29T11:51:00Z"/>
        </w:rPr>
      </w:pPr>
      <w:r>
        <w:rPr>
          <w:noProof/>
        </w:rPr>
        <mc:AlternateContent>
          <mc:Choice Requires="wpg">
            <w:drawing>
              <wp:anchor distT="0" distB="0" distL="114300" distR="114300" simplePos="0" relativeHeight="251701248" behindDoc="0" locked="0" layoutInCell="1" allowOverlap="1" wp14:anchorId="4CFE7EF2" wp14:editId="50ABB4FD">
                <wp:simplePos x="0" y="0"/>
                <wp:positionH relativeFrom="column">
                  <wp:posOffset>0</wp:posOffset>
                </wp:positionH>
                <wp:positionV relativeFrom="paragraph">
                  <wp:posOffset>0</wp:posOffset>
                </wp:positionV>
                <wp:extent cx="5943600" cy="5397088"/>
                <wp:effectExtent l="0" t="0" r="0" b="0"/>
                <wp:wrapSquare wrapText="bothSides"/>
                <wp:docPr id="205" name="Group 205"/>
                <wp:cNvGraphicFramePr/>
                <a:graphic xmlns:a="http://schemas.openxmlformats.org/drawingml/2006/main">
                  <a:graphicData uri="http://schemas.microsoft.com/office/word/2010/wordprocessingGroup">
                    <wpg:wgp>
                      <wpg:cNvGrpSpPr/>
                      <wpg:grpSpPr>
                        <a:xfrm>
                          <a:off x="0" y="0"/>
                          <a:ext cx="5943600" cy="5397088"/>
                          <a:chOff x="0" y="0"/>
                          <a:chExt cx="5943600" cy="5397088"/>
                        </a:xfrm>
                      </wpg:grpSpPr>
                      <wps:wsp>
                        <wps:cNvPr id="217" name="Text Box 2"/>
                        <wps:cNvSpPr txBox="1">
                          <a:spLocks noChangeArrowheads="1"/>
                        </wps:cNvSpPr>
                        <wps:spPr bwMode="auto">
                          <a:xfrm>
                            <a:off x="0" y="4199860"/>
                            <a:ext cx="5924550" cy="1197228"/>
                          </a:xfrm>
                          <a:prstGeom prst="rect">
                            <a:avLst/>
                          </a:prstGeom>
                          <a:solidFill>
                            <a:srgbClr val="FFFFFF"/>
                          </a:solidFill>
                          <a:ln w="9525">
                            <a:noFill/>
                            <a:miter lim="800000"/>
                            <a:headEnd/>
                            <a:tailEnd/>
                          </a:ln>
                        </wps:spPr>
                        <wps:txbx>
                          <w:txbxContent>
                            <w:p w14:paraId="1E7B77C8" w14:textId="3E8F2441" w:rsidR="005B2A31" w:rsidRPr="005B2A31" w:rsidRDefault="005B2A31" w:rsidP="008213EF">
                              <w:pPr>
                                <w:jc w:val="both"/>
                              </w:pPr>
                              <w:r>
                                <w:t xml:space="preserve">Figure </w:t>
                              </w:r>
                              <w:del w:id="2066" w:author="David Edge" w:date="2022-10-22T13:30:00Z">
                                <w:r w:rsidR="0017193B" w:rsidDel="000B24BC">
                                  <w:delText>3</w:delText>
                                </w:r>
                              </w:del>
                              <w:ins w:id="2067" w:author="David Edge" w:date="2022-10-29T08:14:00Z">
                                <w:r w:rsidR="002C1C9A">
                                  <w:t>3</w:t>
                                </w:r>
                              </w:ins>
                              <w:r>
                                <w:t xml:space="preserve"> Regression Assumptions Testing. </w:t>
                              </w:r>
                              <w:ins w:id="2068" w:author="David Edge" w:date="2022-10-29T11:54:00Z">
                                <w:r w:rsidR="005B4BFE" w:rsidRPr="005B4BFE">
                                  <w:rPr>
                                    <w:b/>
                                    <w:bCs/>
                                    <w:rPrChange w:id="2069" w:author="David Edge" w:date="2022-10-29T11:54:00Z">
                                      <w:rPr/>
                                    </w:rPrChange>
                                  </w:rPr>
                                  <w:t xml:space="preserve">No </w:t>
                                </w:r>
                              </w:ins>
                              <w:r w:rsidRPr="005B2A31">
                                <w:rPr>
                                  <w:b/>
                                  <w:bCs/>
                                </w:rPr>
                                <w:t>AR1</w:t>
                              </w:r>
                              <w:r>
                                <w:rPr>
                                  <w:b/>
                                  <w:bCs/>
                                </w:rPr>
                                <w:t xml:space="preserve">: </w:t>
                              </w:r>
                              <w:del w:id="2070" w:author="David Edge" w:date="2022-10-29T11:54:00Z">
                                <w:r w:rsidDel="005B4BFE">
                                  <w:delText>f</w:delText>
                                </w:r>
                                <w:r w:rsidRPr="005B2A31" w:rsidDel="005B4BFE">
                                  <w:delText>irst-order</w:delText>
                                </w:r>
                                <w:r w:rsidDel="005B4BFE">
                                  <w:rPr>
                                    <w:b/>
                                    <w:bCs/>
                                  </w:rPr>
                                  <w:delText xml:space="preserve"> </w:delText>
                                </w:r>
                                <w:r w:rsidR="00617B5B" w:rsidDel="005B4BFE">
                                  <w:delText>a</w:delText>
                                </w:r>
                                <w:r w:rsidRPr="005B2A31" w:rsidDel="005B4BFE">
                                  <w:delText>utocorrelation</w:delText>
                                </w:r>
                                <w:r w:rsidDel="005B4BFE">
                                  <w:delText xml:space="preserve"> of residuals</w:delText>
                                </w:r>
                                <w:r w:rsidR="00617B5B" w:rsidDel="005B4BFE">
                                  <w:delText>;</w:delText>
                                </w:r>
                                <w:r w:rsidDel="005B4BFE">
                                  <w:delText xml:space="preserve"> </w:delText>
                                </w:r>
                                <w:r w:rsidR="00617B5B" w:rsidDel="005B4BFE">
                                  <w:delText xml:space="preserve">values </w:delText>
                                </w:r>
                                <w:r w:rsidDel="005B4BFE">
                                  <w:delText>above 0.25</w:delText>
                                </w:r>
                                <w:r w:rsidR="00617B5B" w:rsidDel="005B4BFE">
                                  <w:delText xml:space="preserve"> indicate test failure</w:delText>
                                </w:r>
                              </w:del>
                              <w:ins w:id="2071" w:author="David Edge" w:date="2022-10-29T11:54:00Z">
                                <w:r w:rsidR="005B4BFE">
                                  <w:t>results of the</w:t>
                                </w:r>
                              </w:ins>
                              <w:ins w:id="2072" w:author="David Edge" w:date="2022-10-29T11:56:00Z">
                                <w:r w:rsidR="005B4BFE">
                                  <w:t xml:space="preserve"> Durban Watson</w:t>
                                </w:r>
                              </w:ins>
                              <w:ins w:id="2073" w:author="David Edge" w:date="2022-10-29T11:54:00Z">
                                <w:r w:rsidR="005B4BFE">
                                  <w:t xml:space="preserve"> test</w:t>
                                </w:r>
                              </w:ins>
                              <w:ins w:id="2074" w:author="David Edge" w:date="2022-10-29T11:55:00Z">
                                <w:r w:rsidR="005B4BFE">
                                  <w:t>,</w:t>
                                </w:r>
                              </w:ins>
                              <w:ins w:id="2075" w:author="David Edge" w:date="2022-10-29T11:54:00Z">
                                <w:r w:rsidR="005B4BFE">
                                  <w:t xml:space="preserve"> null</w:t>
                                </w:r>
                              </w:ins>
                              <w:ins w:id="2076" w:author="David Edge" w:date="2022-10-29T11:55:00Z">
                                <w:r w:rsidR="005B4BFE">
                                  <w:t xml:space="preserve"> hypothesis of no AR1 in residuals</w:t>
                                </w:r>
                              </w:ins>
                              <w:ins w:id="2077" w:author="David Edge" w:date="2022-10-29T11:54:00Z">
                                <w:r w:rsidR="005B4BFE">
                                  <w:t xml:space="preserve"> rejected at p</w:t>
                                </w:r>
                              </w:ins>
                              <w:ins w:id="2078" w:author="David Edge" w:date="2022-10-29T11:55:00Z">
                                <w:r w:rsidR="005B4BFE">
                                  <w:t>&lt;0.05</w:t>
                                </w:r>
                              </w:ins>
                              <w:r>
                                <w:t xml:space="preserve">. </w:t>
                              </w:r>
                              <w:r>
                                <w:rPr>
                                  <w:b/>
                                  <w:bCs/>
                                </w:rPr>
                                <w:t>Normality:</w:t>
                              </w:r>
                              <w:r>
                                <w:t xml:space="preserve"> normal distribution of residuals </w:t>
                              </w:r>
                              <w:del w:id="2079" w:author="David Edge" w:date="2022-10-29T11:56:00Z">
                                <w:r w:rsidDel="005B4BFE">
                                  <w:delText xml:space="preserve">at </w:delText>
                                </w:r>
                              </w:del>
                              <w:r>
                                <w:t xml:space="preserve">tested by the </w:t>
                              </w:r>
                              <w:r w:rsidRPr="005B2A31">
                                <w:t xml:space="preserve">Shapiro-Wilk </w:t>
                              </w:r>
                              <w:ins w:id="2080" w:author="David Edge" w:date="2022-10-29T11:56:00Z">
                                <w:r w:rsidR="005B4BFE">
                                  <w:t>test</w:t>
                                </w:r>
                              </w:ins>
                              <w:del w:id="2081" w:author="David Edge" w:date="2022-10-29T11:56:00Z">
                                <w:r w:rsidR="00B942B2" w:rsidDel="005B4BFE">
                                  <w:delText>n</w:delText>
                                </w:r>
                                <w:r w:rsidRPr="005B2A31" w:rsidDel="005B4BFE">
                                  <w:delText xml:space="preserve">ormality </w:delText>
                                </w:r>
                                <w:r w:rsidR="00B942B2" w:rsidDel="005B4BFE">
                                  <w:delText>t</w:delText>
                                </w:r>
                                <w:r w:rsidRPr="005B2A31" w:rsidDel="005B4BFE">
                                  <w:delText>est</w:delText>
                                </w:r>
                              </w:del>
                              <w:r w:rsidR="00B942B2">
                                <w:t xml:space="preserve">, </w:t>
                              </w:r>
                              <w:ins w:id="2082" w:author="David Edge" w:date="2022-10-29T11:55:00Z">
                                <w:r w:rsidR="005B4BFE">
                                  <w:t>null hypothesis of normal residuals rejected</w:t>
                                </w:r>
                              </w:ins>
                              <w:del w:id="2083" w:author="David Edge" w:date="2022-10-29T11:55:00Z">
                                <w:r w:rsidR="00B942B2" w:rsidDel="005B4BFE">
                                  <w:delText>failure</w:delText>
                                </w:r>
                              </w:del>
                              <w:r w:rsidR="00B942B2">
                                <w:t xml:space="preserve"> </w:t>
                              </w:r>
                              <w:del w:id="2084" w:author="David Edge" w:date="2022-10-29T11:56:00Z">
                                <w:r w:rsidR="00B942B2" w:rsidDel="005B4BFE">
                                  <w:delText xml:space="preserve">below </w:delText>
                                </w:r>
                              </w:del>
                              <w:ins w:id="2085" w:author="David Edge" w:date="2022-10-29T11:56:00Z">
                                <w:r w:rsidR="005B4BFE">
                                  <w:t xml:space="preserve">at </w:t>
                                </w:r>
                              </w:ins>
                              <w:r w:rsidR="00B942B2">
                                <w:t>p</w:t>
                              </w:r>
                              <w:ins w:id="2086" w:author="David Edge" w:date="2022-10-29T11:56:00Z">
                                <w:r w:rsidR="005B4BFE">
                                  <w:t>&lt;</w:t>
                                </w:r>
                              </w:ins>
                              <w:ins w:id="2087" w:author="David Edge" w:date="2022-10-29T11:57:00Z">
                                <w:r w:rsidR="005B4BFE">
                                  <w:t>0</w:t>
                                </w:r>
                              </w:ins>
                              <w:del w:id="2088" w:author="David Edge" w:date="2022-10-29T11:56:00Z">
                                <w:r w:rsidR="00B942B2" w:rsidDel="005B4BFE">
                                  <w:delText>=</w:delText>
                                </w:r>
                              </w:del>
                              <w:r w:rsidR="00B942B2">
                                <w:t xml:space="preserve">.05. </w:t>
                              </w:r>
                              <w:r w:rsidR="00B942B2" w:rsidRPr="00B942B2">
                                <w:rPr>
                                  <w:b/>
                                  <w:bCs/>
                                </w:rPr>
                                <w:t>Homoscedasticity</w:t>
                              </w:r>
                              <w:r w:rsidR="00B942B2">
                                <w:t xml:space="preserve">: trend in variance of residuals as tested by the </w:t>
                              </w:r>
                              <w:proofErr w:type="spellStart"/>
                              <w:r w:rsidR="00B942B2" w:rsidRPr="00B942B2">
                                <w:t>Goldfeld-Quandt</w:t>
                              </w:r>
                              <w:proofErr w:type="spellEnd"/>
                              <w:r w:rsidR="00B942B2" w:rsidRPr="00B942B2">
                                <w:t xml:space="preserve"> </w:t>
                              </w:r>
                              <w:r w:rsidR="00B942B2">
                                <w:t>t</w:t>
                              </w:r>
                              <w:r w:rsidR="00B942B2" w:rsidRPr="00B942B2">
                                <w:t>est</w:t>
                              </w:r>
                              <w:r w:rsidR="00B942B2">
                                <w:t xml:space="preserve">, </w:t>
                              </w:r>
                              <w:ins w:id="2089" w:author="David Edge" w:date="2022-10-29T11:57:00Z">
                                <w:r w:rsidR="005B4BFE">
                                  <w:t>null hypothesis of homoscedastic residuals rejected</w:t>
                                </w:r>
                              </w:ins>
                              <w:del w:id="2090" w:author="David Edge" w:date="2022-10-29T11:57:00Z">
                                <w:r w:rsidR="00B942B2" w:rsidDel="005B4BFE">
                                  <w:delText xml:space="preserve">failure below </w:delText>
                                </w:r>
                              </w:del>
                              <w:ins w:id="2091" w:author="David Edge" w:date="2022-10-29T11:57:00Z">
                                <w:r w:rsidR="005B4BFE">
                                  <w:t xml:space="preserve"> at </w:t>
                                </w:r>
                              </w:ins>
                              <w:r w:rsidR="00B942B2">
                                <w:t>p</w:t>
                              </w:r>
                              <w:ins w:id="2092" w:author="David Edge" w:date="2022-10-29T11:57:00Z">
                                <w:r w:rsidR="005B4BFE">
                                  <w:t>&lt;0</w:t>
                                </w:r>
                              </w:ins>
                              <w:del w:id="2093" w:author="David Edge" w:date="2022-10-29T11:57:00Z">
                                <w:r w:rsidR="00B942B2" w:rsidDel="005B4BFE">
                                  <w:delText>=</w:delText>
                                </w:r>
                              </w:del>
                              <w:r w:rsidR="00B942B2">
                                <w:t>.05.</w:t>
                              </w:r>
                              <w:r w:rsidR="00357BB5">
                                <w:t xml:space="preserve"> Red points indicate chronologies </w:t>
                              </w:r>
                              <w:del w:id="2094" w:author="David Edge" w:date="2022-10-29T11:57:00Z">
                                <w:r w:rsidR="00357BB5" w:rsidDel="005B4BFE">
                                  <w:delText xml:space="preserve">failing </w:delText>
                                </w:r>
                              </w:del>
                              <w:ins w:id="2095" w:author="David Edge" w:date="2022-10-29T11:57:00Z">
                                <w:r w:rsidR="005B4BFE">
                                  <w:t>rejecting</w:t>
                                </w:r>
                                <w:r w:rsidR="005B4BFE">
                                  <w:t xml:space="preserve"> </w:t>
                                </w:r>
                              </w:ins>
                              <w:r w:rsidR="00357BB5">
                                <w:t>a given</w:t>
                              </w:r>
                              <w:ins w:id="2096" w:author="David Edge" w:date="2022-10-29T11:57:00Z">
                                <w:r w:rsidR="005B4BFE">
                                  <w:t xml:space="preserve"> null hypothesis</w:t>
                                </w:r>
                              </w:ins>
                              <w:del w:id="2097" w:author="David Edge" w:date="2022-10-29T11:58:00Z">
                                <w:r w:rsidR="00357BB5" w:rsidDel="005B4BFE">
                                  <w:delText xml:space="preserve"> regression assumption</w:delText>
                                </w:r>
                              </w:del>
                              <w:r w:rsidR="00357BB5">
                                <w:t xml:space="preserve"> by the standards listed above</w:t>
                              </w:r>
                              <w:r w:rsidR="00617B5B">
                                <w:t xml:space="preserve">. </w:t>
                              </w:r>
                              <w:ins w:id="2098" w:author="David Edge" w:date="2022-10-29T11:58:00Z">
                                <w:r w:rsidR="005B4BFE">
                                  <w:t>Testing t</w:t>
                                </w:r>
                              </w:ins>
                              <w:del w:id="2099" w:author="David Edge" w:date="2022-10-29T11:58:00Z">
                                <w:r w:rsidR="00617B5B" w:rsidDel="005B4BFE">
                                  <w:delText>Failure t</w:delText>
                                </w:r>
                              </w:del>
                              <w:r w:rsidR="00617B5B">
                                <w:t>hresholds are</w:t>
                              </w:r>
                              <w:r w:rsidR="00357BB5">
                                <w:t xml:space="preserve"> demarked by red, dashed lines.</w:t>
                              </w:r>
                            </w:p>
                          </w:txbxContent>
                        </wps:txbx>
                        <wps:bodyPr rot="0" vert="horz" wrap="square" lIns="91440" tIns="45720" rIns="91440" bIns="45720" anchor="t" anchorCtr="0">
                          <a:noAutofit/>
                        </wps:bodyPr>
                      </wps:wsp>
                      <pic:pic xmlns:pic="http://schemas.openxmlformats.org/drawingml/2006/picture">
                        <pic:nvPicPr>
                          <pic:cNvPr id="204" name="Picture 204" descr="Chart, scatter chart&#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wpg:wgp>
                  </a:graphicData>
                </a:graphic>
              </wp:anchor>
            </w:drawing>
          </mc:Choice>
          <mc:Fallback>
            <w:pict>
              <v:group w14:anchorId="4CFE7EF2" id="Group 205" o:spid="_x0000_s1067" style="position:absolute;margin-left:0;margin-top:0;width:468pt;height:424.95pt;z-index:251701248" coordsize="59436,53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">
                <v:shape id="_x0000_s1068" type="#_x0000_t202" style="position:absolute;top:41998;width:59245;height:11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E7B77C8" w14:textId="3E8F2441" w:rsidR="005B2A31" w:rsidRPr="005B2A31" w:rsidRDefault="005B2A31" w:rsidP="008213EF">
                        <w:pPr>
                          <w:jc w:val="both"/>
                        </w:pPr>
                        <w:r>
                          <w:t xml:space="preserve">Figure </w:t>
                        </w:r>
                        <w:del w:id="2100" w:author="David Edge" w:date="2022-10-22T13:30:00Z">
                          <w:r w:rsidR="0017193B" w:rsidDel="000B24BC">
                            <w:delText>3</w:delText>
                          </w:r>
                        </w:del>
                        <w:ins w:id="2101" w:author="David Edge" w:date="2022-10-29T08:14:00Z">
                          <w:r w:rsidR="002C1C9A">
                            <w:t>3</w:t>
                          </w:r>
                        </w:ins>
                        <w:r>
                          <w:t xml:space="preserve"> Regression Assumptions Testing. </w:t>
                        </w:r>
                        <w:ins w:id="2102" w:author="David Edge" w:date="2022-10-29T11:54:00Z">
                          <w:r w:rsidR="005B4BFE" w:rsidRPr="005B4BFE">
                            <w:rPr>
                              <w:b/>
                              <w:bCs/>
                              <w:rPrChange w:id="2103" w:author="David Edge" w:date="2022-10-29T11:54:00Z">
                                <w:rPr/>
                              </w:rPrChange>
                            </w:rPr>
                            <w:t xml:space="preserve">No </w:t>
                          </w:r>
                        </w:ins>
                        <w:r w:rsidRPr="005B2A31">
                          <w:rPr>
                            <w:b/>
                            <w:bCs/>
                          </w:rPr>
                          <w:t>AR1</w:t>
                        </w:r>
                        <w:r>
                          <w:rPr>
                            <w:b/>
                            <w:bCs/>
                          </w:rPr>
                          <w:t xml:space="preserve">: </w:t>
                        </w:r>
                        <w:del w:id="2104" w:author="David Edge" w:date="2022-10-29T11:54:00Z">
                          <w:r w:rsidDel="005B4BFE">
                            <w:delText>f</w:delText>
                          </w:r>
                          <w:r w:rsidRPr="005B2A31" w:rsidDel="005B4BFE">
                            <w:delText>irst-order</w:delText>
                          </w:r>
                          <w:r w:rsidDel="005B4BFE">
                            <w:rPr>
                              <w:b/>
                              <w:bCs/>
                            </w:rPr>
                            <w:delText xml:space="preserve"> </w:delText>
                          </w:r>
                          <w:r w:rsidR="00617B5B" w:rsidDel="005B4BFE">
                            <w:delText>a</w:delText>
                          </w:r>
                          <w:r w:rsidRPr="005B2A31" w:rsidDel="005B4BFE">
                            <w:delText>utocorrelation</w:delText>
                          </w:r>
                          <w:r w:rsidDel="005B4BFE">
                            <w:delText xml:space="preserve"> of residuals</w:delText>
                          </w:r>
                          <w:r w:rsidR="00617B5B" w:rsidDel="005B4BFE">
                            <w:delText>;</w:delText>
                          </w:r>
                          <w:r w:rsidDel="005B4BFE">
                            <w:delText xml:space="preserve"> </w:delText>
                          </w:r>
                          <w:r w:rsidR="00617B5B" w:rsidDel="005B4BFE">
                            <w:delText xml:space="preserve">values </w:delText>
                          </w:r>
                          <w:r w:rsidDel="005B4BFE">
                            <w:delText>above 0.25</w:delText>
                          </w:r>
                          <w:r w:rsidR="00617B5B" w:rsidDel="005B4BFE">
                            <w:delText xml:space="preserve"> indicate test failure</w:delText>
                          </w:r>
                        </w:del>
                        <w:ins w:id="2105" w:author="David Edge" w:date="2022-10-29T11:54:00Z">
                          <w:r w:rsidR="005B4BFE">
                            <w:t>results of the</w:t>
                          </w:r>
                        </w:ins>
                        <w:ins w:id="2106" w:author="David Edge" w:date="2022-10-29T11:56:00Z">
                          <w:r w:rsidR="005B4BFE">
                            <w:t xml:space="preserve"> Durban Watson</w:t>
                          </w:r>
                        </w:ins>
                        <w:ins w:id="2107" w:author="David Edge" w:date="2022-10-29T11:54:00Z">
                          <w:r w:rsidR="005B4BFE">
                            <w:t xml:space="preserve"> test</w:t>
                          </w:r>
                        </w:ins>
                        <w:ins w:id="2108" w:author="David Edge" w:date="2022-10-29T11:55:00Z">
                          <w:r w:rsidR="005B4BFE">
                            <w:t>,</w:t>
                          </w:r>
                        </w:ins>
                        <w:ins w:id="2109" w:author="David Edge" w:date="2022-10-29T11:54:00Z">
                          <w:r w:rsidR="005B4BFE">
                            <w:t xml:space="preserve"> null</w:t>
                          </w:r>
                        </w:ins>
                        <w:ins w:id="2110" w:author="David Edge" w:date="2022-10-29T11:55:00Z">
                          <w:r w:rsidR="005B4BFE">
                            <w:t xml:space="preserve"> hypothesis of no AR1 in residuals</w:t>
                          </w:r>
                        </w:ins>
                        <w:ins w:id="2111" w:author="David Edge" w:date="2022-10-29T11:54:00Z">
                          <w:r w:rsidR="005B4BFE">
                            <w:t xml:space="preserve"> rejected at p</w:t>
                          </w:r>
                        </w:ins>
                        <w:ins w:id="2112" w:author="David Edge" w:date="2022-10-29T11:55:00Z">
                          <w:r w:rsidR="005B4BFE">
                            <w:t>&lt;0.05</w:t>
                          </w:r>
                        </w:ins>
                        <w:r>
                          <w:t xml:space="preserve">. </w:t>
                        </w:r>
                        <w:r>
                          <w:rPr>
                            <w:b/>
                            <w:bCs/>
                          </w:rPr>
                          <w:t>Normality:</w:t>
                        </w:r>
                        <w:r>
                          <w:t xml:space="preserve"> normal distribution of residuals </w:t>
                        </w:r>
                        <w:del w:id="2113" w:author="David Edge" w:date="2022-10-29T11:56:00Z">
                          <w:r w:rsidDel="005B4BFE">
                            <w:delText xml:space="preserve">at </w:delText>
                          </w:r>
                        </w:del>
                        <w:r>
                          <w:t xml:space="preserve">tested by the </w:t>
                        </w:r>
                        <w:r w:rsidRPr="005B2A31">
                          <w:t xml:space="preserve">Shapiro-Wilk </w:t>
                        </w:r>
                        <w:ins w:id="2114" w:author="David Edge" w:date="2022-10-29T11:56:00Z">
                          <w:r w:rsidR="005B4BFE">
                            <w:t>test</w:t>
                          </w:r>
                        </w:ins>
                        <w:del w:id="2115" w:author="David Edge" w:date="2022-10-29T11:56:00Z">
                          <w:r w:rsidR="00B942B2" w:rsidDel="005B4BFE">
                            <w:delText>n</w:delText>
                          </w:r>
                          <w:r w:rsidRPr="005B2A31" w:rsidDel="005B4BFE">
                            <w:delText xml:space="preserve">ormality </w:delText>
                          </w:r>
                          <w:r w:rsidR="00B942B2" w:rsidDel="005B4BFE">
                            <w:delText>t</w:delText>
                          </w:r>
                          <w:r w:rsidRPr="005B2A31" w:rsidDel="005B4BFE">
                            <w:delText>est</w:delText>
                          </w:r>
                        </w:del>
                        <w:r w:rsidR="00B942B2">
                          <w:t xml:space="preserve">, </w:t>
                        </w:r>
                        <w:ins w:id="2116" w:author="David Edge" w:date="2022-10-29T11:55:00Z">
                          <w:r w:rsidR="005B4BFE">
                            <w:t>null hypothesis of normal residuals rejected</w:t>
                          </w:r>
                        </w:ins>
                        <w:del w:id="2117" w:author="David Edge" w:date="2022-10-29T11:55:00Z">
                          <w:r w:rsidR="00B942B2" w:rsidDel="005B4BFE">
                            <w:delText>failure</w:delText>
                          </w:r>
                        </w:del>
                        <w:r w:rsidR="00B942B2">
                          <w:t xml:space="preserve"> </w:t>
                        </w:r>
                        <w:del w:id="2118" w:author="David Edge" w:date="2022-10-29T11:56:00Z">
                          <w:r w:rsidR="00B942B2" w:rsidDel="005B4BFE">
                            <w:delText xml:space="preserve">below </w:delText>
                          </w:r>
                        </w:del>
                        <w:ins w:id="2119" w:author="David Edge" w:date="2022-10-29T11:56:00Z">
                          <w:r w:rsidR="005B4BFE">
                            <w:t xml:space="preserve">at </w:t>
                          </w:r>
                        </w:ins>
                        <w:r w:rsidR="00B942B2">
                          <w:t>p</w:t>
                        </w:r>
                        <w:ins w:id="2120" w:author="David Edge" w:date="2022-10-29T11:56:00Z">
                          <w:r w:rsidR="005B4BFE">
                            <w:t>&lt;</w:t>
                          </w:r>
                        </w:ins>
                        <w:ins w:id="2121" w:author="David Edge" w:date="2022-10-29T11:57:00Z">
                          <w:r w:rsidR="005B4BFE">
                            <w:t>0</w:t>
                          </w:r>
                        </w:ins>
                        <w:del w:id="2122" w:author="David Edge" w:date="2022-10-29T11:56:00Z">
                          <w:r w:rsidR="00B942B2" w:rsidDel="005B4BFE">
                            <w:delText>=</w:delText>
                          </w:r>
                        </w:del>
                        <w:r w:rsidR="00B942B2">
                          <w:t xml:space="preserve">.05. </w:t>
                        </w:r>
                        <w:r w:rsidR="00B942B2" w:rsidRPr="00B942B2">
                          <w:rPr>
                            <w:b/>
                            <w:bCs/>
                          </w:rPr>
                          <w:t>Homoscedasticity</w:t>
                        </w:r>
                        <w:r w:rsidR="00B942B2">
                          <w:t xml:space="preserve">: trend in variance of residuals as tested by the </w:t>
                        </w:r>
                        <w:proofErr w:type="spellStart"/>
                        <w:r w:rsidR="00B942B2" w:rsidRPr="00B942B2">
                          <w:t>Goldfeld-Quandt</w:t>
                        </w:r>
                        <w:proofErr w:type="spellEnd"/>
                        <w:r w:rsidR="00B942B2" w:rsidRPr="00B942B2">
                          <w:t xml:space="preserve"> </w:t>
                        </w:r>
                        <w:r w:rsidR="00B942B2">
                          <w:t>t</w:t>
                        </w:r>
                        <w:r w:rsidR="00B942B2" w:rsidRPr="00B942B2">
                          <w:t>est</w:t>
                        </w:r>
                        <w:r w:rsidR="00B942B2">
                          <w:t xml:space="preserve">, </w:t>
                        </w:r>
                        <w:ins w:id="2123" w:author="David Edge" w:date="2022-10-29T11:57:00Z">
                          <w:r w:rsidR="005B4BFE">
                            <w:t>null hypothesis of homoscedastic residuals rejected</w:t>
                          </w:r>
                        </w:ins>
                        <w:del w:id="2124" w:author="David Edge" w:date="2022-10-29T11:57:00Z">
                          <w:r w:rsidR="00B942B2" w:rsidDel="005B4BFE">
                            <w:delText xml:space="preserve">failure below </w:delText>
                          </w:r>
                        </w:del>
                        <w:ins w:id="2125" w:author="David Edge" w:date="2022-10-29T11:57:00Z">
                          <w:r w:rsidR="005B4BFE">
                            <w:t xml:space="preserve"> at </w:t>
                          </w:r>
                        </w:ins>
                        <w:r w:rsidR="00B942B2">
                          <w:t>p</w:t>
                        </w:r>
                        <w:ins w:id="2126" w:author="David Edge" w:date="2022-10-29T11:57:00Z">
                          <w:r w:rsidR="005B4BFE">
                            <w:t>&lt;0</w:t>
                          </w:r>
                        </w:ins>
                        <w:del w:id="2127" w:author="David Edge" w:date="2022-10-29T11:57:00Z">
                          <w:r w:rsidR="00B942B2" w:rsidDel="005B4BFE">
                            <w:delText>=</w:delText>
                          </w:r>
                        </w:del>
                        <w:r w:rsidR="00B942B2">
                          <w:t>.05.</w:t>
                        </w:r>
                        <w:r w:rsidR="00357BB5">
                          <w:t xml:space="preserve"> Red points indicate chronologies </w:t>
                        </w:r>
                        <w:del w:id="2128" w:author="David Edge" w:date="2022-10-29T11:57:00Z">
                          <w:r w:rsidR="00357BB5" w:rsidDel="005B4BFE">
                            <w:delText xml:space="preserve">failing </w:delText>
                          </w:r>
                        </w:del>
                        <w:ins w:id="2129" w:author="David Edge" w:date="2022-10-29T11:57:00Z">
                          <w:r w:rsidR="005B4BFE">
                            <w:t>rejecting</w:t>
                          </w:r>
                          <w:r w:rsidR="005B4BFE">
                            <w:t xml:space="preserve"> </w:t>
                          </w:r>
                        </w:ins>
                        <w:r w:rsidR="00357BB5">
                          <w:t>a given</w:t>
                        </w:r>
                        <w:ins w:id="2130" w:author="David Edge" w:date="2022-10-29T11:57:00Z">
                          <w:r w:rsidR="005B4BFE">
                            <w:t xml:space="preserve"> null hypothesis</w:t>
                          </w:r>
                        </w:ins>
                        <w:del w:id="2131" w:author="David Edge" w:date="2022-10-29T11:58:00Z">
                          <w:r w:rsidR="00357BB5" w:rsidDel="005B4BFE">
                            <w:delText xml:space="preserve"> regression assumption</w:delText>
                          </w:r>
                        </w:del>
                        <w:r w:rsidR="00357BB5">
                          <w:t xml:space="preserve"> by the standards listed above</w:t>
                        </w:r>
                        <w:r w:rsidR="00617B5B">
                          <w:t xml:space="preserve">. </w:t>
                        </w:r>
                        <w:ins w:id="2132" w:author="David Edge" w:date="2022-10-29T11:58:00Z">
                          <w:r w:rsidR="005B4BFE">
                            <w:t>Testing t</w:t>
                          </w:r>
                        </w:ins>
                        <w:del w:id="2133" w:author="David Edge" w:date="2022-10-29T11:58:00Z">
                          <w:r w:rsidR="00617B5B" w:rsidDel="005B4BFE">
                            <w:delText>Failure t</w:delText>
                          </w:r>
                        </w:del>
                        <w:r w:rsidR="00617B5B">
                          <w:t>hresholds are</w:t>
                        </w:r>
                        <w:r w:rsidR="00357BB5">
                          <w:t xml:space="preserve"> demarked by red, dashed lines.</w:t>
                        </w:r>
                      </w:p>
                    </w:txbxContent>
                  </v:textbox>
                </v:shape>
                <v:shape id="Picture 204" o:spid="_x0000_s1069" type="#_x0000_t75" alt="Chart, scatter chart&#10;&#10;Description automatically generated" style="position:absolute;width:59436;height:42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">
                  <v:imagedata r:id="rId21" o:title="Chart, scatter chart&#10;&#10;Description automatically generated"/>
                </v:shape>
                <w10:wrap type="square"/>
              </v:group>
            </w:pict>
          </mc:Fallback>
        </mc:AlternateContent>
      </w:r>
      <w:del w:id="2134" w:author="David Edge" w:date="2022-10-29T12:08:00Z">
        <w:r w:rsidDel="0038270C">
          <w:rPr>
            <w:noProof/>
          </w:rPr>
          <w:drawing>
            <wp:anchor distT="0" distB="0" distL="114300" distR="114300" simplePos="0" relativeHeight="251686912" behindDoc="0" locked="0" layoutInCell="1" allowOverlap="1" wp14:anchorId="44AED42B" wp14:editId="1D683292">
              <wp:simplePos x="0" y="0"/>
              <wp:positionH relativeFrom="column">
                <wp:posOffset>0</wp:posOffset>
              </wp:positionH>
              <wp:positionV relativeFrom="paragraph">
                <wp:posOffset>10633</wp:posOffset>
              </wp:positionV>
              <wp:extent cx="5943600" cy="4245462"/>
              <wp:effectExtent l="0" t="0" r="0" b="3175"/>
              <wp:wrapSquare wrapText="bothSides"/>
              <wp:docPr id="58" name="Picture 5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scatter chart&#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245462"/>
                      </a:xfrm>
                      <a:prstGeom prst="rect">
                        <a:avLst/>
                      </a:prstGeom>
                    </pic:spPr>
                  </pic:pic>
                </a:graphicData>
              </a:graphic>
            </wp:anchor>
          </w:drawing>
        </w:r>
      </w:del>
      <w:del w:id="2135" w:author="David Edge" w:date="2022-10-28T12:38:00Z">
        <w:r w:rsidR="00884F75" w:rsidRPr="00CC3C3E" w:rsidDel="00884F75">
          <w:rPr>
            <w:noProof/>
          </w:rPr>
          <w:drawing>
            <wp:anchor distT="0" distB="0" distL="114300" distR="114300" simplePos="0" relativeHeight="251632640" behindDoc="0" locked="0" layoutInCell="1" allowOverlap="1" wp14:anchorId="1C0E06FE" wp14:editId="4AB791D4">
              <wp:simplePos x="0" y="0"/>
              <wp:positionH relativeFrom="column">
                <wp:posOffset>0</wp:posOffset>
              </wp:positionH>
              <wp:positionV relativeFrom="paragraph">
                <wp:posOffset>0</wp:posOffset>
              </wp:positionV>
              <wp:extent cx="5943600" cy="4245203"/>
              <wp:effectExtent l="0" t="0" r="0" b="3175"/>
              <wp:wrapSquare wrapText="bothSides"/>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245203"/>
                      </a:xfrm>
                      <a:prstGeom prst="rect">
                        <a:avLst/>
                      </a:prstGeom>
                    </pic:spPr>
                  </pic:pic>
                </a:graphicData>
              </a:graphic>
            </wp:anchor>
          </w:drawing>
        </w:r>
      </w:del>
      <w:ins w:id="2136" w:author="David Edge" w:date="2022-10-23T12:52:00Z">
        <w:r w:rsidR="002C2D00" w:rsidRPr="00CC3C3E">
          <w:rPr>
            <w:noProof/>
            <w:rPrChange w:id="2137" w:author="David Edge" w:date="2022-10-28T14:56:00Z">
              <w:rPr>
                <w:noProof/>
                <w:highlight w:val="yellow"/>
              </w:rPr>
            </w:rPrChange>
          </w:rPr>
          <w:t xml:space="preserve">Of the </w:t>
        </w:r>
      </w:ins>
      <w:ins w:id="2138" w:author="David Edge" w:date="2022-10-28T14:56:00Z">
        <w:r w:rsidR="00CC3C3E" w:rsidRPr="00CC3C3E">
          <w:rPr>
            <w:noProof/>
            <w:rPrChange w:id="2139" w:author="David Edge" w:date="2022-10-28T14:56:00Z">
              <w:rPr>
                <w:noProof/>
                <w:highlight w:val="yellow"/>
              </w:rPr>
            </w:rPrChange>
          </w:rPr>
          <w:t>3</w:t>
        </w:r>
      </w:ins>
      <w:ins w:id="2140" w:author="David Edge" w:date="2022-10-23T12:52:00Z">
        <w:r w:rsidR="002C2D00" w:rsidRPr="00CC3C3E">
          <w:rPr>
            <w:noProof/>
            <w:rPrChange w:id="2141" w:author="David Edge" w:date="2022-10-28T14:56:00Z">
              <w:rPr>
                <w:noProof/>
                <w:highlight w:val="yellow"/>
              </w:rPr>
            </w:rPrChange>
          </w:rPr>
          <w:t>0</w:t>
        </w:r>
      </w:ins>
      <w:ins w:id="2142" w:author="David Edge" w:date="2022-10-29T12:11:00Z">
        <w:r w:rsidR="00085C9D">
          <w:rPr>
            <w:noProof/>
          </w:rPr>
          <w:t xml:space="preserve">0 synthetic and </w:t>
        </w:r>
      </w:ins>
      <w:ins w:id="2143" w:author="David Edge" w:date="2022-10-29T12:12:00Z">
        <w:r w:rsidR="00085C9D">
          <w:rPr>
            <w:noProof/>
          </w:rPr>
          <w:t>three</w:t>
        </w:r>
      </w:ins>
      <w:ins w:id="2144" w:author="David Edge" w:date="2022-10-29T12:11:00Z">
        <w:r w:rsidR="00085C9D">
          <w:rPr>
            <w:noProof/>
          </w:rPr>
          <w:t xml:space="preserve"> original</w:t>
        </w:r>
      </w:ins>
      <w:ins w:id="2145" w:author="David Edge" w:date="2022-10-23T12:52:00Z">
        <w:r w:rsidR="002C2D00" w:rsidRPr="00CC3C3E">
          <w:rPr>
            <w:noProof/>
            <w:rPrChange w:id="2146" w:author="David Edge" w:date="2022-10-28T14:56:00Z">
              <w:rPr>
                <w:noProof/>
                <w:highlight w:val="yellow"/>
              </w:rPr>
            </w:rPrChange>
          </w:rPr>
          <w:t xml:space="preserve"> chronologies, 2</w:t>
        </w:r>
      </w:ins>
      <w:ins w:id="2147" w:author="David Edge" w:date="2022-10-28T14:56:00Z">
        <w:r w:rsidR="00CC3C3E" w:rsidRPr="00CC3C3E">
          <w:rPr>
            <w:noProof/>
            <w:rPrChange w:id="2148" w:author="David Edge" w:date="2022-10-28T14:56:00Z">
              <w:rPr>
                <w:noProof/>
                <w:highlight w:val="yellow"/>
              </w:rPr>
            </w:rPrChange>
          </w:rPr>
          <w:t>0</w:t>
        </w:r>
      </w:ins>
      <w:ins w:id="2149" w:author="David Edge" w:date="2022-10-29T12:11:00Z">
        <w:r w:rsidR="00085C9D">
          <w:rPr>
            <w:noProof/>
          </w:rPr>
          <w:t>0 synthetic and one o</w:t>
        </w:r>
      </w:ins>
      <w:ins w:id="2150" w:author="David Edge" w:date="2022-10-29T12:12:00Z">
        <w:r w:rsidR="00085C9D">
          <w:rPr>
            <w:noProof/>
          </w:rPr>
          <w:t>r</w:t>
        </w:r>
      </w:ins>
      <w:ins w:id="2151" w:author="David Edge" w:date="2022-10-29T12:11:00Z">
        <w:r w:rsidR="00085C9D">
          <w:rPr>
            <w:noProof/>
          </w:rPr>
          <w:t>iginal</w:t>
        </w:r>
      </w:ins>
      <w:ins w:id="2152" w:author="David Edge" w:date="2022-10-22T13:08:00Z">
        <w:r w:rsidR="00D764DE" w:rsidRPr="00B27D10">
          <w:t xml:space="preserve"> </w:t>
        </w:r>
      </w:ins>
      <w:ins w:id="2153" w:author="David Edge" w:date="2022-10-29T12:04:00Z">
        <w:r>
          <w:t>rejected the null hypothesis of</w:t>
        </w:r>
      </w:ins>
      <w:ins w:id="2154" w:author="David Edge" w:date="2022-10-22T13:08:00Z">
        <w:r w:rsidR="00D764DE" w:rsidRPr="00B27D10">
          <w:t xml:space="preserve"> one</w:t>
        </w:r>
        <w:r w:rsidR="00D764DE">
          <w:t xml:space="preserve"> or more of the regression assumptions tested (Fig </w:t>
        </w:r>
      </w:ins>
      <w:ins w:id="2155" w:author="David Edge" w:date="2022-10-29T11:52:00Z">
        <w:r w:rsidR="005B4BFE">
          <w:t>3</w:t>
        </w:r>
      </w:ins>
      <w:ins w:id="2156" w:author="David Edge" w:date="2022-10-23T12:52:00Z">
        <w:r w:rsidR="002C2D00">
          <w:t>, red points</w:t>
        </w:r>
      </w:ins>
      <w:ins w:id="2157" w:author="David Edge" w:date="2022-10-22T13:08:00Z">
        <w:r w:rsidR="00D764DE">
          <w:t xml:space="preserve">). </w:t>
        </w:r>
        <w:r w:rsidR="00D764DE" w:rsidRPr="006252A5">
          <w:t>The</w:t>
        </w:r>
        <w:r w:rsidR="00D764DE">
          <w:t xml:space="preserve"> regression residuals from the Arrowsmith Mountain chronology and </w:t>
        </w:r>
      </w:ins>
      <w:ins w:id="2158" w:author="David Edge" w:date="2022-10-29T12:12:00Z">
        <w:r w:rsidR="00085C9D">
          <w:t>54 of 100</w:t>
        </w:r>
      </w:ins>
      <w:ins w:id="2159" w:author="David Edge" w:date="2022-10-22T13:08:00Z">
        <w:r w:rsidR="00D764DE">
          <w:t xml:space="preserve"> </w:t>
        </w:r>
        <w:r w:rsidR="00D764DE" w:rsidRPr="006252A5">
          <w:t>of</w:t>
        </w:r>
        <w:r w:rsidR="00D764DE">
          <w:t xml:space="preserve"> the associated synthetic</w:t>
        </w:r>
        <w:r w:rsidR="00D764DE" w:rsidRPr="006252A5">
          <w:t xml:space="preserve"> chronologies</w:t>
        </w:r>
        <w:r w:rsidR="00D764DE">
          <w:t xml:space="preserve"> </w:t>
        </w:r>
      </w:ins>
      <w:ins w:id="2160" w:author="David Edge" w:date="2022-10-29T12:13:00Z">
        <w:r w:rsidR="00085C9D">
          <w:t>rejected the null</w:t>
        </w:r>
      </w:ins>
      <w:ins w:id="2161" w:author="David Edge" w:date="2022-10-22T13:08:00Z">
        <w:r w:rsidR="00D764DE" w:rsidRPr="006252A5">
          <w:t xml:space="preserve"> of no autocorrelation</w:t>
        </w:r>
        <w:r w:rsidR="00D764DE">
          <w:t>.</w:t>
        </w:r>
        <w:commentRangeStart w:id="2162"/>
        <w:r w:rsidR="00D764DE">
          <w:t xml:space="preserve"> </w:t>
        </w:r>
      </w:ins>
      <w:ins w:id="2163" w:author="David Edge" w:date="2022-10-29T12:14:00Z">
        <w:r w:rsidR="00085C9D">
          <w:t>19</w:t>
        </w:r>
      </w:ins>
      <w:ins w:id="2164" w:author="David Edge" w:date="2022-10-22T13:08:00Z">
        <w:r w:rsidR="00D764DE" w:rsidRPr="0030020B">
          <w:t xml:space="preserve"> </w:t>
        </w:r>
        <w:commentRangeEnd w:id="2162"/>
        <w:r w:rsidR="00D764DE" w:rsidRPr="0030020B">
          <w:rPr>
            <w:rStyle w:val="CommentReference"/>
          </w:rPr>
          <w:commentReference w:id="2162"/>
        </w:r>
        <w:r w:rsidR="00D764DE">
          <w:t>of the Arrowsmith Mountain chronologies had regression residuals that were not normally distributed. A</w:t>
        </w:r>
      </w:ins>
      <w:ins w:id="2165" w:author="David Edge" w:date="2022-10-29T12:15:00Z">
        <w:r w:rsidR="00085C9D">
          <w:t>mong the</w:t>
        </w:r>
      </w:ins>
      <w:ins w:id="2166" w:author="David Edge" w:date="2022-10-22T13:08:00Z">
        <w:r w:rsidR="00D764DE">
          <w:t xml:space="preserve"> Rock Springs Ranch synthetic chronologies</w:t>
        </w:r>
      </w:ins>
      <w:ins w:id="2167" w:author="David Edge" w:date="2022-10-29T12:16:00Z">
        <w:r w:rsidR="00085C9D">
          <w:t>, 11, 16, and 18</w:t>
        </w:r>
      </w:ins>
      <w:ins w:id="2168" w:author="David Edge" w:date="2022-10-22T13:08:00Z">
        <w:r w:rsidR="00D764DE">
          <w:t xml:space="preserve"> </w:t>
        </w:r>
      </w:ins>
      <w:ins w:id="2169" w:author="David Edge" w:date="2022-10-22T13:22:00Z">
        <w:r w:rsidR="00F27CFD">
          <w:t>reject</w:t>
        </w:r>
      </w:ins>
      <w:ins w:id="2170" w:author="David Edge" w:date="2022-10-29T12:29:00Z">
        <w:r w:rsidR="00596EB7">
          <w:t>ed</w:t>
        </w:r>
      </w:ins>
      <w:ins w:id="2171" w:author="David Edge" w:date="2022-10-22T13:22:00Z">
        <w:r w:rsidR="00F27CFD">
          <w:t xml:space="preserve"> the </w:t>
        </w:r>
      </w:ins>
      <w:ins w:id="2172" w:author="David Edge" w:date="2022-10-29T12:16:00Z">
        <w:r w:rsidR="00085C9D">
          <w:t>null hypotheses of No AR1, homoscedasticity, and normality respectively.</w:t>
        </w:r>
      </w:ins>
      <w:ins w:id="2173" w:author="David Edge" w:date="2022-10-29T12:17:00Z">
        <w:r w:rsidR="00085C9D">
          <w:t xml:space="preserve"> At Tree Nob, only the original and two synthetic chronologies failed to reject the null hypothesis of no AR1</w:t>
        </w:r>
      </w:ins>
      <w:ins w:id="2174" w:author="David Edge" w:date="2022-10-29T12:18:00Z">
        <w:r w:rsidR="00085C9D">
          <w:t>.</w:t>
        </w:r>
      </w:ins>
    </w:p>
    <w:p w14:paraId="2091120D" w14:textId="7BDD975B" w:rsidR="005B4BFE" w:rsidRDefault="005B4BFE" w:rsidP="005B4BFE">
      <w:pPr>
        <w:rPr>
          <w:ins w:id="2175" w:author="David Edge" w:date="2022-10-29T11:51:00Z"/>
          <w:sz w:val="24"/>
          <w:szCs w:val="24"/>
        </w:rPr>
      </w:pPr>
      <w:ins w:id="2176" w:author="David Edge" w:date="2022-10-29T11:51:00Z">
        <w:r w:rsidRPr="003739C8">
          <w:rPr>
            <w:sz w:val="24"/>
            <w:szCs w:val="24"/>
          </w:rPr>
          <w:t>3.</w:t>
        </w:r>
        <w:r>
          <w:rPr>
            <w:sz w:val="24"/>
            <w:szCs w:val="24"/>
          </w:rPr>
          <w:t>2</w:t>
        </w:r>
        <w:r>
          <w:rPr>
            <w:sz w:val="24"/>
            <w:szCs w:val="24"/>
          </w:rPr>
          <w:t xml:space="preserve"> Synthetic Chronologies</w:t>
        </w:r>
      </w:ins>
    </w:p>
    <w:p w14:paraId="6AAA67BB" w14:textId="5843CF08" w:rsidR="005B4BFE" w:rsidRPr="00507AF9" w:rsidRDefault="005B4BFE" w:rsidP="00576219">
      <w:pPr>
        <w:rPr>
          <w:ins w:id="2177" w:author="David Edge" w:date="2022-10-22T12:51:00Z"/>
          <w:rPrChange w:id="2178" w:author="David Edge" w:date="2022-10-22T12:51:00Z">
            <w:rPr>
              <w:ins w:id="2179" w:author="David Edge" w:date="2022-10-22T12:51:00Z"/>
              <w:sz w:val="24"/>
              <w:szCs w:val="24"/>
            </w:rPr>
          </w:rPrChange>
        </w:rPr>
      </w:pPr>
      <w:commentRangeStart w:id="2180"/>
      <w:ins w:id="2181" w:author="David Edge" w:date="2022-10-29T11:51:00Z">
        <w:r>
          <w:t xml:space="preserve">The three sets of synthetic chronologies varied considerably in the range and distribution of the four characteristics parameterized (Fig </w:t>
        </w:r>
      </w:ins>
      <w:ins w:id="2182" w:author="David Edge" w:date="2022-10-29T11:52:00Z">
        <w:r>
          <w:t>4</w:t>
        </w:r>
      </w:ins>
      <w:ins w:id="2183" w:author="David Edge" w:date="2022-10-29T11:51:00Z">
        <w:r>
          <w:t xml:space="preserve">), but </w:t>
        </w:r>
        <w:commentRangeEnd w:id="2180"/>
        <w:r>
          <w:rPr>
            <w:rStyle w:val="CommentReference"/>
          </w:rPr>
          <w:commentReference w:id="2180"/>
        </w:r>
        <w:r>
          <w:t xml:space="preserve">the rbar, sample depth, AR1, and correlation to target of each of the three original chronologies fell within the spread of the associated synthetic chronologies. The </w:t>
        </w:r>
        <w:r>
          <w:lastRenderedPageBreak/>
          <w:t xml:space="preserve">rbar distributions ranged from less </w:t>
        </w:r>
        <w:proofErr w:type="spellStart"/>
        <w:r>
          <w:t>that</w:t>
        </w:r>
        <w:proofErr w:type="spellEnd"/>
        <w:r>
          <w:t xml:space="preserve"> 0.</w:t>
        </w:r>
      </w:ins>
      <w:ins w:id="2184" w:author="David Edge" w:date="2022-10-29T12:19:00Z">
        <w:r w:rsidR="00085C9D">
          <w:t>5</w:t>
        </w:r>
      </w:ins>
      <w:ins w:id="2185" w:author="David Edge" w:date="2022-10-29T11:51:00Z">
        <w:r>
          <w:t xml:space="preserve"> to greater than 0.9 for all three synthetic chronology sets. The AR1 distributions </w:t>
        </w:r>
      </w:ins>
      <w:ins w:id="2186" w:author="David Edge" w:date="2022-10-29T12:30:00Z">
        <w:r w:rsidR="00596EB7">
          <w:t>we</w:t>
        </w:r>
      </w:ins>
      <w:ins w:id="2187" w:author="David Edge" w:date="2022-10-29T11:51:00Z">
        <w:r>
          <w:t xml:space="preserve">re more constricted by the AR1 of the original chronologies with some Tree </w:t>
        </w:r>
      </w:ins>
      <w:r w:rsidR="00404E71">
        <w:rPr>
          <w:noProof/>
        </w:rPr>
        <mc:AlternateContent>
          <mc:Choice Requires="wpg">
            <w:drawing>
              <wp:anchor distT="0" distB="0" distL="114300" distR="114300" simplePos="0" relativeHeight="251703296" behindDoc="0" locked="0" layoutInCell="1" allowOverlap="1" wp14:anchorId="162BD2C3" wp14:editId="664B36F5">
                <wp:simplePos x="0" y="0"/>
                <wp:positionH relativeFrom="margin">
                  <wp:posOffset>-1270</wp:posOffset>
                </wp:positionH>
                <wp:positionV relativeFrom="paragraph">
                  <wp:posOffset>67</wp:posOffset>
                </wp:positionV>
                <wp:extent cx="5944870" cy="6152515"/>
                <wp:effectExtent l="0" t="0" r="0" b="635"/>
                <wp:wrapSquare wrapText="bothSides"/>
                <wp:docPr id="207" name="Group 207"/>
                <wp:cNvGraphicFramePr/>
                <a:graphic xmlns:a="http://schemas.openxmlformats.org/drawingml/2006/main">
                  <a:graphicData uri="http://schemas.microsoft.com/office/word/2010/wordprocessingGroup">
                    <wpg:wgp>
                      <wpg:cNvGrpSpPr/>
                      <wpg:grpSpPr>
                        <a:xfrm>
                          <a:off x="0" y="0"/>
                          <a:ext cx="5944870" cy="6152515"/>
                          <a:chOff x="0" y="0"/>
                          <a:chExt cx="5944870" cy="6153149"/>
                        </a:xfrm>
                      </wpg:grpSpPr>
                      <wps:wsp>
                        <wps:cNvPr id="20" name="Text Box 2"/>
                        <wps:cNvSpPr txBox="1">
                          <a:spLocks noChangeArrowheads="1"/>
                        </wps:cNvSpPr>
                        <wps:spPr bwMode="auto">
                          <a:xfrm>
                            <a:off x="19050" y="4190864"/>
                            <a:ext cx="5925820" cy="1962285"/>
                          </a:xfrm>
                          <a:prstGeom prst="rect">
                            <a:avLst/>
                          </a:prstGeom>
                          <a:solidFill>
                            <a:srgbClr val="FFFFFF"/>
                          </a:solidFill>
                          <a:ln w="9525">
                            <a:noFill/>
                            <a:miter lim="800000"/>
                            <a:headEnd/>
                            <a:tailEnd/>
                          </a:ln>
                        </wps:spPr>
                        <wps:txbx>
                          <w:txbxContent>
                            <w:p w14:paraId="63C64AF5" w14:textId="75B307BC" w:rsidR="00584D6F" w:rsidRDefault="00584D6F" w:rsidP="008213EF">
                              <w:pPr>
                                <w:jc w:val="both"/>
                              </w:pPr>
                              <w:r>
                                <w:t xml:space="preserve">Figure </w:t>
                              </w:r>
                              <w:del w:id="2188" w:author="David Edge" w:date="2022-10-22T13:16:00Z">
                                <w:r w:rsidR="0017193B" w:rsidDel="00F27CFD">
                                  <w:delText>2</w:delText>
                                </w:r>
                              </w:del>
                              <w:ins w:id="2189" w:author="David Edge" w:date="2022-10-29T08:14:00Z">
                                <w:r w:rsidR="002C1C9A">
                                  <w:t>4</w:t>
                                </w:r>
                              </w:ins>
                              <w:r>
                                <w:t xml:space="preserve"> Chronology Properties.</w:t>
                              </w:r>
                              <w:ins w:id="2190" w:author="David Edge" w:date="2022-10-22T14:42:00Z">
                                <w:r w:rsidR="00F573B6">
                                  <w:t xml:space="preserve"> </w:t>
                                </w:r>
                              </w:ins>
                              <w:ins w:id="2191" w:author="David Edge" w:date="2022-10-28T14:53:00Z">
                                <w:r w:rsidR="00CC3C3E">
                                  <w:t>1</w:t>
                                </w:r>
                              </w:ins>
                              <w:ins w:id="2192" w:author="David Edge" w:date="2022-10-22T14:43:00Z">
                                <w:r w:rsidR="00F573B6">
                                  <w:t xml:space="preserve">01 points represent </w:t>
                                </w:r>
                              </w:ins>
                              <w:ins w:id="2193" w:author="David Edge" w:date="2022-10-22T14:44:00Z">
                                <w:r w:rsidR="00F573B6">
                                  <w:t xml:space="preserve">the </w:t>
                                </w:r>
                              </w:ins>
                              <w:ins w:id="2194" w:author="David Edge" w:date="2022-10-28T14:53:00Z">
                                <w:r w:rsidR="00CC3C3E">
                                  <w:t>1</w:t>
                                </w:r>
                              </w:ins>
                              <w:ins w:id="2195" w:author="David Edge" w:date="2022-10-22T14:44:00Z">
                                <w:r w:rsidR="00F573B6">
                                  <w:t>00 synthetic and one original chronology for e</w:t>
                                </w:r>
                              </w:ins>
                              <w:ins w:id="2196" w:author="David Edge" w:date="2022-10-22T14:43:00Z">
                                <w:r w:rsidR="00F573B6">
                                  <w:t>ach cluster of points</w:t>
                                </w:r>
                              </w:ins>
                              <w:ins w:id="2197" w:author="David Edge" w:date="2022-10-22T14:44:00Z">
                                <w:r w:rsidR="00F573B6">
                                  <w:t xml:space="preserve"> which are jittered about the x-</w:t>
                                </w:r>
                              </w:ins>
                              <w:ins w:id="2198" w:author="David Edge" w:date="2022-10-22T14:45:00Z">
                                <w:r w:rsidR="00F573B6">
                                  <w:t>axis for visibility.</w:t>
                                </w:r>
                              </w:ins>
                              <w:ins w:id="2199" w:author="David Edge" w:date="2022-10-28T14:52:00Z">
                                <w:r w:rsidR="00CC3C3E">
                                  <w:t xml:space="preserve"> Points</w:t>
                                </w:r>
                              </w:ins>
                              <w:ins w:id="2200" w:author="David Edge" w:date="2022-10-29T12:25:00Z">
                                <w:r w:rsidR="00596EB7">
                                  <w:t xml:space="preserve"> shown</w:t>
                                </w:r>
                              </w:ins>
                              <w:ins w:id="2201" w:author="David Edge" w:date="2022-10-28T14:52:00Z">
                                <w:r w:rsidR="00CC3C3E">
                                  <w:t xml:space="preserve"> in grey</w:t>
                                </w:r>
                              </w:ins>
                              <w:ins w:id="2202" w:author="David Edge" w:date="2022-10-29T12:37:00Z">
                                <w:r w:rsidR="00404E71">
                                  <w:t xml:space="preserve"> represent chronologies which</w:t>
                                </w:r>
                              </w:ins>
                              <w:ins w:id="2203" w:author="David Edge" w:date="2022-10-28T14:52:00Z">
                                <w:r w:rsidR="00CC3C3E">
                                  <w:t xml:space="preserve"> </w:t>
                                </w:r>
                              </w:ins>
                              <w:ins w:id="2204" w:author="David Edge" w:date="2022-10-29T12:25:00Z">
                                <w:r w:rsidR="00596EB7">
                                  <w:t>rejected the null hypothesis of one of the three</w:t>
                                </w:r>
                              </w:ins>
                              <w:ins w:id="2205" w:author="David Edge" w:date="2022-10-28T14:54:00Z">
                                <w:r w:rsidR="00CC3C3E">
                                  <w:t xml:space="preserve"> </w:t>
                                </w:r>
                              </w:ins>
                              <w:ins w:id="2206" w:author="David Edge" w:date="2022-10-28T14:52:00Z">
                                <w:r w:rsidR="00CC3C3E">
                                  <w:t>regression as</w:t>
                                </w:r>
                              </w:ins>
                              <w:ins w:id="2207" w:author="David Edge" w:date="2022-10-28T14:53:00Z">
                                <w:r w:rsidR="00CC3C3E">
                                  <w:t>sumptions, see Fig 3.</w:t>
                                </w:r>
                              </w:ins>
                              <w:r>
                                <w:t xml:space="preserve"> </w:t>
                              </w:r>
                              <w:del w:id="2208" w:author="David Edge" w:date="2022-10-28T14:54:00Z">
                                <w:r w:rsidDel="00CC3C3E">
                                  <w:rPr>
                                    <w:b/>
                                    <w:bCs/>
                                  </w:rPr>
                                  <w:delText>r</w:delText>
                                </w:r>
                                <w:r w:rsidRPr="00584D6F" w:rsidDel="00CC3C3E">
                                  <w:rPr>
                                    <w:b/>
                                    <w:bCs/>
                                  </w:rPr>
                                  <w:delText>bar</w:delText>
                                </w:r>
                              </w:del>
                              <w:ins w:id="2209" w:author="David Edge" w:date="2022-10-28T14:54:00Z">
                                <w:r w:rsidR="00CC3C3E">
                                  <w:rPr>
                                    <w:b/>
                                    <w:bCs/>
                                  </w:rPr>
                                  <w:t>RBAR</w:t>
                                </w:r>
                              </w:ins>
                              <w:r>
                                <w:t xml:space="preserve">: average </w:t>
                              </w:r>
                              <w:r w:rsidR="00174E1D">
                                <w:t xml:space="preserve">pairwise </w:t>
                              </w:r>
                              <w:r>
                                <w:t xml:space="preserve">correlation between </w:t>
                              </w:r>
                              <w:r w:rsidR="005E0488">
                                <w:t xml:space="preserve">individual chronology series. </w:t>
                              </w:r>
                              <w:r w:rsidR="005E0488" w:rsidRPr="005E0488">
                                <w:rPr>
                                  <w:b/>
                                  <w:bCs/>
                                </w:rPr>
                                <w:t>AR1</w:t>
                              </w:r>
                              <w:r w:rsidR="005E0488">
                                <w:t xml:space="preserve">: first-order autocorrelation of </w:t>
                              </w:r>
                              <w:r w:rsidR="00174E1D">
                                <w:t xml:space="preserve">the </w:t>
                              </w:r>
                              <w:r w:rsidR="005E0488">
                                <w:t xml:space="preserve">chronology. </w:t>
                              </w:r>
                              <w:r w:rsidR="005E0488" w:rsidRPr="005E0488">
                                <w:rPr>
                                  <w:b/>
                                  <w:bCs/>
                                </w:rPr>
                                <w:t>Target Cor</w:t>
                              </w:r>
                              <w:r w:rsidR="005E0488">
                                <w:t>: correlation between chronology and climate target</w:t>
                              </w:r>
                              <w:r w:rsidR="001C359B">
                                <w:t xml:space="preserve"> over the</w:t>
                              </w:r>
                              <w:r w:rsidR="005E0488">
                                <w:t xml:space="preserve"> full interval of overlap. </w:t>
                              </w:r>
                              <w:r w:rsidR="005E0488" w:rsidRPr="005E0488">
                                <w:rPr>
                                  <w:b/>
                                  <w:bCs/>
                                </w:rPr>
                                <w:t>Sample Depth</w:t>
                              </w:r>
                              <w:r w:rsidR="005E0488">
                                <w:t xml:space="preserve">: Average </w:t>
                              </w:r>
                              <w:proofErr w:type="gramStart"/>
                              <w:r w:rsidR="005E0488">
                                <w:t>number</w:t>
                              </w:r>
                              <w:proofErr w:type="gramEnd"/>
                              <w:r w:rsidR="005E0488">
                                <w:t xml:space="preserve"> of series in the chronology </w:t>
                              </w:r>
                              <w:r w:rsidR="00174E1D">
                                <w:t>during</w:t>
                              </w:r>
                              <w:r w:rsidR="005E0488">
                                <w:t xml:space="preserve"> the interval of </w:t>
                              </w:r>
                              <w:del w:id="2210" w:author="Trouet, Valerie M - (trouet) [2]" w:date="2022-10-18T16:39:00Z">
                                <w:r w:rsidR="005E0488" w:rsidDel="003751D0">
                                  <w:delText xml:space="preserve">target </w:delText>
                                </w:r>
                              </w:del>
                              <w:r w:rsidR="005E0488">
                                <w:t>overlap</w:t>
                              </w:r>
                              <w:del w:id="2211" w:author="Trouet, Valerie M - (trouet)" w:date="2022-10-19T16:34:00Z">
                                <w:r w:rsidR="005E0488">
                                  <w:delText>.</w:delText>
                                </w:r>
                              </w:del>
                              <w:ins w:id="2212" w:author="Trouet, Valerie M - (trouet) [2]" w:date="2022-10-18T16:39:00Z">
                                <w:r w:rsidR="003751D0">
                                  <w:t xml:space="preserve"> with the target</w:t>
                                </w:r>
                              </w:ins>
                              <w:ins w:id="2213" w:author="Trouet, Valerie M - (trouet)" w:date="2022-10-19T16:34:00Z">
                                <w:r w:rsidR="005E0488">
                                  <w:t>.</w:t>
                                </w:r>
                              </w:ins>
                              <w:r w:rsidR="005E0488">
                                <w:t xml:space="preserve"> </w:t>
                              </w:r>
                              <w:ins w:id="2214" w:author="David Edge" w:date="2022-10-28T14:55:00Z">
                                <w:r w:rsidR="00CC3C3E">
                                  <w:t>Note that all sample depth values for a single chronology site fall on one of three values, the original chronology sample depth, or half or double that value.</w:t>
                                </w:r>
                                <w:r w:rsidR="00CC3C3E">
                                  <w:t xml:space="preserve"> </w:t>
                                </w:r>
                              </w:ins>
                              <w:r w:rsidR="005E0488">
                                <w:t xml:space="preserve">Small circles represent </w:t>
                              </w:r>
                              <w:ins w:id="2215" w:author="Trouet, Valerie M - (trouet) [2]" w:date="2022-10-18T16:38:00Z">
                                <w:r w:rsidR="003751D0">
                                  <w:t xml:space="preserve">values for </w:t>
                                </w:r>
                              </w:ins>
                              <w:r w:rsidR="005E0488">
                                <w:t>synthetic chronologies, large triangles represent</w:t>
                              </w:r>
                              <w:ins w:id="2216" w:author="Trouet, Valerie M - (trouet) [2]" w:date="2022-10-18T16:39:00Z">
                                <w:r w:rsidR="003751D0">
                                  <w:t xml:space="preserve"> </w:t>
                                </w:r>
                              </w:ins>
                              <w:del w:id="2217" w:author="Trouet, Valerie M - (trouet)" w:date="2022-10-19T16:34:00Z">
                                <w:r w:rsidR="005E0488">
                                  <w:delText>the originals</w:delText>
                                </w:r>
                              </w:del>
                              <w:ins w:id="2218" w:author="Trouet, Valerie M - (trouet) [2]" w:date="2022-10-18T16:39:00Z">
                                <w:r w:rsidR="003751D0">
                                  <w:t>values of</w:t>
                                </w:r>
                              </w:ins>
                              <w:ins w:id="2219" w:author="Trouet, Valerie M - (trouet)" w:date="2022-10-19T16:34:00Z">
                                <w:r w:rsidR="005E0488">
                                  <w:t xml:space="preserve"> the original</w:t>
                                </w:r>
                              </w:ins>
                              <w:ins w:id="2220" w:author="Trouet, Valerie M - (trouet) [2]" w:date="2022-10-18T16:38:00Z">
                                <w:r w:rsidR="003751D0">
                                  <w:t xml:space="preserve"> chronologies</w:t>
                                </w:r>
                              </w:ins>
                              <w:del w:id="2221" w:author="Trouet, Valerie M - (trouet) [2]" w:date="2022-10-18T16:38:00Z">
                                <w:r w:rsidR="005E0488" w:rsidDel="003751D0">
                                  <w:delText>s</w:delText>
                                </w:r>
                              </w:del>
                              <w:r w:rsidR="005E0488">
                                <w:t>.</w:t>
                              </w:r>
                              <w:ins w:id="2222" w:author="David Edge" w:date="2022-10-22T14:45:00Z">
                                <w:r w:rsidR="00F573B6">
                                  <w:t xml:space="preserve"> </w:t>
                                </w:r>
                              </w:ins>
                            </w:p>
                          </w:txbxContent>
                        </wps:txbx>
                        <wps:bodyPr rot="0" vert="horz" wrap="square" lIns="91440" tIns="45720" rIns="91440" bIns="45720" anchor="t" anchorCtr="0">
                          <a:noAutofit/>
                        </wps:bodyPr>
                      </wps:wsp>
                      <pic:pic xmlns:pic="http://schemas.openxmlformats.org/drawingml/2006/picture">
                        <pic:nvPicPr>
                          <pic:cNvPr id="206" name="Picture 206" descr="Diagram&#10;&#10;Description automatically generated with low confidence"/>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wpg:wgp>
                  </a:graphicData>
                </a:graphic>
                <wp14:sizeRelV relativeFrom="margin">
                  <wp14:pctHeight>0</wp14:pctHeight>
                </wp14:sizeRelV>
              </wp:anchor>
            </w:drawing>
          </mc:Choice>
          <mc:Fallback>
            <w:pict>
              <v:group w14:anchorId="162BD2C3" id="Group 207" o:spid="_x0000_s1070" style="position:absolute;margin-left:-.1pt;margin-top:0;width:468.1pt;height:484.45pt;z-index:251703296;mso-position-horizontal-relative:margin;mso-height-relative:margin" coordsize="59448,61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">
                <v:shape id="_x0000_s1071" type="#_x0000_t202" style="position:absolute;left:190;top:41908;width:59258;height:19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" stroked="f">
                  <v:textbox>
                    <w:txbxContent>
                      <w:p w14:paraId="63C64AF5" w14:textId="75B307BC" w:rsidR="00584D6F" w:rsidRDefault="00584D6F" w:rsidP="008213EF">
                        <w:pPr>
                          <w:jc w:val="both"/>
                        </w:pPr>
                        <w:r>
                          <w:t xml:space="preserve">Figure </w:t>
                        </w:r>
                        <w:del w:id="2223" w:author="David Edge" w:date="2022-10-22T13:16:00Z">
                          <w:r w:rsidR="0017193B" w:rsidDel="00F27CFD">
                            <w:delText>2</w:delText>
                          </w:r>
                        </w:del>
                        <w:ins w:id="2224" w:author="David Edge" w:date="2022-10-29T08:14:00Z">
                          <w:r w:rsidR="002C1C9A">
                            <w:t>4</w:t>
                          </w:r>
                        </w:ins>
                        <w:r>
                          <w:t xml:space="preserve"> Chronology Properties.</w:t>
                        </w:r>
                        <w:ins w:id="2225" w:author="David Edge" w:date="2022-10-22T14:42:00Z">
                          <w:r w:rsidR="00F573B6">
                            <w:t xml:space="preserve"> </w:t>
                          </w:r>
                        </w:ins>
                        <w:ins w:id="2226" w:author="David Edge" w:date="2022-10-28T14:53:00Z">
                          <w:r w:rsidR="00CC3C3E">
                            <w:t>1</w:t>
                          </w:r>
                        </w:ins>
                        <w:ins w:id="2227" w:author="David Edge" w:date="2022-10-22T14:43:00Z">
                          <w:r w:rsidR="00F573B6">
                            <w:t xml:space="preserve">01 points represent </w:t>
                          </w:r>
                        </w:ins>
                        <w:ins w:id="2228" w:author="David Edge" w:date="2022-10-22T14:44:00Z">
                          <w:r w:rsidR="00F573B6">
                            <w:t xml:space="preserve">the </w:t>
                          </w:r>
                        </w:ins>
                        <w:ins w:id="2229" w:author="David Edge" w:date="2022-10-28T14:53:00Z">
                          <w:r w:rsidR="00CC3C3E">
                            <w:t>1</w:t>
                          </w:r>
                        </w:ins>
                        <w:ins w:id="2230" w:author="David Edge" w:date="2022-10-22T14:44:00Z">
                          <w:r w:rsidR="00F573B6">
                            <w:t>00 synthetic and one original chronology for e</w:t>
                          </w:r>
                        </w:ins>
                        <w:ins w:id="2231" w:author="David Edge" w:date="2022-10-22T14:43:00Z">
                          <w:r w:rsidR="00F573B6">
                            <w:t>ach cluster of points</w:t>
                          </w:r>
                        </w:ins>
                        <w:ins w:id="2232" w:author="David Edge" w:date="2022-10-22T14:44:00Z">
                          <w:r w:rsidR="00F573B6">
                            <w:t xml:space="preserve"> which are jittered about the x-</w:t>
                          </w:r>
                        </w:ins>
                        <w:ins w:id="2233" w:author="David Edge" w:date="2022-10-22T14:45:00Z">
                          <w:r w:rsidR="00F573B6">
                            <w:t>axis for visibility.</w:t>
                          </w:r>
                        </w:ins>
                        <w:ins w:id="2234" w:author="David Edge" w:date="2022-10-28T14:52:00Z">
                          <w:r w:rsidR="00CC3C3E">
                            <w:t xml:space="preserve"> Points</w:t>
                          </w:r>
                        </w:ins>
                        <w:ins w:id="2235" w:author="David Edge" w:date="2022-10-29T12:25:00Z">
                          <w:r w:rsidR="00596EB7">
                            <w:t xml:space="preserve"> shown</w:t>
                          </w:r>
                        </w:ins>
                        <w:ins w:id="2236" w:author="David Edge" w:date="2022-10-28T14:52:00Z">
                          <w:r w:rsidR="00CC3C3E">
                            <w:t xml:space="preserve"> in grey</w:t>
                          </w:r>
                        </w:ins>
                        <w:ins w:id="2237" w:author="David Edge" w:date="2022-10-29T12:37:00Z">
                          <w:r w:rsidR="00404E71">
                            <w:t xml:space="preserve"> represent chronologies which</w:t>
                          </w:r>
                        </w:ins>
                        <w:ins w:id="2238" w:author="David Edge" w:date="2022-10-28T14:52:00Z">
                          <w:r w:rsidR="00CC3C3E">
                            <w:t xml:space="preserve"> </w:t>
                          </w:r>
                        </w:ins>
                        <w:ins w:id="2239" w:author="David Edge" w:date="2022-10-29T12:25:00Z">
                          <w:r w:rsidR="00596EB7">
                            <w:t>rejected the null hypothesis of one of the three</w:t>
                          </w:r>
                        </w:ins>
                        <w:ins w:id="2240" w:author="David Edge" w:date="2022-10-28T14:54:00Z">
                          <w:r w:rsidR="00CC3C3E">
                            <w:t xml:space="preserve"> </w:t>
                          </w:r>
                        </w:ins>
                        <w:ins w:id="2241" w:author="David Edge" w:date="2022-10-28T14:52:00Z">
                          <w:r w:rsidR="00CC3C3E">
                            <w:t>regression as</w:t>
                          </w:r>
                        </w:ins>
                        <w:ins w:id="2242" w:author="David Edge" w:date="2022-10-28T14:53:00Z">
                          <w:r w:rsidR="00CC3C3E">
                            <w:t>sumptions, see Fig 3.</w:t>
                          </w:r>
                        </w:ins>
                        <w:r>
                          <w:t xml:space="preserve"> </w:t>
                        </w:r>
                        <w:del w:id="2243" w:author="David Edge" w:date="2022-10-28T14:54:00Z">
                          <w:r w:rsidDel="00CC3C3E">
                            <w:rPr>
                              <w:b/>
                              <w:bCs/>
                            </w:rPr>
                            <w:delText>r</w:delText>
                          </w:r>
                          <w:r w:rsidRPr="00584D6F" w:rsidDel="00CC3C3E">
                            <w:rPr>
                              <w:b/>
                              <w:bCs/>
                            </w:rPr>
                            <w:delText>bar</w:delText>
                          </w:r>
                        </w:del>
                        <w:ins w:id="2244" w:author="David Edge" w:date="2022-10-28T14:54:00Z">
                          <w:r w:rsidR="00CC3C3E">
                            <w:rPr>
                              <w:b/>
                              <w:bCs/>
                            </w:rPr>
                            <w:t>RBAR</w:t>
                          </w:r>
                        </w:ins>
                        <w:r>
                          <w:t xml:space="preserve">: average </w:t>
                        </w:r>
                        <w:r w:rsidR="00174E1D">
                          <w:t xml:space="preserve">pairwise </w:t>
                        </w:r>
                        <w:r>
                          <w:t xml:space="preserve">correlation between </w:t>
                        </w:r>
                        <w:r w:rsidR="005E0488">
                          <w:t xml:space="preserve">individual chronology series. </w:t>
                        </w:r>
                        <w:r w:rsidR="005E0488" w:rsidRPr="005E0488">
                          <w:rPr>
                            <w:b/>
                            <w:bCs/>
                          </w:rPr>
                          <w:t>AR1</w:t>
                        </w:r>
                        <w:r w:rsidR="005E0488">
                          <w:t xml:space="preserve">: first-order autocorrelation of </w:t>
                        </w:r>
                        <w:r w:rsidR="00174E1D">
                          <w:t xml:space="preserve">the </w:t>
                        </w:r>
                        <w:r w:rsidR="005E0488">
                          <w:t xml:space="preserve">chronology. </w:t>
                        </w:r>
                        <w:r w:rsidR="005E0488" w:rsidRPr="005E0488">
                          <w:rPr>
                            <w:b/>
                            <w:bCs/>
                          </w:rPr>
                          <w:t>Target Cor</w:t>
                        </w:r>
                        <w:r w:rsidR="005E0488">
                          <w:t>: correlation between chronology and climate target</w:t>
                        </w:r>
                        <w:r w:rsidR="001C359B">
                          <w:t xml:space="preserve"> over the</w:t>
                        </w:r>
                        <w:r w:rsidR="005E0488">
                          <w:t xml:space="preserve"> full interval of overlap. </w:t>
                        </w:r>
                        <w:r w:rsidR="005E0488" w:rsidRPr="005E0488">
                          <w:rPr>
                            <w:b/>
                            <w:bCs/>
                          </w:rPr>
                          <w:t>Sample Depth</w:t>
                        </w:r>
                        <w:r w:rsidR="005E0488">
                          <w:t xml:space="preserve">: Average </w:t>
                        </w:r>
                        <w:proofErr w:type="gramStart"/>
                        <w:r w:rsidR="005E0488">
                          <w:t>number</w:t>
                        </w:r>
                        <w:proofErr w:type="gramEnd"/>
                        <w:r w:rsidR="005E0488">
                          <w:t xml:space="preserve"> of series in the chronology </w:t>
                        </w:r>
                        <w:r w:rsidR="00174E1D">
                          <w:t>during</w:t>
                        </w:r>
                        <w:r w:rsidR="005E0488">
                          <w:t xml:space="preserve"> the interval of </w:t>
                        </w:r>
                        <w:del w:id="2245" w:author="Trouet, Valerie M - (trouet) [2]" w:date="2022-10-18T16:39:00Z">
                          <w:r w:rsidR="005E0488" w:rsidDel="003751D0">
                            <w:delText xml:space="preserve">target </w:delText>
                          </w:r>
                        </w:del>
                        <w:r w:rsidR="005E0488">
                          <w:t>overlap</w:t>
                        </w:r>
                        <w:del w:id="2246" w:author="Trouet, Valerie M - (trouet)" w:date="2022-10-19T16:34:00Z">
                          <w:r w:rsidR="005E0488">
                            <w:delText>.</w:delText>
                          </w:r>
                        </w:del>
                        <w:ins w:id="2247" w:author="Trouet, Valerie M - (trouet) [2]" w:date="2022-10-18T16:39:00Z">
                          <w:r w:rsidR="003751D0">
                            <w:t xml:space="preserve"> with the target</w:t>
                          </w:r>
                        </w:ins>
                        <w:ins w:id="2248" w:author="Trouet, Valerie M - (trouet)" w:date="2022-10-19T16:34:00Z">
                          <w:r w:rsidR="005E0488">
                            <w:t>.</w:t>
                          </w:r>
                        </w:ins>
                        <w:r w:rsidR="005E0488">
                          <w:t xml:space="preserve"> </w:t>
                        </w:r>
                        <w:ins w:id="2249" w:author="David Edge" w:date="2022-10-28T14:55:00Z">
                          <w:r w:rsidR="00CC3C3E">
                            <w:t>Note that all sample depth values for a single chronology site fall on one of three values, the original chronology sample depth, or half or double that value.</w:t>
                          </w:r>
                          <w:r w:rsidR="00CC3C3E">
                            <w:t xml:space="preserve"> </w:t>
                          </w:r>
                        </w:ins>
                        <w:r w:rsidR="005E0488">
                          <w:t xml:space="preserve">Small circles represent </w:t>
                        </w:r>
                        <w:ins w:id="2250" w:author="Trouet, Valerie M - (trouet) [2]" w:date="2022-10-18T16:38:00Z">
                          <w:r w:rsidR="003751D0">
                            <w:t xml:space="preserve">values for </w:t>
                          </w:r>
                        </w:ins>
                        <w:r w:rsidR="005E0488">
                          <w:t>synthetic chronologies, large triangles represent</w:t>
                        </w:r>
                        <w:ins w:id="2251" w:author="Trouet, Valerie M - (trouet) [2]" w:date="2022-10-18T16:39:00Z">
                          <w:r w:rsidR="003751D0">
                            <w:t xml:space="preserve"> </w:t>
                          </w:r>
                        </w:ins>
                        <w:del w:id="2252" w:author="Trouet, Valerie M - (trouet)" w:date="2022-10-19T16:34:00Z">
                          <w:r w:rsidR="005E0488">
                            <w:delText>the originals</w:delText>
                          </w:r>
                        </w:del>
                        <w:ins w:id="2253" w:author="Trouet, Valerie M - (trouet) [2]" w:date="2022-10-18T16:39:00Z">
                          <w:r w:rsidR="003751D0">
                            <w:t>values of</w:t>
                          </w:r>
                        </w:ins>
                        <w:ins w:id="2254" w:author="Trouet, Valerie M - (trouet)" w:date="2022-10-19T16:34:00Z">
                          <w:r w:rsidR="005E0488">
                            <w:t xml:space="preserve"> the original</w:t>
                          </w:r>
                        </w:ins>
                        <w:ins w:id="2255" w:author="Trouet, Valerie M - (trouet) [2]" w:date="2022-10-18T16:38:00Z">
                          <w:r w:rsidR="003751D0">
                            <w:t xml:space="preserve"> chronologies</w:t>
                          </w:r>
                        </w:ins>
                        <w:del w:id="2256" w:author="Trouet, Valerie M - (trouet) [2]" w:date="2022-10-18T16:38:00Z">
                          <w:r w:rsidR="005E0488" w:rsidDel="003751D0">
                            <w:delText>s</w:delText>
                          </w:r>
                        </w:del>
                        <w:r w:rsidR="005E0488">
                          <w:t>.</w:t>
                        </w:r>
                        <w:ins w:id="2257" w:author="David Edge" w:date="2022-10-22T14:45:00Z">
                          <w:r w:rsidR="00F573B6">
                            <w:t xml:space="preserve"> </w:t>
                          </w:r>
                        </w:ins>
                      </w:p>
                    </w:txbxContent>
                  </v:textbox>
                </v:shape>
                <v:shape id="Picture 206" o:spid="_x0000_s1072" type="#_x0000_t75" alt="Diagram&#10;&#10;Description automatically generated with low confidence" style="position:absolute;width:59436;height:42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">
                  <v:imagedata r:id="rId25" o:title="Diagram&#10;&#10;Description automatically generated with low confidence"/>
                </v:shape>
                <w10:wrap type="square" anchorx="margin"/>
              </v:group>
            </w:pict>
          </mc:Fallback>
        </mc:AlternateContent>
      </w:r>
      <w:del w:id="2258" w:author="David Edge" w:date="2022-10-29T12:36:00Z">
        <w:r w:rsidR="00404E71" w:rsidDel="00404E71">
          <w:rPr>
            <w:noProof/>
          </w:rPr>
          <w:drawing>
            <wp:anchor distT="0" distB="0" distL="114300" distR="114300" simplePos="0" relativeHeight="251691008" behindDoc="0" locked="0" layoutInCell="1" allowOverlap="1" wp14:anchorId="03DF2B1D" wp14:editId="4168D358">
              <wp:simplePos x="0" y="0"/>
              <wp:positionH relativeFrom="column">
                <wp:posOffset>0</wp:posOffset>
              </wp:positionH>
              <wp:positionV relativeFrom="paragraph">
                <wp:posOffset>0</wp:posOffset>
              </wp:positionV>
              <wp:extent cx="5943600" cy="4245340"/>
              <wp:effectExtent l="0" t="0" r="0" b="3175"/>
              <wp:wrapSquare wrapText="bothSides"/>
              <wp:docPr id="63" name="Picture 6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diagram&#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245340"/>
                      </a:xfrm>
                      <a:prstGeom prst="rect">
                        <a:avLst/>
                      </a:prstGeom>
                    </pic:spPr>
                  </pic:pic>
                </a:graphicData>
              </a:graphic>
            </wp:anchor>
          </w:drawing>
        </w:r>
      </w:del>
      <w:ins w:id="2259" w:author="David Edge" w:date="2022-10-29T11:51:00Z">
        <w:r>
          <w:t>Nob synthetic chronologies nearing an AR1 of 0.8, while no Rock Springs Ranch synthetic chronologies r</w:t>
        </w:r>
      </w:ins>
      <w:ins w:id="2260" w:author="David Edge" w:date="2022-10-29T12:30:00Z">
        <w:r w:rsidR="00596EB7">
          <w:t>o</w:t>
        </w:r>
      </w:ins>
      <w:ins w:id="2261" w:author="David Edge" w:date="2022-10-29T11:51:00Z">
        <w:r>
          <w:t xml:space="preserve">se above 0.3. The upper bounds of the target correlation distributions </w:t>
        </w:r>
      </w:ins>
      <w:ins w:id="2262" w:author="David Edge" w:date="2022-10-29T12:30:00Z">
        <w:r w:rsidR="00596EB7">
          <w:t>we</w:t>
        </w:r>
      </w:ins>
      <w:ins w:id="2263" w:author="David Edge" w:date="2022-10-29T11:51:00Z">
        <w:r>
          <w:t>re constrained by that of the original chronology</w:t>
        </w:r>
      </w:ins>
      <w:ins w:id="2264" w:author="David Edge" w:date="2022-10-29T12:21:00Z">
        <w:r w:rsidR="00596EB7">
          <w:t>, such that the original chronolog</w:t>
        </w:r>
      </w:ins>
      <w:ins w:id="2265" w:author="David Edge" w:date="2022-10-29T12:22:00Z">
        <w:r w:rsidR="00596EB7">
          <w:t>ies</w:t>
        </w:r>
      </w:ins>
      <w:ins w:id="2266" w:author="David Edge" w:date="2022-10-29T12:21:00Z">
        <w:r w:rsidR="00596EB7">
          <w:t xml:space="preserve"> s</w:t>
        </w:r>
      </w:ins>
      <w:ins w:id="2267" w:author="David Edge" w:date="2022-10-29T12:30:00Z">
        <w:r w:rsidR="00596EB7">
          <w:t>a</w:t>
        </w:r>
      </w:ins>
      <w:ins w:id="2268" w:author="David Edge" w:date="2022-10-29T12:21:00Z">
        <w:r w:rsidR="00596EB7">
          <w:t>t near the top</w:t>
        </w:r>
      </w:ins>
      <w:ins w:id="2269" w:author="David Edge" w:date="2022-10-29T12:22:00Z">
        <w:r w:rsidR="00596EB7">
          <w:t>s</w:t>
        </w:r>
      </w:ins>
      <w:ins w:id="2270" w:author="David Edge" w:date="2022-10-29T12:21:00Z">
        <w:r w:rsidR="00596EB7">
          <w:t xml:space="preserve"> of the three distributions</w:t>
        </w:r>
      </w:ins>
      <w:ins w:id="2271" w:author="David Edge" w:date="2022-10-29T11:51:00Z">
        <w:r>
          <w:t>.</w:t>
        </w:r>
        <w:commentRangeStart w:id="2272"/>
        <w:commentRangeEnd w:id="2272"/>
        <w:r>
          <w:rPr>
            <w:rStyle w:val="CommentReference"/>
          </w:rPr>
          <w:commentReference w:id="2272"/>
        </w:r>
      </w:ins>
      <w:ins w:id="2273" w:author="David Edge" w:date="2022-10-29T12:24:00Z">
        <w:r w:rsidR="00596EB7">
          <w:t xml:space="preserve"> The </w:t>
        </w:r>
      </w:ins>
      <w:ins w:id="2274" w:author="David Edge" w:date="2022-10-29T12:26:00Z">
        <w:r w:rsidR="00596EB7">
          <w:t>chronologies which rejected the null hypothesis of one of the three regression assumptions</w:t>
        </w:r>
      </w:ins>
      <w:ins w:id="2275" w:author="David Edge" w:date="2022-10-29T12:27:00Z">
        <w:r w:rsidR="00596EB7">
          <w:t xml:space="preserve"> </w:t>
        </w:r>
      </w:ins>
      <w:ins w:id="2276" w:author="David Edge" w:date="2022-10-29T12:29:00Z">
        <w:r w:rsidR="00596EB7">
          <w:t>were</w:t>
        </w:r>
      </w:ins>
      <w:ins w:id="2277" w:author="David Edge" w:date="2022-10-29T12:27:00Z">
        <w:r w:rsidR="00596EB7">
          <w:t xml:space="preserve"> not generally of distinct distributions for any of the chronology properties. However, the three chronologies remaining at Tree No</w:t>
        </w:r>
      </w:ins>
      <w:ins w:id="2278" w:author="David Edge" w:date="2022-10-29T12:28:00Z">
        <w:r w:rsidR="00596EB7">
          <w:t>b s</w:t>
        </w:r>
      </w:ins>
      <w:ins w:id="2279" w:author="David Edge" w:date="2022-10-29T12:29:00Z">
        <w:r w:rsidR="00596EB7">
          <w:t>a</w:t>
        </w:r>
      </w:ins>
      <w:ins w:id="2280" w:author="David Edge" w:date="2022-10-29T12:28:00Z">
        <w:r w:rsidR="00596EB7">
          <w:t>t near the lower portion of the AR1 and rbar distributions.</w:t>
        </w:r>
      </w:ins>
    </w:p>
    <w:p w14:paraId="46A14901" w14:textId="0BAAE722" w:rsidR="00576219" w:rsidRDefault="001D043B" w:rsidP="00576219">
      <w:pPr>
        <w:rPr>
          <w:sz w:val="24"/>
          <w:szCs w:val="24"/>
        </w:rPr>
      </w:pPr>
      <w:r>
        <w:rPr>
          <w:sz w:val="24"/>
          <w:szCs w:val="24"/>
        </w:rPr>
        <w:t>3</w:t>
      </w:r>
      <w:r w:rsidR="00576219">
        <w:rPr>
          <w:sz w:val="24"/>
          <w:szCs w:val="24"/>
        </w:rPr>
        <w:t>.</w:t>
      </w:r>
      <w:ins w:id="2281" w:author="David Edge" w:date="2022-10-22T14:01:00Z">
        <w:r w:rsidR="0043703D">
          <w:rPr>
            <w:sz w:val="24"/>
            <w:szCs w:val="24"/>
          </w:rPr>
          <w:t>3</w:t>
        </w:r>
      </w:ins>
      <w:del w:id="2282" w:author="David Edge" w:date="2022-10-22T14:01:00Z">
        <w:r w:rsidDel="0043703D">
          <w:rPr>
            <w:sz w:val="24"/>
            <w:szCs w:val="24"/>
          </w:rPr>
          <w:delText>2</w:delText>
        </w:r>
      </w:del>
      <w:r w:rsidR="00576219">
        <w:rPr>
          <w:sz w:val="24"/>
          <w:szCs w:val="24"/>
        </w:rPr>
        <w:t xml:space="preserve"> </w:t>
      </w:r>
      <w:r w:rsidR="00576219" w:rsidRPr="003138C5">
        <w:rPr>
          <w:sz w:val="24"/>
          <w:szCs w:val="24"/>
        </w:rPr>
        <w:t>Bootstrapping</w:t>
      </w:r>
    </w:p>
    <w:p w14:paraId="7CDDD852" w14:textId="5BD7CA4C" w:rsidR="007130B8" w:rsidRDefault="0093212D" w:rsidP="00576219">
      <w:pPr>
        <w:rPr>
          <w:b/>
          <w:bCs/>
          <w:sz w:val="24"/>
          <w:szCs w:val="24"/>
        </w:rPr>
      </w:pPr>
      <w:r>
        <w:rPr>
          <w:noProof/>
        </w:rPr>
        <w:lastRenderedPageBreak/>
        <mc:AlternateContent>
          <mc:Choice Requires="wpg">
            <w:drawing>
              <wp:anchor distT="0" distB="0" distL="114300" distR="114300" simplePos="0" relativeHeight="251709440" behindDoc="0" locked="0" layoutInCell="1" allowOverlap="1" wp14:anchorId="131B405F" wp14:editId="03EF07EF">
                <wp:simplePos x="0" y="0"/>
                <wp:positionH relativeFrom="margin">
                  <wp:align>right</wp:align>
                </wp:positionH>
                <wp:positionV relativeFrom="paragraph">
                  <wp:posOffset>0</wp:posOffset>
                </wp:positionV>
                <wp:extent cx="5943600" cy="7986615"/>
                <wp:effectExtent l="0" t="0" r="0" b="0"/>
                <wp:wrapSquare wrapText="bothSides"/>
                <wp:docPr id="212" name="Group 212"/>
                <wp:cNvGraphicFramePr/>
                <a:graphic xmlns:a="http://schemas.openxmlformats.org/drawingml/2006/main">
                  <a:graphicData uri="http://schemas.microsoft.com/office/word/2010/wordprocessingGroup">
                    <wpg:wgp>
                      <wpg:cNvGrpSpPr/>
                      <wpg:grpSpPr>
                        <a:xfrm>
                          <a:off x="0" y="0"/>
                          <a:ext cx="5943600" cy="7986615"/>
                          <a:chOff x="0" y="0"/>
                          <a:chExt cx="5943600" cy="7986615"/>
                        </a:xfrm>
                      </wpg:grpSpPr>
                      <wps:wsp>
                        <wps:cNvPr id="21" name="Text Box 2"/>
                        <wps:cNvSpPr txBox="1">
                          <a:spLocks noChangeArrowheads="1"/>
                        </wps:cNvSpPr>
                        <wps:spPr bwMode="auto">
                          <a:xfrm>
                            <a:off x="0" y="6791325"/>
                            <a:ext cx="5917565" cy="1195290"/>
                          </a:xfrm>
                          <a:prstGeom prst="rect">
                            <a:avLst/>
                          </a:prstGeom>
                          <a:solidFill>
                            <a:srgbClr val="FFFFFF"/>
                          </a:solidFill>
                          <a:ln w="9525">
                            <a:noFill/>
                            <a:miter lim="800000"/>
                            <a:headEnd/>
                            <a:tailEnd/>
                          </a:ln>
                        </wps:spPr>
                        <wps:txbx>
                          <w:txbxContent>
                            <w:p w14:paraId="15AD1C17" w14:textId="5852D8B8" w:rsidR="005E0488" w:rsidRDefault="005E0488" w:rsidP="008213EF">
                              <w:pPr>
                                <w:jc w:val="both"/>
                              </w:pPr>
                              <w:r>
                                <w:t xml:space="preserve">Figure </w:t>
                              </w:r>
                              <w:del w:id="2283" w:author="David Edge" w:date="2022-10-22T13:36:00Z">
                                <w:r w:rsidDel="0023124D">
                                  <w:delText>4</w:delText>
                                </w:r>
                              </w:del>
                              <w:ins w:id="2284" w:author="David Edge" w:date="2022-10-22T13:36:00Z">
                                <w:r w:rsidR="0023124D">
                                  <w:t>5</w:t>
                                </w:r>
                              </w:ins>
                              <w:r>
                                <w:t xml:space="preserve"> </w:t>
                              </w:r>
                              <w:del w:id="2285" w:author="David Edge" w:date="2022-10-20T10:49:00Z">
                                <w:r w:rsidDel="00746E82">
                                  <w:delText>Prediction</w:delText>
                                </w:r>
                              </w:del>
                              <w:ins w:id="2286" w:author="David Edge" w:date="2022-10-20T10:49:00Z">
                                <w:r w:rsidR="00746E82">
                                  <w:t>Confidence</w:t>
                                </w:r>
                              </w:ins>
                              <w:r>
                                <w:t xml:space="preserve"> Interval </w:t>
                              </w:r>
                              <w:r w:rsidR="006A216F">
                                <w:t>Performance.</w:t>
                              </w:r>
                              <w:ins w:id="2287" w:author="David Edge" w:date="2022-10-22T13:45:00Z">
                                <w:r w:rsidR="00B65C19">
                                  <w:t xml:space="preserve"> Each point represents</w:t>
                                </w:r>
                              </w:ins>
                              <w:ins w:id="2288" w:author="David Edge" w:date="2022-10-22T13:46:00Z">
                                <w:r w:rsidR="00B65C19">
                                  <w:t xml:space="preserve"> the </w:t>
                                </w:r>
                                <w:proofErr w:type="spellStart"/>
                                <w:r w:rsidR="00B65C19">
                                  <w:t>CIC</w:t>
                                </w:r>
                                <w:r w:rsidR="00B65C19" w:rsidRPr="00B65C19">
                                  <w:rPr>
                                    <w:vertAlign w:val="subscript"/>
                                    <w:rPrChange w:id="2289" w:author="David Edge" w:date="2022-10-22T13:46:00Z">
                                      <w:rPr/>
                                    </w:rPrChange>
                                  </w:rPr>
                                  <w:t>m</w:t>
                                </w:r>
                                <w:proofErr w:type="spellEnd"/>
                                <w:r w:rsidR="00B65C19">
                                  <w:rPr>
                                    <w:vertAlign w:val="subscript"/>
                                  </w:rPr>
                                  <w:t xml:space="preserve"> </w:t>
                                </w:r>
                                <w:r w:rsidR="00B65C19">
                                  <w:t>of a chronology</w:t>
                                </w:r>
                              </w:ins>
                              <w:ins w:id="2290" w:author="David Edge" w:date="2022-10-22T13:47:00Z">
                                <w:r w:rsidR="00B65C19">
                                  <w:t xml:space="preserve">. Each </w:t>
                                </w:r>
                              </w:ins>
                              <w:ins w:id="2291" w:author="David Edge" w:date="2022-10-22T13:50:00Z">
                                <w:r w:rsidR="00B65C19">
                                  <w:t>color</w:t>
                                </w:r>
                              </w:ins>
                              <w:ins w:id="2292" w:author="David Edge" w:date="2022-10-22T13:47:00Z">
                                <w:r w:rsidR="00B65C19">
                                  <w:t xml:space="preserve"> represent</w:t>
                                </w:r>
                              </w:ins>
                              <w:ins w:id="2293" w:author="David Edge" w:date="2022-10-22T13:50:00Z">
                                <w:r w:rsidR="00B65C19">
                                  <w:t>s</w:t>
                                </w:r>
                              </w:ins>
                              <w:ins w:id="2294" w:author="David Edge" w:date="2022-10-22T13:47:00Z">
                                <w:r w:rsidR="00B65C19">
                                  <w:t xml:space="preserve"> by a </w:t>
                                </w:r>
                              </w:ins>
                              <w:ins w:id="2295" w:author="David Edge" w:date="2022-10-22T13:50:00Z">
                                <w:r w:rsidR="00B65C19">
                                  <w:t>real chronolog</w:t>
                                </w:r>
                              </w:ins>
                              <w:ins w:id="2296" w:author="David Edge" w:date="2022-10-22T13:51:00Z">
                                <w:r w:rsidR="00B65C19">
                                  <w:t>y with associated synthetic chronologies</w:t>
                                </w:r>
                              </w:ins>
                              <w:ins w:id="2297" w:author="David Edge" w:date="2022-10-22T13:47:00Z">
                                <w:r w:rsidR="00B65C19">
                                  <w:t xml:space="preserve">, with nine </w:t>
                                </w:r>
                              </w:ins>
                              <w:ins w:id="2298" w:author="David Edge" w:date="2022-10-22T13:48:00Z">
                                <w:r w:rsidR="00B65C19">
                                  <w:t>violin plots corresponding to the nine confidence interval methods.</w:t>
                                </w:r>
                              </w:ins>
                              <w:r w:rsidR="006A216F">
                                <w:t xml:space="preserve"> </w:t>
                              </w:r>
                              <w:r w:rsidR="006A216F" w:rsidRPr="006A216F">
                                <w:rPr>
                                  <w:b/>
                                  <w:bCs/>
                                </w:rPr>
                                <w:t>Ninety</w:t>
                              </w:r>
                              <w:r w:rsidR="00763B14">
                                <w:rPr>
                                  <w:b/>
                                  <w:bCs/>
                                </w:rPr>
                                <w:t xml:space="preserve"> vs. </w:t>
                              </w:r>
                              <w:del w:id="2299" w:author="Trouet, Valerie M - (trouet)" w:date="2022-10-19T16:34:00Z">
                                <w:r w:rsidR="006A216F">
                                  <w:rPr>
                                    <w:b/>
                                    <w:bCs/>
                                  </w:rPr>
                                  <w:delText>Fifty</w:delText>
                                </w:r>
                                <w:r w:rsidR="006A216F">
                                  <w:delText>:</w:delText>
                                </w:r>
                              </w:del>
                              <w:ins w:id="2300" w:author="Trouet, Valerie M - (trouet)" w:date="2022-10-19T16:34:00Z">
                                <w:r w:rsidR="006A216F">
                                  <w:rPr>
                                    <w:b/>
                                    <w:bCs/>
                                  </w:rPr>
                                  <w:t>Fifty</w:t>
                                </w:r>
                                <w:r w:rsidR="006A216F">
                                  <w:t xml:space="preserve">: </w:t>
                                </w:r>
                              </w:ins>
                              <w:ins w:id="2301" w:author="Trouet, Valerie M - (trouet) [2]" w:date="2022-10-18T17:03:00Z">
                                <w:del w:id="2302" w:author="David Edge" w:date="2022-10-22T13:44:00Z">
                                  <w:r w:rsidR="005666EB" w:rsidDel="0023124D">
                                    <w:delText>als</w:delText>
                                  </w:r>
                                </w:del>
                              </w:ins>
                              <w:ins w:id="2303" w:author="Trouet, Valerie M - (trouet) [2]" w:date="2022-10-18T17:04:00Z">
                                <w:del w:id="2304" w:author="David Edge" w:date="2022-10-22T13:44:00Z">
                                  <w:r w:rsidR="005666EB" w:rsidDel="0023124D">
                                    <w:delText xml:space="preserve">o here phrasing is very confusing. What is chronology vs. </w:delText>
                                  </w:r>
                                </w:del>
                                <w:del w:id="2305" w:author="David Edge" w:date="2022-10-20T10:49:00Z">
                                  <w:r w:rsidR="005666EB" w:rsidDel="00746E82">
                                    <w:delText>prediction</w:delText>
                                  </w:r>
                                </w:del>
                                <w:del w:id="2306" w:author="David Edge" w:date="2022-10-22T13:44:00Z">
                                  <w:r w:rsidR="005666EB" w:rsidDel="0023124D">
                                    <w:delText xml:space="preserve"> vs. reconstruction interval?? Why do you use different terms? </w:delText>
                                  </w:r>
                                </w:del>
                              </w:ins>
                              <w:del w:id="2307" w:author="David Edge" w:date="2022-10-22T13:48:00Z">
                                <w:r w:rsidR="006A216F" w:rsidDel="00B65C19">
                                  <w:delText>chronology bootstrapping interval and reconstruction-error interval</w:delText>
                                </w:r>
                              </w:del>
                              <w:ins w:id="2308" w:author="David Edge" w:date="2022-10-22T13:49:00Z">
                                <w:r w:rsidR="00B65C19">
                                  <w:t>intended capture (IC)</w:t>
                                </w:r>
                              </w:ins>
                              <w:r w:rsidR="006A216F">
                                <w:t xml:space="preserve">. </w:t>
                              </w:r>
                              <w:r w:rsidR="006A216F" w:rsidRPr="006A216F">
                                <w:rPr>
                                  <w:b/>
                                  <w:bCs/>
                                </w:rPr>
                                <w:t>Theoretical</w:t>
                              </w:r>
                              <w:r w:rsidR="00763B14">
                                <w:rPr>
                                  <w:b/>
                                  <w:bCs/>
                                </w:rPr>
                                <w:t xml:space="preserve"> vs. </w:t>
                              </w:r>
                              <w:r w:rsidR="006A216F" w:rsidRPr="006A216F">
                                <w:rPr>
                                  <w:b/>
                                  <w:bCs/>
                                </w:rPr>
                                <w:t>Empirical</w:t>
                              </w:r>
                              <w:r w:rsidR="006A216F">
                                <w:t xml:space="preserve">: method of </w:t>
                              </w:r>
                              <w:del w:id="2309" w:author="David Edge" w:date="2022-10-22T13:49:00Z">
                                <w:r w:rsidR="006A216F" w:rsidDel="00B65C19">
                                  <w:delText>reconstruction-error</w:delText>
                                </w:r>
                              </w:del>
                              <w:ins w:id="2310" w:author="David Edge" w:date="2022-10-22T13:49:00Z">
                                <w:r w:rsidR="00B65C19">
                                  <w:t>VE</w:t>
                                </w:r>
                              </w:ins>
                              <w:r w:rsidR="006A216F">
                                <w:t xml:space="preserve"> calculation.</w:t>
                              </w:r>
                              <w:r w:rsidR="006A216F" w:rsidRPr="006A216F">
                                <w:rPr>
                                  <w:b/>
                                  <w:bCs/>
                                </w:rPr>
                                <w:t xml:space="preserve"> None</w:t>
                              </w:r>
                              <w:r w:rsidR="00763B14">
                                <w:rPr>
                                  <w:b/>
                                  <w:bCs/>
                                </w:rPr>
                                <w:t xml:space="preserve"> vs. </w:t>
                              </w:r>
                              <w:r w:rsidR="006A216F" w:rsidRPr="006A216F">
                                <w:rPr>
                                  <w:b/>
                                  <w:bCs/>
                                </w:rPr>
                                <w:t>MEboot</w:t>
                              </w:r>
                              <w:r w:rsidR="00763B14">
                                <w:rPr>
                                  <w:b/>
                                  <w:bCs/>
                                </w:rPr>
                                <w:t xml:space="preserve"> vs. </w:t>
                              </w:r>
                              <w:r w:rsidR="006A216F" w:rsidRPr="006A216F">
                                <w:rPr>
                                  <w:b/>
                                  <w:bCs/>
                                </w:rPr>
                                <w:t>Traditional</w:t>
                              </w:r>
                              <w:r w:rsidR="006A216F">
                                <w:t>: Method of chronology bootstrapping. Dashed lines indicate</w:t>
                              </w:r>
                              <w:r w:rsidR="008213EF">
                                <w:t xml:space="preserve"> the</w:t>
                              </w:r>
                              <w:r w:rsidR="006A216F">
                                <w:t xml:space="preserve"> </w:t>
                              </w:r>
                              <w:r w:rsidR="008213EF">
                                <w:t xml:space="preserve">intended percent of target values to fall within </w:t>
                              </w:r>
                              <w:del w:id="2311" w:author="David Edge" w:date="2022-10-20T10:49:00Z">
                                <w:r w:rsidR="008213EF" w:rsidDel="00746E82">
                                  <w:delText>prediction</w:delText>
                                </w:r>
                              </w:del>
                              <w:ins w:id="2312" w:author="David Edge" w:date="2022-10-20T10:49:00Z">
                                <w:r w:rsidR="00746E82">
                                  <w:t>confidence</w:t>
                                </w:r>
                              </w:ins>
                              <w:r w:rsidR="008213EF">
                                <w:t xml:space="preserve"> intervals (</w:t>
                              </w:r>
                              <w:del w:id="2313" w:author="David Edge" w:date="2022-10-22T13:50:00Z">
                                <w:r w:rsidR="008213EF" w:rsidDel="00B65C19">
                                  <w:delText>intended “percent capture”).</w:delText>
                                </w:r>
                              </w:del>
                              <w:ins w:id="2314" w:author="David Edge" w:date="2022-10-22T13:50:00Z">
                                <w:r w:rsidR="00B65C19">
                                  <w:t>IC).</w:t>
                                </w:r>
                              </w:ins>
                            </w:p>
                          </w:txbxContent>
                        </wps:txbx>
                        <wps:bodyPr rot="0" vert="horz" wrap="square" lIns="91440" tIns="45720" rIns="91440" bIns="45720" anchor="t" anchorCtr="0">
                          <a:noAutofit/>
                        </wps:bodyPr>
                      </wps:wsp>
                      <pic:pic xmlns:pic="http://schemas.openxmlformats.org/drawingml/2006/picture">
                        <pic:nvPicPr>
                          <pic:cNvPr id="211" name="Picture 211" descr="A picture containing application&#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6792595"/>
                          </a:xfrm>
                          <a:prstGeom prst="rect">
                            <a:avLst/>
                          </a:prstGeom>
                        </pic:spPr>
                      </pic:pic>
                    </wpg:wgp>
                  </a:graphicData>
                </a:graphic>
              </wp:anchor>
            </w:drawing>
          </mc:Choice>
          <mc:Fallback>
            <w:pict>
              <v:group w14:anchorId="131B405F" id="Group 212" o:spid="_x0000_s1073" style="position:absolute;margin-left:416.8pt;margin-top:0;width:468pt;height:628.85pt;z-index:251709440;mso-position-horizontal:right;mso-position-horizontal-relative:margin" coordsize="59436,798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">
                <v:shape id="_x0000_s1074" type="#_x0000_t202" style="position:absolute;top:67913;width:59175;height:11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" stroked="f">
                  <v:textbox>
                    <w:txbxContent>
                      <w:p w14:paraId="15AD1C17" w14:textId="5852D8B8" w:rsidR="005E0488" w:rsidRDefault="005E0488" w:rsidP="008213EF">
                        <w:pPr>
                          <w:jc w:val="both"/>
                        </w:pPr>
                        <w:r>
                          <w:t xml:space="preserve">Figure </w:t>
                        </w:r>
                        <w:del w:id="2315" w:author="David Edge" w:date="2022-10-22T13:36:00Z">
                          <w:r w:rsidDel="0023124D">
                            <w:delText>4</w:delText>
                          </w:r>
                        </w:del>
                        <w:ins w:id="2316" w:author="David Edge" w:date="2022-10-22T13:36:00Z">
                          <w:r w:rsidR="0023124D">
                            <w:t>5</w:t>
                          </w:r>
                        </w:ins>
                        <w:r>
                          <w:t xml:space="preserve"> </w:t>
                        </w:r>
                        <w:del w:id="2317" w:author="David Edge" w:date="2022-10-20T10:49:00Z">
                          <w:r w:rsidDel="00746E82">
                            <w:delText>Prediction</w:delText>
                          </w:r>
                        </w:del>
                        <w:ins w:id="2318" w:author="David Edge" w:date="2022-10-20T10:49:00Z">
                          <w:r w:rsidR="00746E82">
                            <w:t>Confidence</w:t>
                          </w:r>
                        </w:ins>
                        <w:r>
                          <w:t xml:space="preserve"> Interval </w:t>
                        </w:r>
                        <w:r w:rsidR="006A216F">
                          <w:t>Performance.</w:t>
                        </w:r>
                        <w:ins w:id="2319" w:author="David Edge" w:date="2022-10-22T13:45:00Z">
                          <w:r w:rsidR="00B65C19">
                            <w:t xml:space="preserve"> Each point represents</w:t>
                          </w:r>
                        </w:ins>
                        <w:ins w:id="2320" w:author="David Edge" w:date="2022-10-22T13:46:00Z">
                          <w:r w:rsidR="00B65C19">
                            <w:t xml:space="preserve"> the </w:t>
                          </w:r>
                          <w:proofErr w:type="spellStart"/>
                          <w:r w:rsidR="00B65C19">
                            <w:t>CIC</w:t>
                          </w:r>
                          <w:r w:rsidR="00B65C19" w:rsidRPr="00B65C19">
                            <w:rPr>
                              <w:vertAlign w:val="subscript"/>
                              <w:rPrChange w:id="2321" w:author="David Edge" w:date="2022-10-22T13:46:00Z">
                                <w:rPr/>
                              </w:rPrChange>
                            </w:rPr>
                            <w:t>m</w:t>
                          </w:r>
                          <w:proofErr w:type="spellEnd"/>
                          <w:r w:rsidR="00B65C19">
                            <w:rPr>
                              <w:vertAlign w:val="subscript"/>
                            </w:rPr>
                            <w:t xml:space="preserve"> </w:t>
                          </w:r>
                          <w:r w:rsidR="00B65C19">
                            <w:t>of a chronology</w:t>
                          </w:r>
                        </w:ins>
                        <w:ins w:id="2322" w:author="David Edge" w:date="2022-10-22T13:47:00Z">
                          <w:r w:rsidR="00B65C19">
                            <w:t xml:space="preserve">. Each </w:t>
                          </w:r>
                        </w:ins>
                        <w:ins w:id="2323" w:author="David Edge" w:date="2022-10-22T13:50:00Z">
                          <w:r w:rsidR="00B65C19">
                            <w:t>color</w:t>
                          </w:r>
                        </w:ins>
                        <w:ins w:id="2324" w:author="David Edge" w:date="2022-10-22T13:47:00Z">
                          <w:r w:rsidR="00B65C19">
                            <w:t xml:space="preserve"> represent</w:t>
                          </w:r>
                        </w:ins>
                        <w:ins w:id="2325" w:author="David Edge" w:date="2022-10-22T13:50:00Z">
                          <w:r w:rsidR="00B65C19">
                            <w:t>s</w:t>
                          </w:r>
                        </w:ins>
                        <w:ins w:id="2326" w:author="David Edge" w:date="2022-10-22T13:47:00Z">
                          <w:r w:rsidR="00B65C19">
                            <w:t xml:space="preserve"> by a </w:t>
                          </w:r>
                        </w:ins>
                        <w:ins w:id="2327" w:author="David Edge" w:date="2022-10-22T13:50:00Z">
                          <w:r w:rsidR="00B65C19">
                            <w:t>real chronolog</w:t>
                          </w:r>
                        </w:ins>
                        <w:ins w:id="2328" w:author="David Edge" w:date="2022-10-22T13:51:00Z">
                          <w:r w:rsidR="00B65C19">
                            <w:t>y with associated synthetic chronologies</w:t>
                          </w:r>
                        </w:ins>
                        <w:ins w:id="2329" w:author="David Edge" w:date="2022-10-22T13:47:00Z">
                          <w:r w:rsidR="00B65C19">
                            <w:t xml:space="preserve">, with nine </w:t>
                          </w:r>
                        </w:ins>
                        <w:ins w:id="2330" w:author="David Edge" w:date="2022-10-22T13:48:00Z">
                          <w:r w:rsidR="00B65C19">
                            <w:t>violin plots corresponding to the nine confidence interval methods.</w:t>
                          </w:r>
                        </w:ins>
                        <w:r w:rsidR="006A216F">
                          <w:t xml:space="preserve"> </w:t>
                        </w:r>
                        <w:r w:rsidR="006A216F" w:rsidRPr="006A216F">
                          <w:rPr>
                            <w:b/>
                            <w:bCs/>
                          </w:rPr>
                          <w:t>Ninety</w:t>
                        </w:r>
                        <w:r w:rsidR="00763B14">
                          <w:rPr>
                            <w:b/>
                            <w:bCs/>
                          </w:rPr>
                          <w:t xml:space="preserve"> vs. </w:t>
                        </w:r>
                        <w:del w:id="2331" w:author="Trouet, Valerie M - (trouet)" w:date="2022-10-19T16:34:00Z">
                          <w:r w:rsidR="006A216F">
                            <w:rPr>
                              <w:b/>
                              <w:bCs/>
                            </w:rPr>
                            <w:delText>Fifty</w:delText>
                          </w:r>
                          <w:r w:rsidR="006A216F">
                            <w:delText>:</w:delText>
                          </w:r>
                        </w:del>
                        <w:ins w:id="2332" w:author="Trouet, Valerie M - (trouet)" w:date="2022-10-19T16:34:00Z">
                          <w:r w:rsidR="006A216F">
                            <w:rPr>
                              <w:b/>
                              <w:bCs/>
                            </w:rPr>
                            <w:t>Fifty</w:t>
                          </w:r>
                          <w:r w:rsidR="006A216F">
                            <w:t xml:space="preserve">: </w:t>
                          </w:r>
                        </w:ins>
                        <w:ins w:id="2333" w:author="Trouet, Valerie M - (trouet) [2]" w:date="2022-10-18T17:03:00Z">
                          <w:del w:id="2334" w:author="David Edge" w:date="2022-10-22T13:44:00Z">
                            <w:r w:rsidR="005666EB" w:rsidDel="0023124D">
                              <w:delText>als</w:delText>
                            </w:r>
                          </w:del>
                        </w:ins>
                        <w:ins w:id="2335" w:author="Trouet, Valerie M - (trouet) [2]" w:date="2022-10-18T17:04:00Z">
                          <w:del w:id="2336" w:author="David Edge" w:date="2022-10-22T13:44:00Z">
                            <w:r w:rsidR="005666EB" w:rsidDel="0023124D">
                              <w:delText xml:space="preserve">o here phrasing is very confusing. What is chronology vs. </w:delText>
                            </w:r>
                          </w:del>
                          <w:del w:id="2337" w:author="David Edge" w:date="2022-10-20T10:49:00Z">
                            <w:r w:rsidR="005666EB" w:rsidDel="00746E82">
                              <w:delText>prediction</w:delText>
                            </w:r>
                          </w:del>
                          <w:del w:id="2338" w:author="David Edge" w:date="2022-10-22T13:44:00Z">
                            <w:r w:rsidR="005666EB" w:rsidDel="0023124D">
                              <w:delText xml:space="preserve"> vs. reconstruction interval?? Why do you use different terms? </w:delText>
                            </w:r>
                          </w:del>
                        </w:ins>
                        <w:del w:id="2339" w:author="David Edge" w:date="2022-10-22T13:48:00Z">
                          <w:r w:rsidR="006A216F" w:rsidDel="00B65C19">
                            <w:delText>chronology bootstrapping interval and reconstruction-error interval</w:delText>
                          </w:r>
                        </w:del>
                        <w:ins w:id="2340" w:author="David Edge" w:date="2022-10-22T13:49:00Z">
                          <w:r w:rsidR="00B65C19">
                            <w:t>intended capture (IC)</w:t>
                          </w:r>
                        </w:ins>
                        <w:r w:rsidR="006A216F">
                          <w:t xml:space="preserve">. </w:t>
                        </w:r>
                        <w:r w:rsidR="006A216F" w:rsidRPr="006A216F">
                          <w:rPr>
                            <w:b/>
                            <w:bCs/>
                          </w:rPr>
                          <w:t>Theoretical</w:t>
                        </w:r>
                        <w:r w:rsidR="00763B14">
                          <w:rPr>
                            <w:b/>
                            <w:bCs/>
                          </w:rPr>
                          <w:t xml:space="preserve"> vs. </w:t>
                        </w:r>
                        <w:r w:rsidR="006A216F" w:rsidRPr="006A216F">
                          <w:rPr>
                            <w:b/>
                            <w:bCs/>
                          </w:rPr>
                          <w:t>Empirical</w:t>
                        </w:r>
                        <w:r w:rsidR="006A216F">
                          <w:t xml:space="preserve">: method of </w:t>
                        </w:r>
                        <w:del w:id="2341" w:author="David Edge" w:date="2022-10-22T13:49:00Z">
                          <w:r w:rsidR="006A216F" w:rsidDel="00B65C19">
                            <w:delText>reconstruction-error</w:delText>
                          </w:r>
                        </w:del>
                        <w:ins w:id="2342" w:author="David Edge" w:date="2022-10-22T13:49:00Z">
                          <w:r w:rsidR="00B65C19">
                            <w:t>VE</w:t>
                          </w:r>
                        </w:ins>
                        <w:r w:rsidR="006A216F">
                          <w:t xml:space="preserve"> calculation.</w:t>
                        </w:r>
                        <w:r w:rsidR="006A216F" w:rsidRPr="006A216F">
                          <w:rPr>
                            <w:b/>
                            <w:bCs/>
                          </w:rPr>
                          <w:t xml:space="preserve"> None</w:t>
                        </w:r>
                        <w:r w:rsidR="00763B14">
                          <w:rPr>
                            <w:b/>
                            <w:bCs/>
                          </w:rPr>
                          <w:t xml:space="preserve"> vs. </w:t>
                        </w:r>
                        <w:r w:rsidR="006A216F" w:rsidRPr="006A216F">
                          <w:rPr>
                            <w:b/>
                            <w:bCs/>
                          </w:rPr>
                          <w:t>MEboot</w:t>
                        </w:r>
                        <w:r w:rsidR="00763B14">
                          <w:rPr>
                            <w:b/>
                            <w:bCs/>
                          </w:rPr>
                          <w:t xml:space="preserve"> vs. </w:t>
                        </w:r>
                        <w:r w:rsidR="006A216F" w:rsidRPr="006A216F">
                          <w:rPr>
                            <w:b/>
                            <w:bCs/>
                          </w:rPr>
                          <w:t>Traditional</w:t>
                        </w:r>
                        <w:r w:rsidR="006A216F">
                          <w:t>: Method of chronology bootstrapping. Dashed lines indicate</w:t>
                        </w:r>
                        <w:r w:rsidR="008213EF">
                          <w:t xml:space="preserve"> the</w:t>
                        </w:r>
                        <w:r w:rsidR="006A216F">
                          <w:t xml:space="preserve"> </w:t>
                        </w:r>
                        <w:r w:rsidR="008213EF">
                          <w:t xml:space="preserve">intended percent of target values to fall within </w:t>
                        </w:r>
                        <w:del w:id="2343" w:author="David Edge" w:date="2022-10-20T10:49:00Z">
                          <w:r w:rsidR="008213EF" w:rsidDel="00746E82">
                            <w:delText>prediction</w:delText>
                          </w:r>
                        </w:del>
                        <w:ins w:id="2344" w:author="David Edge" w:date="2022-10-20T10:49:00Z">
                          <w:r w:rsidR="00746E82">
                            <w:t>confidence</w:t>
                          </w:r>
                        </w:ins>
                        <w:r w:rsidR="008213EF">
                          <w:t xml:space="preserve"> intervals (</w:t>
                        </w:r>
                        <w:del w:id="2345" w:author="David Edge" w:date="2022-10-22T13:50:00Z">
                          <w:r w:rsidR="008213EF" w:rsidDel="00B65C19">
                            <w:delText>intended “percent capture”).</w:delText>
                          </w:r>
                        </w:del>
                        <w:ins w:id="2346" w:author="David Edge" w:date="2022-10-22T13:50:00Z">
                          <w:r w:rsidR="00B65C19">
                            <w:t>IC).</w:t>
                          </w:r>
                        </w:ins>
                      </w:p>
                    </w:txbxContent>
                  </v:textbox>
                </v:shape>
                <v:shape id="Picture 211" o:spid="_x0000_s1075" type="#_x0000_t75" alt="A picture containing application&#10;&#10;Description automatically generated" style="position:absolute;width:59436;height:67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">
                  <v:imagedata r:id="rId28" o:title="A picture containing application&#10;&#10;Description automatically generated"/>
                </v:shape>
                <w10:wrap type="square" anchorx="margin"/>
              </v:group>
            </w:pict>
          </mc:Fallback>
        </mc:AlternateContent>
      </w:r>
      <w:r w:rsidR="001D043B">
        <w:t xml:space="preserve">The width of </w:t>
      </w:r>
      <w:del w:id="2347" w:author="Trouet, Valerie M - (trouet)" w:date="2022-10-19T16:34:00Z">
        <w:r w:rsidR="001D043B">
          <w:delText>traditional</w:delText>
        </w:r>
      </w:del>
      <w:ins w:id="2348" w:author="Trouet, Valerie M - (trouet)" w:date="2022-10-19T16:34:00Z">
        <w:r w:rsidR="001D043B">
          <w:t>traditional</w:t>
        </w:r>
      </w:ins>
      <w:ins w:id="2349" w:author="Trouet, Valerie M - (trouet) [2]" w:date="2022-10-18T16:42:00Z">
        <w:r w:rsidR="00C33539">
          <w:t>ly</w:t>
        </w:r>
      </w:ins>
      <w:r w:rsidR="001D043B">
        <w:t xml:space="preserve"> bootstrapped intervals </w:t>
      </w:r>
      <w:del w:id="2350" w:author="David Edge" w:date="2022-10-29T12:29:00Z">
        <w:r w:rsidR="001D043B" w:rsidDel="00596EB7">
          <w:delText xml:space="preserve">was </w:delText>
        </w:r>
      </w:del>
      <w:ins w:id="2351" w:author="David Edge" w:date="2022-10-29T12:30:00Z">
        <w:r w:rsidR="00596EB7">
          <w:t>wa</w:t>
        </w:r>
      </w:ins>
      <w:ins w:id="2352" w:author="David Edge" w:date="2022-10-29T12:29:00Z">
        <w:r w:rsidR="00596EB7">
          <w:t>s</w:t>
        </w:r>
        <w:r w:rsidR="00596EB7">
          <w:t xml:space="preserve"> </w:t>
        </w:r>
      </w:ins>
      <w:r w:rsidR="001D043B">
        <w:t xml:space="preserve">consistently greater than the MEboot intervals at </w:t>
      </w:r>
      <w:r w:rsidR="001D043B">
        <w:lastRenderedPageBreak/>
        <w:t>both 50- and 90-percetile</w:t>
      </w:r>
      <w:r w:rsidR="00617B5B">
        <w:t xml:space="preserve"> (</w:t>
      </w:r>
      <w:commentRangeStart w:id="2353"/>
      <w:del w:id="2354" w:author="David Edge" w:date="2022-10-22T13:24:00Z">
        <w:r w:rsidR="00617B5B" w:rsidDel="00F27CFD">
          <w:delText xml:space="preserve">cite what is now </w:delText>
        </w:r>
      </w:del>
      <w:r w:rsidR="00617B5B">
        <w:t>Fig</w:t>
      </w:r>
      <w:del w:id="2355" w:author="David Edge" w:date="2022-10-22T13:24:00Z">
        <w:r w:rsidR="00617B5B" w:rsidDel="00F27CFD">
          <w:delText>.</w:delText>
        </w:r>
      </w:del>
      <w:r w:rsidR="00617B5B">
        <w:t xml:space="preserve"> </w:t>
      </w:r>
      <w:del w:id="2356" w:author="David Edge" w:date="2022-10-22T13:24:00Z">
        <w:r w:rsidR="00617B5B" w:rsidDel="00F27CFD">
          <w:delText>4</w:delText>
        </w:r>
      </w:del>
      <w:del w:id="2357" w:author="Trouet, Valerie M - (trouet)" w:date="2022-10-19T16:34:00Z">
        <w:r w:rsidR="00617B5B">
          <w:delText>?)</w:delText>
        </w:r>
      </w:del>
      <w:ins w:id="2358" w:author="David Edge" w:date="2022-10-22T13:24:00Z">
        <w:r w:rsidR="00F27CFD">
          <w:t>5</w:t>
        </w:r>
      </w:ins>
      <w:del w:id="2359" w:author="Trouet, Valerie M - (trouet)" w:date="2022-10-19T16:34:00Z">
        <w:r w:rsidR="001D043B">
          <w:delText>.</w:delText>
        </w:r>
      </w:del>
      <w:ins w:id="2360" w:author="Trouet, Valerie M - (trouet)" w:date="2022-10-19T16:34:00Z">
        <w:del w:id="2361" w:author="David Edge" w:date="2022-10-22T13:24:00Z">
          <w:r w:rsidR="00617B5B" w:rsidDel="00F27CFD">
            <w:delText>?</w:delText>
          </w:r>
        </w:del>
        <w:commentRangeEnd w:id="2353"/>
        <w:r w:rsidR="00C33539">
          <w:rPr>
            <w:rStyle w:val="CommentReference"/>
          </w:rPr>
          <w:commentReference w:id="2353"/>
        </w:r>
        <w:r w:rsidR="00617B5B">
          <w:t>)</w:t>
        </w:r>
        <w:r w:rsidR="001D043B">
          <w:t>.</w:t>
        </w:r>
      </w:ins>
      <w:r w:rsidR="00780FFA">
        <w:t xml:space="preserve"> </w:t>
      </w:r>
      <w:commentRangeStart w:id="2362"/>
      <w:r w:rsidR="00780FFA">
        <w:t>Both techniques produce</w:t>
      </w:r>
      <w:ins w:id="2363" w:author="David Edge" w:date="2022-10-29T12:30:00Z">
        <w:r w:rsidR="00596EB7">
          <w:t>d</w:t>
        </w:r>
      </w:ins>
      <w:del w:id="2364" w:author="David Edge" w:date="2022-10-29T12:29:00Z">
        <w:r w:rsidR="00780FFA" w:rsidDel="00596EB7">
          <w:delText>d</w:delText>
        </w:r>
      </w:del>
      <w:r w:rsidR="00780FFA">
        <w:t xml:space="preserve"> variable </w:t>
      </w:r>
      <w:commentRangeStart w:id="2365"/>
      <w:r w:rsidR="00780FFA">
        <w:t>chronology</w:t>
      </w:r>
      <w:commentRangeEnd w:id="2365"/>
      <w:r w:rsidR="00724EDB">
        <w:rPr>
          <w:rStyle w:val="CommentReference"/>
        </w:rPr>
        <w:commentReference w:id="2365"/>
      </w:r>
      <w:r w:rsidR="00780FFA">
        <w:t xml:space="preserve"> error through time, </w:t>
      </w:r>
      <w:del w:id="2366" w:author="David Edge" w:date="2022-10-29T12:46:00Z">
        <w:r w:rsidR="0030068F" w:rsidDel="0030068F">
          <w:rPr>
            <w:noProof/>
          </w:rPr>
          <w:drawing>
            <wp:anchor distT="0" distB="0" distL="114300" distR="114300" simplePos="0" relativeHeight="251707392" behindDoc="0" locked="0" layoutInCell="1" allowOverlap="1" wp14:anchorId="09EB9EDD" wp14:editId="7A38CA6D">
              <wp:simplePos x="0" y="0"/>
              <wp:positionH relativeFrom="column">
                <wp:posOffset>0</wp:posOffset>
              </wp:positionH>
              <wp:positionV relativeFrom="paragraph">
                <wp:posOffset>0</wp:posOffset>
              </wp:positionV>
              <wp:extent cx="5943600" cy="5943600"/>
              <wp:effectExtent l="0" t="0" r="0" b="0"/>
              <wp:wrapSquare wrapText="bothSides"/>
              <wp:docPr id="209" name="Picture 20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picture containing graphical user interface&#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anchor>
          </w:drawing>
        </w:r>
      </w:del>
      <w:del w:id="2367" w:author="David Edge" w:date="2022-10-29T12:44:00Z">
        <w:r w:rsidR="0030068F" w:rsidDel="0030068F">
          <w:rPr>
            <w:noProof/>
          </w:rPr>
          <w:drawing>
            <wp:anchor distT="0" distB="0" distL="114300" distR="114300" simplePos="0" relativeHeight="251697152" behindDoc="0" locked="0" layoutInCell="1" allowOverlap="1" wp14:anchorId="6ACC409C" wp14:editId="7EAC941E">
              <wp:simplePos x="0" y="0"/>
              <wp:positionH relativeFrom="column">
                <wp:posOffset>0</wp:posOffset>
              </wp:positionH>
              <wp:positionV relativeFrom="paragraph">
                <wp:posOffset>0</wp:posOffset>
              </wp:positionV>
              <wp:extent cx="5943600" cy="5943531"/>
              <wp:effectExtent l="0" t="0" r="0" b="635"/>
              <wp:wrapSquare wrapText="bothSides"/>
              <wp:docPr id="200" name="Picture 20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Chart&#10;&#10;Description automatically generated with medium confidence"/>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943531"/>
                      </a:xfrm>
                      <a:prstGeom prst="rect">
                        <a:avLst/>
                      </a:prstGeom>
                    </pic:spPr>
                  </pic:pic>
                </a:graphicData>
              </a:graphic>
            </wp:anchor>
          </w:drawing>
        </w:r>
      </w:del>
      <w:r w:rsidR="00780FFA">
        <w:t>unequal positive</w:t>
      </w:r>
      <w:r w:rsidR="00617B5B">
        <w:t xml:space="preserve"> and </w:t>
      </w:r>
      <w:r w:rsidR="00780FFA">
        <w:t>negative errors at any given year, and generally larger error ranges at more extreme chronology values</w:t>
      </w:r>
      <w:ins w:id="2368" w:author="David Edge" w:date="2022-10-19T16:34:00Z">
        <w:r w:rsidR="00780FFA">
          <w:t>.</w:t>
        </w:r>
        <w:commentRangeEnd w:id="2362"/>
        <w:r w:rsidR="00622654">
          <w:rPr>
            <w:rStyle w:val="CommentReference"/>
          </w:rPr>
          <w:commentReference w:id="2362"/>
        </w:r>
      </w:ins>
      <w:ins w:id="2369" w:author="Trouet, Valerie M - (trouet) [2]" w:date="2022-10-18T16:44:00Z">
        <w:del w:id="2370" w:author="David Edge" w:date="2022-10-29T12:23:00Z">
          <w:r w:rsidR="00C33539" w:rsidDel="00596EB7">
            <w:delText xml:space="preserve"> (Fig. X?)</w:delText>
          </w:r>
        </w:del>
      </w:ins>
      <w:ins w:id="2371" w:author="Trouet, Valerie M - (trouet)" w:date="2022-10-19T16:34:00Z">
        <w:del w:id="2372" w:author="David Edge" w:date="2022-10-29T12:23:00Z">
          <w:r w:rsidR="00780FFA" w:rsidDel="00596EB7">
            <w:delText>.</w:delText>
          </w:r>
        </w:del>
      </w:ins>
    </w:p>
    <w:p w14:paraId="50055885" w14:textId="055F65D3" w:rsidR="001D043B" w:rsidRPr="00854870" w:rsidDel="0043703D" w:rsidRDefault="002741A9" w:rsidP="001D043B">
      <w:pPr>
        <w:rPr>
          <w:del w:id="2373" w:author="David Edge" w:date="2022-10-22T14:01:00Z"/>
          <w:sz w:val="24"/>
          <w:szCs w:val="24"/>
        </w:rPr>
      </w:pPr>
      <w:del w:id="2374" w:author="David Edge" w:date="2022-10-28T13:39:00Z">
        <w:r w:rsidDel="002741A9">
          <w:rPr>
            <w:noProof/>
            <w:sz w:val="24"/>
            <w:szCs w:val="24"/>
          </w:rPr>
          <w:drawing>
            <wp:anchor distT="0" distB="0" distL="114300" distR="114300" simplePos="0" relativeHeight="251619328" behindDoc="0" locked="0" layoutInCell="1" allowOverlap="1" wp14:anchorId="1B0970B9" wp14:editId="740A2C6F">
              <wp:simplePos x="0" y="0"/>
              <wp:positionH relativeFrom="column">
                <wp:posOffset>0</wp:posOffset>
              </wp:positionH>
              <wp:positionV relativeFrom="paragraph">
                <wp:posOffset>9525</wp:posOffset>
              </wp:positionV>
              <wp:extent cx="5943600" cy="3396520"/>
              <wp:effectExtent l="0" t="0" r="0" b="0"/>
              <wp:wrapSquare wrapText="bothSides"/>
              <wp:docPr id="6" name="Picture 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har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96520"/>
                      </a:xfrm>
                      <a:prstGeom prst="rect">
                        <a:avLst/>
                      </a:prstGeom>
                    </pic:spPr>
                  </pic:pic>
                </a:graphicData>
              </a:graphic>
            </wp:anchor>
          </w:drawing>
        </w:r>
      </w:del>
      <w:del w:id="2375" w:author="David Edge" w:date="2022-10-22T14:01:00Z">
        <w:r w:rsidR="001D043B" w:rsidDel="0043703D">
          <w:rPr>
            <w:sz w:val="24"/>
            <w:szCs w:val="24"/>
          </w:rPr>
          <w:delText xml:space="preserve">3.3 </w:delText>
        </w:r>
      </w:del>
      <w:del w:id="2376" w:author="David Edge" w:date="2022-10-22T13:13:00Z">
        <w:r w:rsidR="001D043B" w:rsidRPr="00854870" w:rsidDel="00D764DE">
          <w:rPr>
            <w:sz w:val="24"/>
            <w:szCs w:val="24"/>
          </w:rPr>
          <w:delText xml:space="preserve">Reconstructions and </w:delText>
        </w:r>
        <w:r w:rsidR="001D043B" w:rsidDel="00D764DE">
          <w:rPr>
            <w:sz w:val="24"/>
            <w:szCs w:val="24"/>
          </w:rPr>
          <w:delText>Verification Error</w:delText>
        </w:r>
      </w:del>
    </w:p>
    <w:p w14:paraId="7064F214" w14:textId="31DF7994" w:rsidR="007130B8" w:rsidDel="0043703D" w:rsidRDefault="001F7278" w:rsidP="00761B80">
      <w:pPr>
        <w:rPr>
          <w:del w:id="2377" w:author="David Edge" w:date="2022-10-22T14:01:00Z"/>
        </w:rPr>
      </w:pPr>
      <w:commentRangeStart w:id="2378"/>
      <w:commentRangeEnd w:id="2378"/>
      <w:r>
        <w:rPr>
          <w:rStyle w:val="CommentReference"/>
        </w:rPr>
        <w:commentReference w:id="2378"/>
      </w:r>
      <w:del w:id="2379" w:author="David Edge" w:date="2022-10-22T13:08:00Z">
        <w:r w:rsidR="006252A5" w:rsidDel="00D764DE">
          <w:delText xml:space="preserve">Many of the </w:delText>
        </w:r>
      </w:del>
      <w:ins w:id="2380" w:author="Trouet, Valerie M - (trouet) [2]" w:date="2022-10-18T16:45:00Z">
        <w:del w:id="2381" w:author="David Edge" w:date="2022-10-22T13:08:00Z">
          <w:r w:rsidR="00724EDB" w:rsidDel="00D764DE">
            <w:delText xml:space="preserve"> </w:delText>
          </w:r>
        </w:del>
      </w:ins>
      <w:del w:id="2382" w:author="David Edge" w:date="2022-10-22T13:08:00Z">
        <w:r w:rsidR="006252A5" w:rsidDel="00D764DE">
          <w:delText xml:space="preserve">chronologies failed one or more of the regression assumptions tested (Fig </w:delText>
        </w:r>
        <w:r w:rsidR="0017193B" w:rsidDel="00D764DE">
          <w:delText>3</w:delText>
        </w:r>
        <w:r w:rsidR="006252A5" w:rsidDel="00D764DE">
          <w:delText xml:space="preserve">). </w:delText>
        </w:r>
        <w:r w:rsidR="006252A5" w:rsidRPr="006252A5" w:rsidDel="00D764DE">
          <w:delText>The</w:delText>
        </w:r>
        <w:r w:rsidR="006252A5" w:rsidDel="00D764DE">
          <w:delText xml:space="preserve"> regression residuals from the Arrowsmith Mountain chronology and the</w:delText>
        </w:r>
        <w:r w:rsidR="006252A5" w:rsidRPr="006252A5" w:rsidDel="00D764DE">
          <w:delText xml:space="preserve"> majority </w:delText>
        </w:r>
      </w:del>
      <w:ins w:id="2383" w:author="Trouet, Valerie M - (trouet) [2]" w:date="2022-10-18T16:46:00Z">
        <w:del w:id="2384" w:author="David Edge" w:date="2022-10-22T13:08:00Z">
          <w:r w:rsidR="00724EDB" w:rsidDel="00D764DE">
            <w:delText xml:space="preserve">(Xpercent) </w:delText>
          </w:r>
        </w:del>
      </w:ins>
      <w:del w:id="2385" w:author="David Edge" w:date="2022-10-22T13:08:00Z">
        <w:r w:rsidR="006252A5" w:rsidRPr="006252A5" w:rsidDel="00D764DE">
          <w:delText>of</w:delText>
        </w:r>
        <w:r w:rsidR="006252A5" w:rsidDel="00D764DE">
          <w:delText xml:space="preserve"> the associated synthetic</w:delText>
        </w:r>
        <w:r w:rsidR="006252A5" w:rsidRPr="006252A5" w:rsidDel="00D764DE">
          <w:delText xml:space="preserve"> chronologies</w:delText>
        </w:r>
        <w:r w:rsidR="006252A5" w:rsidDel="00D764DE">
          <w:delText xml:space="preserve"> failed th</w:delText>
        </w:r>
        <w:r w:rsidR="006252A5" w:rsidRPr="006252A5" w:rsidDel="00D764DE">
          <w:delText>e assumption of no autocorrelation</w:delText>
        </w:r>
        <w:r w:rsidR="006252A5" w:rsidDel="00D764DE">
          <w:delText>.</w:delText>
        </w:r>
        <w:commentRangeStart w:id="2386"/>
        <w:r w:rsidR="006252A5" w:rsidDel="00D764DE">
          <w:delText xml:space="preserve"> Several </w:delText>
        </w:r>
        <w:commentRangeEnd w:id="2386"/>
        <w:r w:rsidR="00724EDB" w:rsidDel="00D764DE">
          <w:rPr>
            <w:rStyle w:val="CommentReference"/>
          </w:rPr>
          <w:commentReference w:id="2386"/>
        </w:r>
        <w:r w:rsidR="006252A5" w:rsidDel="00D764DE">
          <w:delText xml:space="preserve">of the Arrowsmith Mountain </w:delText>
        </w:r>
        <w:r w:rsidR="00914E6F" w:rsidDel="00D764DE">
          <w:delText>c</w:delText>
        </w:r>
        <w:r w:rsidR="006252A5" w:rsidDel="00D764DE">
          <w:delText>hronologies also failed the test of normality in</w:delText>
        </w:r>
      </w:del>
      <w:ins w:id="2387" w:author="Microsoft Office User" w:date="2022-10-13T13:34:00Z">
        <w:del w:id="2388" w:author="David Edge" w:date="2022-10-22T13:08:00Z">
          <w:r w:rsidR="00622654" w:rsidDel="00D764DE">
            <w:delText>had</w:delText>
          </w:r>
        </w:del>
      </w:ins>
      <w:del w:id="2389" w:author="David Edge" w:date="2022-10-22T13:08:00Z">
        <w:r w:rsidR="006252A5" w:rsidDel="00D764DE">
          <w:delText xml:space="preserve"> regression residuals</w:delText>
        </w:r>
      </w:del>
      <w:ins w:id="2390" w:author="Microsoft Office User" w:date="2022-10-13T13:34:00Z">
        <w:del w:id="2391" w:author="David Edge" w:date="2022-10-22T13:08:00Z">
          <w:r w:rsidR="00622654" w:rsidDel="00D764DE">
            <w:delText xml:space="preserve"> that were not normally distributed</w:delText>
          </w:r>
        </w:del>
      </w:ins>
      <w:ins w:id="2392" w:author="Trouet, Valerie M - (trouet)" w:date="2022-10-19T16:34:00Z">
        <w:del w:id="2393" w:author="David Edge" w:date="2022-10-22T13:08:00Z">
          <w:r w:rsidR="006252A5" w:rsidDel="00D764DE">
            <w:delText xml:space="preserve">. </w:delText>
          </w:r>
        </w:del>
      </w:ins>
      <w:ins w:id="2394" w:author="Trouet, Valerie M - (trouet) [2]" w:date="2022-10-18T16:47:00Z">
        <w:del w:id="2395" w:author="David Edge" w:date="2022-10-22T13:08:00Z">
          <w:r w:rsidR="00724EDB" w:rsidDel="00D764DE">
            <w:delText xml:space="preserve">All Rock </w:delText>
          </w:r>
        </w:del>
      </w:ins>
      <w:del w:id="2396" w:author="David Edge" w:date="2022-10-22T13:08:00Z">
        <w:r w:rsidR="00D64217" w:rsidDel="00D764DE">
          <w:delText xml:space="preserve">Several Rock Springs Ranch synthetic chronologies </w:delText>
        </w:r>
      </w:del>
      <w:ins w:id="2397" w:author="Trouet, Valerie M - (trouet) [2]" w:date="2022-10-18T16:47:00Z">
        <w:del w:id="2398" w:author="David Edge" w:date="2022-10-22T13:08:00Z">
          <w:r w:rsidR="00724EDB" w:rsidDel="00D764DE">
            <w:delText>all passed the autocorrelation test</w:delText>
          </w:r>
        </w:del>
      </w:ins>
      <w:ins w:id="2399" w:author="Trouet, Valerie M - (trouet) [2]" w:date="2022-10-18T16:48:00Z">
        <w:del w:id="2400" w:author="David Edge" w:date="2022-10-22T13:08:00Z">
          <w:r w:rsidR="00724EDB" w:rsidDel="00D764DE">
            <w:delText>, but X%</w:delText>
          </w:r>
        </w:del>
      </w:ins>
      <w:ins w:id="2401" w:author="Trouet, Valerie M - (trouet) [2]" w:date="2022-10-18T16:47:00Z">
        <w:del w:id="2402" w:author="David Edge" w:date="2022-10-22T13:08:00Z">
          <w:r w:rsidR="00724EDB" w:rsidDel="00D764DE">
            <w:delText xml:space="preserve"> </w:delText>
          </w:r>
        </w:del>
      </w:ins>
      <w:commentRangeStart w:id="2403"/>
      <w:del w:id="2404" w:author="David Edge" w:date="2022-10-22T13:08:00Z">
        <w:r w:rsidR="00D64217" w:rsidRPr="00622654" w:rsidDel="00D764DE">
          <w:rPr>
            <w:highlight w:val="yellow"/>
            <w:rPrChange w:id="2405" w:author="Microsoft Office User" w:date="2022-10-19T16:34:00Z">
              <w:rPr/>
            </w:rPrChange>
          </w:rPr>
          <w:delText>failed tests of normality and homoscedasticity</w:delText>
        </w:r>
        <w:commentRangeEnd w:id="2403"/>
        <w:r w:rsidR="00622654" w:rsidDel="00D764DE">
          <w:rPr>
            <w:rStyle w:val="CommentReference"/>
          </w:rPr>
          <w:commentReference w:id="2403"/>
        </w:r>
        <w:r w:rsidR="00D64217" w:rsidDel="00D764DE">
          <w:delText xml:space="preserve">, though all passed the autocorrelation test. Nearly all chronologies from Tree Nob passed all regression assumptions, with only three </w:delText>
        </w:r>
        <w:r w:rsidR="00D64217" w:rsidRPr="00622654" w:rsidDel="00D764DE">
          <w:rPr>
            <w:highlight w:val="yellow"/>
            <w:rPrChange w:id="2406" w:author="Microsoft Office User" w:date="2022-10-19T16:34:00Z">
              <w:rPr/>
            </w:rPrChange>
          </w:rPr>
          <w:delText>failing the residual autocorrelation test</w:delText>
        </w:r>
        <w:r w:rsidR="00D64217" w:rsidDel="00D764DE">
          <w:delText>.</w:delText>
        </w:r>
      </w:del>
    </w:p>
    <w:p w14:paraId="3BB7B08A" w14:textId="7A0C5ACF" w:rsidR="004B5220" w:rsidDel="00D764DE" w:rsidRDefault="004B5220" w:rsidP="00761B80">
      <w:pPr>
        <w:rPr>
          <w:del w:id="2407" w:author="David Edge" w:date="2022-10-22T13:10:00Z"/>
        </w:rPr>
      </w:pPr>
      <w:commentRangeStart w:id="2408"/>
      <w:del w:id="2409" w:author="David Edge" w:date="2022-10-22T13:10:00Z">
        <w:r w:rsidDel="00D764DE">
          <w:delText>In order to use an</w:delText>
        </w:r>
      </w:del>
      <w:ins w:id="2410" w:author="Trouet, Valerie M - (trouet)" w:date="2022-10-19T16:34:00Z">
        <w:del w:id="2411" w:author="David Edge" w:date="2022-10-22T13:10:00Z">
          <w:r w:rsidDel="00D764DE">
            <w:delText>a</w:delText>
          </w:r>
        </w:del>
      </w:ins>
      <w:ins w:id="2412" w:author="Trouet, Valerie M - (trouet) [2]" w:date="2022-10-18T16:48:00Z">
        <w:del w:id="2413" w:author="David Edge" w:date="2022-10-22T13:10:00Z">
          <w:r w:rsidR="0001145C" w:rsidDel="00D764DE">
            <w:delText xml:space="preserve"> SAI </w:delText>
          </w:r>
        </w:del>
      </w:ins>
      <w:del w:id="2414" w:author="David Edge" w:date="2022-10-22T13:10:00Z">
        <w:r w:rsidDel="00D764DE">
          <w:delText xml:space="preserve">n independent set-aside interval for testing the </w:delText>
        </w:r>
      </w:del>
      <w:del w:id="2415" w:author="David Edge" w:date="2022-10-20T10:49:00Z">
        <w:r w:rsidDel="00746E82">
          <w:delText>prediction</w:delText>
        </w:r>
      </w:del>
      <w:del w:id="2416" w:author="David Edge" w:date="2022-10-22T13:10:00Z">
        <w:r w:rsidDel="00D764DE">
          <w:delText xml:space="preserve"> intervals, we utilized the longest instrumental records possible. Although the</w:delText>
        </w:r>
        <w:r w:rsidR="005373B9" w:rsidDel="00D764DE">
          <w:delText>re were fewer</w:delText>
        </w:r>
        <w:r w:rsidDel="00D764DE">
          <w:delText xml:space="preserve"> instrumental climate observations </w:delText>
        </w:r>
        <w:commentRangeStart w:id="2417"/>
        <w:r w:rsidR="005373B9" w:rsidDel="00D764DE">
          <w:delText>available</w:delText>
        </w:r>
        <w:r w:rsidDel="00D764DE">
          <w:delText xml:space="preserve"> to produce th</w:delText>
        </w:r>
        <w:r w:rsidR="005373B9" w:rsidDel="00D764DE">
          <w:delText>e</w:delText>
        </w:r>
        <w:r w:rsidDel="00D764DE">
          <w:delText xml:space="preserve"> gridded dataset</w:delText>
        </w:r>
        <w:commentRangeEnd w:id="2417"/>
        <w:r w:rsidR="002C1F0D" w:rsidDel="00D764DE">
          <w:rPr>
            <w:rStyle w:val="CommentReference"/>
          </w:rPr>
          <w:commentReference w:id="2417"/>
        </w:r>
        <w:r w:rsidDel="00D764DE">
          <w:delText xml:space="preserve"> </w:delText>
        </w:r>
        <w:r w:rsidR="005373B9" w:rsidDel="00D764DE">
          <w:delText>at earlier times</w:delText>
        </w:r>
        <w:r w:rsidDel="00D764DE">
          <w:delText>, all time periods are used to represent both calibration and verification intervals</w:delText>
        </w:r>
      </w:del>
      <w:ins w:id="2418" w:author="Microsoft Office User" w:date="2022-10-13T13:39:00Z">
        <w:del w:id="2419" w:author="David Edge" w:date="2022-10-22T13:10:00Z">
          <w:r w:rsidR="001F7278" w:rsidDel="00D764DE">
            <w:delText xml:space="preserve">. </w:delText>
          </w:r>
        </w:del>
      </w:ins>
      <w:del w:id="2420" w:author="David Edge" w:date="2022-10-22T13:10:00Z">
        <w:r w:rsidR="005373B9" w:rsidDel="00D764DE">
          <w:delText>,</w:delText>
        </w:r>
        <w:r w:rsidDel="00D764DE">
          <w:delText xml:space="preserve"> and</w:delText>
        </w:r>
      </w:del>
      <w:ins w:id="2421" w:author="Microsoft Office User" w:date="2022-10-13T13:39:00Z">
        <w:del w:id="2422" w:author="David Edge" w:date="2022-10-22T13:09:00Z">
          <w:r w:rsidR="001F7278" w:rsidDel="00D764DE">
            <w:delText>N</w:delText>
          </w:r>
        </w:del>
      </w:ins>
      <w:del w:id="2423" w:author="David Edge" w:date="2022-10-19T16:34:00Z">
        <w:r w:rsidR="005373B9">
          <w:delText>,</w:delText>
        </w:r>
        <w:r>
          <w:delText xml:space="preserve"> and</w:delText>
        </w:r>
      </w:del>
      <w:del w:id="2424" w:author="David Edge" w:date="2022-10-22T13:09:00Z">
        <w:r w:rsidDel="00D764DE">
          <w:delText xml:space="preserve"> no </w:delText>
        </w:r>
      </w:del>
      <w:ins w:id="2425" w:author="Microsoft Office User" w:date="2022-10-13T13:40:00Z">
        <w:del w:id="2426" w:author="David Edge" w:date="2022-10-22T13:09:00Z">
          <w:r w:rsidR="001F7278" w:rsidDel="00D764DE">
            <w:delText>s</w:delText>
          </w:r>
        </w:del>
      </w:ins>
      <w:del w:id="2427" w:author="David Edge" w:date="2022-10-19T16:34:00Z">
        <w:r>
          <w:delText>trend</w:delText>
        </w:r>
      </w:del>
      <w:del w:id="2428" w:author="David Edge" w:date="2022-10-22T13:09:00Z">
        <w:r w:rsidDel="00D764DE">
          <w:delText xml:space="preserve"> in uncertainties became </w:delText>
        </w:r>
      </w:del>
      <w:ins w:id="2429" w:author="Microsoft Office User" w:date="2022-10-13T13:40:00Z">
        <w:del w:id="2430" w:author="David Edge" w:date="2022-10-22T13:09:00Z">
          <w:r w:rsidR="001F7278" w:rsidDel="00D764DE">
            <w:delText xml:space="preserve">were </w:delText>
          </w:r>
        </w:del>
      </w:ins>
      <w:del w:id="2431" w:author="David Edge" w:date="2022-10-22T13:09:00Z">
        <w:r w:rsidDel="00D764DE">
          <w:delText>apparent</w:delText>
        </w:r>
      </w:del>
      <w:ins w:id="2432" w:author="Microsoft Office User" w:date="2022-10-13T13:39:00Z">
        <w:del w:id="2433" w:author="David Edge" w:date="2022-10-22T13:09:00Z">
          <w:r w:rsidR="001F7278" w:rsidDel="00D764DE">
            <w:delText xml:space="preserve"> across time periods used for </w:delText>
          </w:r>
        </w:del>
      </w:ins>
      <w:ins w:id="2434" w:author="Microsoft Office User" w:date="2022-10-13T13:40:00Z">
        <w:del w:id="2435" w:author="David Edge" w:date="2022-10-22T13:09:00Z">
          <w:r w:rsidR="001F7278" w:rsidDel="00D764DE">
            <w:delText>calibration and verification intervals</w:delText>
          </w:r>
        </w:del>
      </w:ins>
      <w:ins w:id="2436" w:author="Trouet, Valerie M - (trouet)" w:date="2022-10-19T16:34:00Z">
        <w:del w:id="2437" w:author="David Edge" w:date="2022-10-22T13:09:00Z">
          <w:r w:rsidDel="00D764DE">
            <w:delText>.</w:delText>
          </w:r>
          <w:commentRangeEnd w:id="2408"/>
          <w:r w:rsidR="002C1F0D" w:rsidDel="00D764DE">
            <w:rPr>
              <w:rStyle w:val="CommentReference"/>
            </w:rPr>
            <w:commentReference w:id="2408"/>
          </w:r>
        </w:del>
      </w:ins>
    </w:p>
    <w:p w14:paraId="3A41AA1F" w14:textId="2C096729" w:rsidR="0017193B" w:rsidRDefault="0017193B" w:rsidP="0017193B">
      <w:pPr>
        <w:rPr>
          <w:sz w:val="24"/>
          <w:szCs w:val="24"/>
        </w:rPr>
      </w:pPr>
      <w:r>
        <w:rPr>
          <w:sz w:val="24"/>
          <w:szCs w:val="24"/>
        </w:rPr>
        <w:t xml:space="preserve">3.4 </w:t>
      </w:r>
      <w:del w:id="2438" w:author="David Edge" w:date="2022-10-20T10:49:00Z">
        <w:r w:rsidRPr="00854870" w:rsidDel="00746E82">
          <w:rPr>
            <w:sz w:val="24"/>
            <w:szCs w:val="24"/>
          </w:rPr>
          <w:delText>Prediction</w:delText>
        </w:r>
      </w:del>
      <w:ins w:id="2439" w:author="David Edge" w:date="2022-10-20T10:49:00Z">
        <w:r w:rsidR="00746E82">
          <w:rPr>
            <w:sz w:val="24"/>
            <w:szCs w:val="24"/>
          </w:rPr>
          <w:t>Confidence</w:t>
        </w:r>
      </w:ins>
      <w:r w:rsidRPr="00854870">
        <w:rPr>
          <w:sz w:val="24"/>
          <w:szCs w:val="24"/>
        </w:rPr>
        <w:t xml:space="preserve"> Interval Testing</w:t>
      </w:r>
    </w:p>
    <w:p w14:paraId="6CC0EE63" w14:textId="23B68B74" w:rsidR="00F22EB3" w:rsidRDefault="003138F0" w:rsidP="00F22EB3">
      <w:pPr>
        <w:rPr>
          <w:ins w:id="2440" w:author="Trouet, Valerie M - (trouet) [2]" w:date="2022-10-18T17:00:00Z"/>
          <w:b/>
          <w:bCs/>
          <w:sz w:val="24"/>
          <w:szCs w:val="24"/>
        </w:rPr>
      </w:pPr>
      <w:r>
        <w:rPr>
          <w:noProof/>
        </w:rPr>
        <mc:AlternateContent>
          <mc:Choice Requires="wpg">
            <w:drawing>
              <wp:anchor distT="0" distB="0" distL="114300" distR="114300" simplePos="0" relativeHeight="251693056" behindDoc="0" locked="0" layoutInCell="1" allowOverlap="1" wp14:anchorId="73B58558" wp14:editId="42C6613D">
                <wp:simplePos x="0" y="0"/>
                <wp:positionH relativeFrom="margin">
                  <wp:align>right</wp:align>
                </wp:positionH>
                <wp:positionV relativeFrom="paragraph">
                  <wp:posOffset>2011045</wp:posOffset>
                </wp:positionV>
                <wp:extent cx="5943600" cy="4194810"/>
                <wp:effectExtent l="0" t="0" r="0" b="0"/>
                <wp:wrapSquare wrapText="bothSides"/>
                <wp:docPr id="196" name="Group 196"/>
                <wp:cNvGraphicFramePr/>
                <a:graphic xmlns:a="http://schemas.openxmlformats.org/drawingml/2006/main">
                  <a:graphicData uri="http://schemas.microsoft.com/office/word/2010/wordprocessingGroup">
                    <wpg:wgp>
                      <wpg:cNvGrpSpPr/>
                      <wpg:grpSpPr>
                        <a:xfrm>
                          <a:off x="0" y="0"/>
                          <a:ext cx="5943600" cy="4194810"/>
                          <a:chOff x="0" y="0"/>
                          <a:chExt cx="5943600" cy="4195421"/>
                        </a:xfrm>
                      </wpg:grpSpPr>
                      <wps:wsp>
                        <wps:cNvPr id="7" name="Text Box 2"/>
                        <wps:cNvSpPr txBox="1">
                          <a:spLocks noChangeArrowheads="1"/>
                        </wps:cNvSpPr>
                        <wps:spPr bwMode="auto">
                          <a:xfrm>
                            <a:off x="0" y="3323645"/>
                            <a:ext cx="5943269" cy="871776"/>
                          </a:xfrm>
                          <a:prstGeom prst="rect">
                            <a:avLst/>
                          </a:prstGeom>
                          <a:solidFill>
                            <a:srgbClr val="FFFFFF"/>
                          </a:solidFill>
                          <a:ln w="9525">
                            <a:noFill/>
                            <a:miter lim="800000"/>
                            <a:headEnd/>
                            <a:tailEnd/>
                          </a:ln>
                        </wps:spPr>
                        <wps:txbx>
                          <w:txbxContent>
                            <w:p w14:paraId="3C607DF5" w14:textId="1DB5818A" w:rsidR="00F54133" w:rsidRDefault="00F54133" w:rsidP="0051533A">
                              <w:pPr>
                                <w:jc w:val="both"/>
                              </w:pPr>
                              <w:r>
                                <w:t xml:space="preserve">Figure </w:t>
                              </w:r>
                              <w:del w:id="2441" w:author="David Edge" w:date="2022-10-22T13:36:00Z">
                                <w:r w:rsidDel="0023124D">
                                  <w:delText>5</w:delText>
                                </w:r>
                              </w:del>
                              <w:ins w:id="2442" w:author="David Edge" w:date="2022-10-22T13:36:00Z">
                                <w:r w:rsidR="0023124D">
                                  <w:t>6</w:t>
                                </w:r>
                              </w:ins>
                              <w:r>
                                <w:t xml:space="preserve"> Correlations between Chronology Properties and </w:t>
                              </w:r>
                              <w:del w:id="2443" w:author="David Edge" w:date="2022-10-20T10:49:00Z">
                                <w:r w:rsidDel="00746E82">
                                  <w:delText>Prediction</w:delText>
                                </w:r>
                              </w:del>
                              <w:ins w:id="2444" w:author="David Edge" w:date="2022-10-20T10:49:00Z">
                                <w:r w:rsidR="00746E82">
                                  <w:t>Confidence</w:t>
                                </w:r>
                              </w:ins>
                              <w:r>
                                <w:t xml:space="preserve"> Interval Capture. Individual points represent a correlation between the rate of capture for a </w:t>
                              </w:r>
                              <w:del w:id="2445" w:author="David Edge" w:date="2022-10-20T10:49:00Z">
                                <w:r w:rsidDel="00746E82">
                                  <w:delText>prediction</w:delText>
                                </w:r>
                              </w:del>
                              <w:ins w:id="2446" w:author="David Edge" w:date="2022-10-20T10:49:00Z">
                                <w:r w:rsidR="00746E82">
                                  <w:t>confidence</w:t>
                                </w:r>
                              </w:ins>
                              <w:r>
                                <w:t xml:space="preserve"> interval method</w:t>
                              </w:r>
                              <w:r w:rsidR="005E210C">
                                <w:t xml:space="preserve"> at a particular site and the chronology properties of the chronologies utilized</w:t>
                              </w:r>
                              <w:r>
                                <w:t xml:space="preserve"> </w:t>
                              </w:r>
                              <w:r w:rsidR="005E210C">
                                <w:t>(</w:t>
                              </w:r>
                              <w:r>
                                <w:t>n=201</w:t>
                              </w:r>
                              <w:r w:rsidR="005E210C">
                                <w:t xml:space="preserve"> each)</w:t>
                              </w:r>
                              <w:r>
                                <w:t>.</w:t>
                              </w:r>
                              <w:r w:rsidR="005E210C">
                                <w:t xml:space="preserve"> The red dashed lines at r=</w:t>
                              </w:r>
                              <w:r w:rsidR="005E210C">
                                <w:rPr>
                                  <w:rFonts w:cstheme="minorHAnsi"/>
                                </w:rPr>
                                <w:t>±</w:t>
                              </w:r>
                              <w:r w:rsidR="005E210C">
                                <w:t>0.25 represent a threshold for relationships</w:t>
                              </w:r>
                              <w:r w:rsidR="00055633">
                                <w:t xml:space="preserve"> of interest</w:t>
                              </w:r>
                              <w:r w:rsidR="005E210C">
                                <w:t>.</w:t>
                              </w:r>
                            </w:p>
                          </w:txbxContent>
                        </wps:txbx>
                        <wps:bodyPr rot="0" vert="horz" wrap="square" lIns="91440" tIns="45720" rIns="91440" bIns="45720" anchor="t" anchorCtr="0">
                          <a:noAutofit/>
                        </wps:bodyPr>
                      </wps:wsp>
                      <pic:pic xmlns:pic="http://schemas.openxmlformats.org/drawingml/2006/picture">
                        <pic:nvPicPr>
                          <pic:cNvPr id="195" name="Picture 195" descr="Char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wpg:wgp>
                  </a:graphicData>
                </a:graphic>
              </wp:anchor>
            </w:drawing>
          </mc:Choice>
          <mc:Fallback>
            <w:pict>
              <v:group w14:anchorId="73B58558" id="Group 196" o:spid="_x0000_s1076" style="position:absolute;margin-left:416.8pt;margin-top:158.35pt;width:468pt;height:330.3pt;z-index:251693056;mso-position-horizontal:right;mso-position-horizontal-relative:margin" coordsize="59436,41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">
                <v:shape id="_x0000_s1077" type="#_x0000_t202" style="position:absolute;top:33236;width:59432;height:8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3C607DF5" w14:textId="1DB5818A" w:rsidR="00F54133" w:rsidRDefault="00F54133" w:rsidP="0051533A">
                        <w:pPr>
                          <w:jc w:val="both"/>
                        </w:pPr>
                        <w:r>
                          <w:t xml:space="preserve">Figure </w:t>
                        </w:r>
                        <w:del w:id="2447" w:author="David Edge" w:date="2022-10-22T13:36:00Z">
                          <w:r w:rsidDel="0023124D">
                            <w:delText>5</w:delText>
                          </w:r>
                        </w:del>
                        <w:ins w:id="2448" w:author="David Edge" w:date="2022-10-22T13:36:00Z">
                          <w:r w:rsidR="0023124D">
                            <w:t>6</w:t>
                          </w:r>
                        </w:ins>
                        <w:r>
                          <w:t xml:space="preserve"> Correlations between Chronology Properties and </w:t>
                        </w:r>
                        <w:del w:id="2449" w:author="David Edge" w:date="2022-10-20T10:49:00Z">
                          <w:r w:rsidDel="00746E82">
                            <w:delText>Prediction</w:delText>
                          </w:r>
                        </w:del>
                        <w:ins w:id="2450" w:author="David Edge" w:date="2022-10-20T10:49:00Z">
                          <w:r w:rsidR="00746E82">
                            <w:t>Confidence</w:t>
                          </w:r>
                        </w:ins>
                        <w:r>
                          <w:t xml:space="preserve"> Interval Capture. Individual points represent a correlation between the rate of capture for a </w:t>
                        </w:r>
                        <w:del w:id="2451" w:author="David Edge" w:date="2022-10-20T10:49:00Z">
                          <w:r w:rsidDel="00746E82">
                            <w:delText>prediction</w:delText>
                          </w:r>
                        </w:del>
                        <w:ins w:id="2452" w:author="David Edge" w:date="2022-10-20T10:49:00Z">
                          <w:r w:rsidR="00746E82">
                            <w:t>confidence</w:t>
                          </w:r>
                        </w:ins>
                        <w:r>
                          <w:t xml:space="preserve"> interval method</w:t>
                        </w:r>
                        <w:r w:rsidR="005E210C">
                          <w:t xml:space="preserve"> at a particular site and the chronology properties of the chronologies utilized</w:t>
                        </w:r>
                        <w:r>
                          <w:t xml:space="preserve"> </w:t>
                        </w:r>
                        <w:r w:rsidR="005E210C">
                          <w:t>(</w:t>
                        </w:r>
                        <w:r>
                          <w:t>n=201</w:t>
                        </w:r>
                        <w:r w:rsidR="005E210C">
                          <w:t xml:space="preserve"> each)</w:t>
                        </w:r>
                        <w:r>
                          <w:t>.</w:t>
                        </w:r>
                        <w:r w:rsidR="005E210C">
                          <w:t xml:space="preserve"> The red dashed lines at r=</w:t>
                        </w:r>
                        <w:r w:rsidR="005E210C">
                          <w:rPr>
                            <w:rFonts w:cstheme="minorHAnsi"/>
                          </w:rPr>
                          <w:t>±</w:t>
                        </w:r>
                        <w:r w:rsidR="005E210C">
                          <w:t>0.25 represent a threshold for relationships</w:t>
                        </w:r>
                        <w:r w:rsidR="00055633">
                          <w:t xml:space="preserve"> of interest</w:t>
                        </w:r>
                        <w:r w:rsidR="005E210C">
                          <w:t>.</w:t>
                        </w:r>
                      </w:p>
                    </w:txbxContent>
                  </v:textbox>
                </v:shape>
                <v:shape id="Picture 195" o:spid="_x0000_s1078" type="#_x0000_t75" alt="Chart&#10;&#10;Description automatically generated" style="position:absolute;width:59436;height:33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">
                  <v:imagedata r:id="rId33" o:title="Chart&#10;&#10;Description automatically generated"/>
                </v:shape>
                <w10:wrap type="square" anchorx="margin"/>
              </v:group>
            </w:pict>
          </mc:Fallback>
        </mc:AlternateContent>
      </w:r>
      <w:commentRangeStart w:id="2453"/>
      <w:commentRangeEnd w:id="2453"/>
      <w:r w:rsidR="001F7278">
        <w:rPr>
          <w:rStyle w:val="CommentReference"/>
        </w:rPr>
        <w:commentReference w:id="2453"/>
      </w:r>
      <w:r w:rsidR="00DC596F">
        <w:t>The various</w:t>
      </w:r>
      <w:r w:rsidR="00645B93">
        <w:t xml:space="preserve"> </w:t>
      </w:r>
      <w:del w:id="2454" w:author="David Edge" w:date="2022-10-20T10:49:00Z">
        <w:r w:rsidR="00645B93" w:rsidDel="00746E82">
          <w:delText>prediction</w:delText>
        </w:r>
      </w:del>
      <w:ins w:id="2455" w:author="David Edge" w:date="2022-10-20T10:49:00Z">
        <w:r w:rsidR="00746E82">
          <w:t>confidence</w:t>
        </w:r>
      </w:ins>
      <w:r w:rsidR="00645B93">
        <w:t xml:space="preserve"> interval methods </w:t>
      </w:r>
      <w:r w:rsidR="00DC596F">
        <w:t xml:space="preserve">showed variable success in capturing the </w:t>
      </w:r>
      <w:del w:id="2456" w:author="David Edge" w:date="2022-10-22T13:40:00Z">
        <w:r w:rsidR="00DC596F" w:rsidDel="0023124D">
          <w:delText>intended percentage of target data</w:delText>
        </w:r>
      </w:del>
      <w:ins w:id="2457" w:author="David Edge" w:date="2022-10-22T13:40:00Z">
        <w:r w:rsidR="0023124D">
          <w:t>IC</w:t>
        </w:r>
      </w:ins>
      <w:ins w:id="2458" w:author="Microsoft Office User" w:date="2022-10-13T13:52:00Z">
        <w:del w:id="2459" w:author="David Edge" w:date="2022-10-22T13:41:00Z">
          <w:r w:rsidR="00D66AD4" w:rsidDel="0023124D">
            <w:delText xml:space="preserve">, the intended percent of target values to fall within </w:delText>
          </w:r>
        </w:del>
        <w:del w:id="2460" w:author="David Edge" w:date="2022-10-20T10:49:00Z">
          <w:r w:rsidR="00D66AD4" w:rsidDel="00746E82">
            <w:delText>prediction</w:delText>
          </w:r>
        </w:del>
        <w:del w:id="2461" w:author="David Edge" w:date="2022-10-22T13:41:00Z">
          <w:r w:rsidR="00D66AD4" w:rsidDel="0023124D">
            <w:delText xml:space="preserve"> intervals</w:delText>
          </w:r>
        </w:del>
      </w:ins>
      <w:ins w:id="2462" w:author="Microsoft Office User" w:date="2022-10-19T16:34:00Z">
        <w:r w:rsidR="00DC596F">
          <w:t xml:space="preserve"> (</w:t>
        </w:r>
      </w:ins>
      <w:ins w:id="2463" w:author="Microsoft Office User" w:date="2022-10-13T13:53:00Z">
        <w:r w:rsidR="00D66AD4">
          <w:t>e.g., 0.9 for 90</w:t>
        </w:r>
        <w:r w:rsidR="00D66AD4" w:rsidRPr="00D66AD4">
          <w:rPr>
            <w:vertAlign w:val="superscript"/>
            <w:rPrChange w:id="2464" w:author="Microsoft Office User" w:date="2022-10-13T13:53:00Z">
              <w:rPr/>
            </w:rPrChange>
          </w:rPr>
          <w:t>th</w:t>
        </w:r>
        <w:r w:rsidR="00D66AD4">
          <w:t xml:space="preserve"> p</w:t>
        </w:r>
      </w:ins>
      <w:ins w:id="2465" w:author="Microsoft Office User" w:date="2022-10-13T13:54:00Z">
        <w:r w:rsidR="00D66AD4">
          <w:t>ercentile</w:t>
        </w:r>
      </w:ins>
      <w:ins w:id="2466" w:author="Microsoft Office User" w:date="2022-10-13T13:53:00Z">
        <w:r w:rsidR="00D66AD4">
          <w:t xml:space="preserve"> </w:t>
        </w:r>
      </w:ins>
      <w:ins w:id="2467" w:author="Microsoft Office User" w:date="2022-10-13T13:54:00Z">
        <w:del w:id="2468" w:author="David Edge" w:date="2022-10-20T10:49:00Z">
          <w:r w:rsidR="00D66AD4" w:rsidDel="00746E82">
            <w:delText>prediction</w:delText>
          </w:r>
        </w:del>
      </w:ins>
      <w:ins w:id="2469" w:author="David Edge" w:date="2022-10-20T10:49:00Z">
        <w:r w:rsidR="00746E82">
          <w:t>confidence</w:t>
        </w:r>
      </w:ins>
      <w:ins w:id="2470" w:author="Microsoft Office User" w:date="2022-10-13T13:54:00Z">
        <w:r w:rsidR="00D66AD4">
          <w:t xml:space="preserve"> intervals</w:t>
        </w:r>
      </w:ins>
      <w:ins w:id="2471" w:author="Microsoft Office User" w:date="2022-10-13T13:53:00Z">
        <w:r w:rsidR="00D66AD4">
          <w:t xml:space="preserve">; see </w:t>
        </w:r>
      </w:ins>
      <w:ins w:id="2472" w:author="Microsoft Office User" w:date="2022-10-13T13:52:00Z">
        <w:r w:rsidR="00D66AD4">
          <w:t xml:space="preserve">dashed lines, </w:t>
        </w:r>
      </w:ins>
      <w:ins w:id="2473" w:author="Microsoft Office User" w:date="2022-10-19T16:34:00Z">
        <w:r w:rsidR="00DC596F">
          <w:t xml:space="preserve">Fig </w:t>
        </w:r>
      </w:ins>
      <w:ins w:id="2474" w:author="David Edge" w:date="2022-10-22T13:30:00Z">
        <w:r w:rsidR="000B24BC">
          <w:t>5</w:t>
        </w:r>
      </w:ins>
      <w:ins w:id="2475" w:author="Microsoft Office User" w:date="2022-10-19T16:34:00Z">
        <w:del w:id="2476" w:author="David Edge" w:date="2022-10-22T13:30:00Z">
          <w:r w:rsidR="00DC596F" w:rsidDel="000B24BC">
            <w:delText>4</w:delText>
          </w:r>
        </w:del>
        <w:r w:rsidR="00DC596F">
          <w:t>).</w:t>
        </w:r>
      </w:ins>
      <w:ins w:id="2477" w:author="David Edge" w:date="2022-10-29T14:26:00Z">
        <w:r w:rsidR="00A10410">
          <w:t xml:space="preserve"> </w:t>
        </w:r>
      </w:ins>
      <w:ins w:id="2478" w:author="David Edge" w:date="2022-10-29T14:27:00Z">
        <w:r w:rsidR="00A10410">
          <w:t>Of the 12 methods implemented, the Non-bootstrapped VE</w:t>
        </w:r>
        <w:r w:rsidR="00A10410" w:rsidRPr="00A10410">
          <w:rPr>
            <w:vertAlign w:val="subscript"/>
            <w:rPrChange w:id="2479" w:author="David Edge" w:date="2022-10-29T14:27:00Z">
              <w:rPr/>
            </w:rPrChange>
          </w:rPr>
          <w:t>E</w:t>
        </w:r>
      </w:ins>
      <w:ins w:id="2480" w:author="David Edge" w:date="2022-10-29T12:55:00Z">
        <w:r w:rsidR="000139A2">
          <w:t xml:space="preserve"> </w:t>
        </w:r>
      </w:ins>
      <w:ins w:id="2481" w:author="David Edge" w:date="2022-10-29T14:29:00Z">
        <w:r w:rsidR="00A10410">
          <w:t>90</w:t>
        </w:r>
        <w:r w:rsidR="00A10410" w:rsidRPr="00A10410">
          <w:rPr>
            <w:vertAlign w:val="superscript"/>
            <w:rPrChange w:id="2482" w:author="David Edge" w:date="2022-10-29T14:29:00Z">
              <w:rPr/>
            </w:rPrChange>
          </w:rPr>
          <w:t>th</w:t>
        </w:r>
        <w:r w:rsidR="00A10410">
          <w:t xml:space="preserve"> percentile </w:t>
        </w:r>
      </w:ins>
      <w:ins w:id="2483" w:author="David Edge" w:date="2022-10-29T14:27:00Z">
        <w:r w:rsidR="00A10410">
          <w:t xml:space="preserve">confidence intervals </w:t>
        </w:r>
      </w:ins>
      <w:ins w:id="2484" w:author="David Edge" w:date="2022-10-29T14:28:00Z">
        <w:r w:rsidR="00A10410">
          <w:t xml:space="preserve">produced an average </w:t>
        </w:r>
        <w:proofErr w:type="spellStart"/>
        <w:r w:rsidR="00A10410">
          <w:t>CIC</w:t>
        </w:r>
      </w:ins>
      <w:ins w:id="2485" w:author="David Edge" w:date="2022-10-29T14:29:00Z">
        <w:r w:rsidR="00A10410" w:rsidRPr="00A10410">
          <w:rPr>
            <w:vertAlign w:val="subscript"/>
            <w:rPrChange w:id="2486" w:author="David Edge" w:date="2022-10-29T14:30:00Z">
              <w:rPr/>
            </w:rPrChange>
          </w:rPr>
          <w:t>m</w:t>
        </w:r>
        <w:proofErr w:type="spellEnd"/>
        <w:r w:rsidR="00A10410">
          <w:t xml:space="preserve"> close</w:t>
        </w:r>
      </w:ins>
      <w:ins w:id="2487" w:author="David Edge" w:date="2022-10-29T14:30:00Z">
        <w:r w:rsidR="00A10410">
          <w:t>st</w:t>
        </w:r>
      </w:ins>
      <w:ins w:id="2488" w:author="David Edge" w:date="2022-10-29T14:29:00Z">
        <w:r w:rsidR="00A10410">
          <w:t xml:space="preserve"> to the IC at 90.6%, with and interquartile</w:t>
        </w:r>
      </w:ins>
      <w:ins w:id="2489" w:author="David Edge" w:date="2022-10-29T14:30:00Z">
        <w:r w:rsidR="00A10410">
          <w:t xml:space="preserve"> range of 3.7%</w:t>
        </w:r>
      </w:ins>
      <w:ins w:id="2490" w:author="David Edge" w:date="2022-10-29T14:29:00Z">
        <w:r w:rsidR="00A10410">
          <w:t>.</w:t>
        </w:r>
      </w:ins>
      <w:ins w:id="2491" w:author="David Edge" w:date="2022-10-29T14:33:00Z">
        <w:r w:rsidR="00A10410">
          <w:t xml:space="preserve"> If only the chronologies that failed to reject the null hypotheses of all regression </w:t>
        </w:r>
      </w:ins>
      <w:ins w:id="2492" w:author="David Edge" w:date="2022-10-29T14:34:00Z">
        <w:r w:rsidR="00A10410">
          <w:t>assumptions are considered (ignoring the grey points in Fig 5), the Meboot VET 50</w:t>
        </w:r>
        <w:r w:rsidR="00A10410" w:rsidRPr="00A10410">
          <w:rPr>
            <w:vertAlign w:val="superscript"/>
            <w:rPrChange w:id="2493" w:author="David Edge" w:date="2022-10-29T14:34:00Z">
              <w:rPr/>
            </w:rPrChange>
          </w:rPr>
          <w:t>th</w:t>
        </w:r>
        <w:r w:rsidR="00A10410">
          <w:t xml:space="preserve"> percentile confidence interval </w:t>
        </w:r>
      </w:ins>
      <w:ins w:id="2494" w:author="David Edge" w:date="2022-10-29T14:35:00Z">
        <w:r w:rsidR="00A10410">
          <w:t xml:space="preserve">performed best, with an average </w:t>
        </w:r>
        <w:proofErr w:type="spellStart"/>
        <w:r w:rsidR="00A10410">
          <w:t>CIC</w:t>
        </w:r>
        <w:r w:rsidR="00A10410" w:rsidRPr="00A10410">
          <w:rPr>
            <w:vertAlign w:val="subscript"/>
            <w:rPrChange w:id="2495" w:author="David Edge" w:date="2022-10-29T14:35:00Z">
              <w:rPr/>
            </w:rPrChange>
          </w:rPr>
          <w:t>m</w:t>
        </w:r>
        <w:proofErr w:type="spellEnd"/>
        <w:r w:rsidR="00A10410">
          <w:t xml:space="preserve"> of 49.9%, IQR = 4.6%.</w:t>
        </w:r>
      </w:ins>
      <w:ins w:id="2496" w:author="David Edge" w:date="2022-10-29T14:27:00Z">
        <w:r w:rsidR="00A10410">
          <w:t xml:space="preserve"> </w:t>
        </w:r>
      </w:ins>
      <w:ins w:id="2497" w:author="David Edge" w:date="2022-10-29T12:55:00Z">
        <w:r w:rsidR="000139A2">
          <w:t xml:space="preserve">The </w:t>
        </w:r>
        <w:proofErr w:type="spellStart"/>
        <w:r w:rsidR="000139A2">
          <w:t>CIC</w:t>
        </w:r>
        <w:r w:rsidR="000139A2" w:rsidRPr="000139A2">
          <w:rPr>
            <w:vertAlign w:val="subscript"/>
            <w:rPrChange w:id="2498" w:author="David Edge" w:date="2022-10-29T12:55:00Z">
              <w:rPr/>
            </w:rPrChange>
          </w:rPr>
          <w:t>m</w:t>
        </w:r>
      </w:ins>
      <w:proofErr w:type="spellEnd"/>
      <w:ins w:id="2499" w:author="David Edge" w:date="2022-10-29T12:52:00Z">
        <w:r w:rsidR="000139A2">
          <w:t xml:space="preserve"> </w:t>
        </w:r>
      </w:ins>
      <w:ins w:id="2500" w:author="David Edge" w:date="2022-10-29T12:55:00Z">
        <w:r w:rsidR="000139A2">
          <w:t>values for Arrowsmith Mountain chronologies were generall</w:t>
        </w:r>
      </w:ins>
      <w:ins w:id="2501" w:author="David Edge" w:date="2022-10-29T12:56:00Z">
        <w:r w:rsidR="000139A2">
          <w:t>y higher than the IC and higher than the other two sites across all methods.</w:t>
        </w:r>
      </w:ins>
      <w:ins w:id="2502" w:author="David Edge" w:date="2022-10-29T15:10:00Z">
        <w:r w:rsidR="00331877">
          <w:t xml:space="preserve"> The difference be</w:t>
        </w:r>
      </w:ins>
      <w:ins w:id="2503" w:author="David Edge" w:date="2022-10-29T15:11:00Z">
        <w:r w:rsidR="00331877">
          <w:t xml:space="preserve">tween the average </w:t>
        </w:r>
        <w:proofErr w:type="spellStart"/>
        <w:r w:rsidR="00331877">
          <w:t>CIC</w:t>
        </w:r>
        <w:r w:rsidR="00331877" w:rsidRPr="00331877">
          <w:rPr>
            <w:vertAlign w:val="subscript"/>
            <w:rPrChange w:id="2504" w:author="David Edge" w:date="2022-10-29T15:11:00Z">
              <w:rPr/>
            </w:rPrChange>
          </w:rPr>
          <w:t>m</w:t>
        </w:r>
      </w:ins>
      <w:proofErr w:type="spellEnd"/>
      <w:ins w:id="2505" w:author="David Edge" w:date="2022-10-29T12:56:00Z">
        <w:r w:rsidR="000139A2">
          <w:t xml:space="preserve"> </w:t>
        </w:r>
      </w:ins>
      <w:ins w:id="2506" w:author="David Edge" w:date="2022-10-29T15:11:00Z">
        <w:r w:rsidR="00331877">
          <w:t>values across sites is reduced with VE</w:t>
        </w:r>
        <w:r w:rsidR="00331877" w:rsidRPr="00DF2B26">
          <w:rPr>
            <w:vertAlign w:val="subscript"/>
            <w:rPrChange w:id="2507" w:author="David Edge" w:date="2022-10-29T15:12:00Z">
              <w:rPr/>
            </w:rPrChange>
          </w:rPr>
          <w:t>T</w:t>
        </w:r>
        <w:r w:rsidR="00331877">
          <w:t xml:space="preserve"> as opposed to </w:t>
        </w:r>
      </w:ins>
      <w:ins w:id="2508" w:author="David Edge" w:date="2022-10-29T15:12:00Z">
        <w:r w:rsidR="00331877">
          <w:t>VE</w:t>
        </w:r>
        <w:r w:rsidR="00331877" w:rsidRPr="00DF2B26">
          <w:rPr>
            <w:vertAlign w:val="subscript"/>
            <w:rPrChange w:id="2509" w:author="David Edge" w:date="2022-10-29T15:12:00Z">
              <w:rPr/>
            </w:rPrChange>
          </w:rPr>
          <w:t>E</w:t>
        </w:r>
        <w:r w:rsidR="00331877">
          <w:t>, whi</w:t>
        </w:r>
      </w:ins>
      <w:ins w:id="2510" w:author="David Edge" w:date="2022-10-29T15:13:00Z">
        <w:r w:rsidR="00DF2B26">
          <w:t>l</w:t>
        </w:r>
      </w:ins>
      <w:ins w:id="2511" w:author="David Edge" w:date="2022-10-29T15:12:00Z">
        <w:r w:rsidR="00331877">
          <w:t xml:space="preserve">e the range of </w:t>
        </w:r>
        <w:proofErr w:type="spellStart"/>
        <w:r w:rsidR="00331877">
          <w:t>CIC</w:t>
        </w:r>
        <w:r w:rsidR="00331877" w:rsidRPr="00DF2B26">
          <w:rPr>
            <w:vertAlign w:val="subscript"/>
            <w:rPrChange w:id="2512" w:author="David Edge" w:date="2022-10-29T15:12:00Z">
              <w:rPr/>
            </w:rPrChange>
          </w:rPr>
          <w:t>m</w:t>
        </w:r>
        <w:proofErr w:type="spellEnd"/>
        <w:r w:rsidR="00331877">
          <w:t xml:space="preserve"> </w:t>
        </w:r>
      </w:ins>
      <w:ins w:id="2513" w:author="David Edge" w:date="2022-10-29T15:13:00Z">
        <w:r w:rsidR="00DF2B26">
          <w:t xml:space="preserve">values </w:t>
        </w:r>
      </w:ins>
      <w:ins w:id="2514" w:author="David Edge" w:date="2022-10-29T15:12:00Z">
        <w:r w:rsidR="00DF2B26">
          <w:t>for a given site is reduced with VE</w:t>
        </w:r>
        <w:r w:rsidR="00DF2B26" w:rsidRPr="00DF2B26">
          <w:rPr>
            <w:vertAlign w:val="subscript"/>
            <w:rPrChange w:id="2515" w:author="David Edge" w:date="2022-10-29T15:12:00Z">
              <w:rPr/>
            </w:rPrChange>
          </w:rPr>
          <w:t>E</w:t>
        </w:r>
        <w:r w:rsidR="00DF2B26">
          <w:t xml:space="preserve"> relative to VE</w:t>
        </w:r>
        <w:r w:rsidR="00DF2B26" w:rsidRPr="00DF2B26">
          <w:rPr>
            <w:vertAlign w:val="subscript"/>
            <w:rPrChange w:id="2516" w:author="David Edge" w:date="2022-10-29T15:12:00Z">
              <w:rPr/>
            </w:rPrChange>
          </w:rPr>
          <w:t>T</w:t>
        </w:r>
        <w:r w:rsidR="00DF2B26">
          <w:t xml:space="preserve">. </w:t>
        </w:r>
      </w:ins>
      <w:ins w:id="2517" w:author="David Edge" w:date="2022-10-29T12:52:00Z">
        <w:r w:rsidR="000139A2">
          <w:t>The 90</w:t>
        </w:r>
        <w:r w:rsidR="000139A2" w:rsidRPr="000139A2">
          <w:rPr>
            <w:vertAlign w:val="superscript"/>
            <w:rPrChange w:id="2518" w:author="David Edge" w:date="2022-10-29T12:52:00Z">
              <w:rPr/>
            </w:rPrChange>
          </w:rPr>
          <w:t>th</w:t>
        </w:r>
        <w:r w:rsidR="000139A2">
          <w:t xml:space="preserve"> percentile theoretical errors</w:t>
        </w:r>
      </w:ins>
      <w:ins w:id="2519" w:author="David Edge" w:date="2022-10-29T12:53:00Z">
        <w:r w:rsidR="000139A2">
          <w:t xml:space="preserve"> </w:t>
        </w:r>
        <w:r w:rsidR="000139A2">
          <w:t>(VE</w:t>
        </w:r>
        <w:r w:rsidR="000139A2" w:rsidRPr="005C49E3">
          <w:rPr>
            <w:vertAlign w:val="subscript"/>
          </w:rPr>
          <w:t>t90</w:t>
        </w:r>
        <w:r w:rsidR="000139A2">
          <w:t>)</w:t>
        </w:r>
      </w:ins>
      <w:ins w:id="2520" w:author="David Edge" w:date="2022-10-29T12:52:00Z">
        <w:r w:rsidR="000139A2">
          <w:t xml:space="preserve"> produced conf</w:t>
        </w:r>
      </w:ins>
      <w:ins w:id="2521" w:author="David Edge" w:date="2022-10-29T12:53:00Z">
        <w:r w:rsidR="000139A2">
          <w:t xml:space="preserve">idence intervals with </w:t>
        </w:r>
        <w:proofErr w:type="spellStart"/>
        <w:r w:rsidR="000139A2">
          <w:t>CIC</w:t>
        </w:r>
        <w:r w:rsidR="000139A2" w:rsidRPr="000139A2">
          <w:rPr>
            <w:vertAlign w:val="subscript"/>
            <w:rPrChange w:id="2522" w:author="David Edge" w:date="2022-10-29T12:53:00Z">
              <w:rPr/>
            </w:rPrChange>
          </w:rPr>
          <w:t>m</w:t>
        </w:r>
        <w:proofErr w:type="spellEnd"/>
        <w:r w:rsidR="000139A2">
          <w:t xml:space="preserve"> slightly above</w:t>
        </w:r>
      </w:ins>
      <w:ins w:id="2523" w:author="David Edge" w:date="2022-10-29T12:54:00Z">
        <w:r w:rsidR="000139A2">
          <w:t xml:space="preserve"> the</w:t>
        </w:r>
      </w:ins>
      <w:ins w:id="2524" w:author="David Edge" w:date="2022-10-29T12:53:00Z">
        <w:r w:rsidR="000139A2">
          <w:t xml:space="preserve"> IC, but</w:t>
        </w:r>
      </w:ins>
      <w:ins w:id="2525" w:author="David Edge" w:date="2022-10-29T12:54:00Z">
        <w:r w:rsidR="000139A2">
          <w:t xml:space="preserve"> the </w:t>
        </w:r>
        <w:proofErr w:type="spellStart"/>
        <w:r w:rsidR="000139A2">
          <w:t>CIC</w:t>
        </w:r>
        <w:r w:rsidR="000139A2" w:rsidRPr="000139A2">
          <w:rPr>
            <w:vertAlign w:val="subscript"/>
            <w:rPrChange w:id="2526" w:author="David Edge" w:date="2022-10-29T12:54:00Z">
              <w:rPr/>
            </w:rPrChange>
          </w:rPr>
          <w:t>m</w:t>
        </w:r>
        <w:proofErr w:type="spellEnd"/>
        <w:r w:rsidR="000139A2">
          <w:t xml:space="preserve"> distributions were</w:t>
        </w:r>
      </w:ins>
      <w:ins w:id="2527" w:author="David Edge" w:date="2022-10-29T12:53:00Z">
        <w:r w:rsidR="000139A2">
          <w:t xml:space="preserve"> consistent across the three sites.</w:t>
        </w:r>
      </w:ins>
      <w:del w:id="2528" w:author="David Edge" w:date="2022-10-19T16:34:00Z">
        <w:r w:rsidR="00DC596F">
          <w:delText xml:space="preserve"> (Fig 4).</w:delText>
        </w:r>
      </w:del>
      <w:r w:rsidR="00DC596F">
        <w:t xml:space="preserve"> </w:t>
      </w:r>
      <w:r w:rsidR="00DC596F" w:rsidRPr="00763B14">
        <w:t xml:space="preserve">The combination of MEboot, empirical reconstruction errors, and 90-percentile </w:t>
      </w:r>
      <w:del w:id="2529" w:author="David Edge" w:date="2022-10-20T10:49:00Z">
        <w:r w:rsidR="00DC596F" w:rsidRPr="00763B14" w:rsidDel="00746E82">
          <w:delText>prediction</w:delText>
        </w:r>
      </w:del>
      <w:ins w:id="2530" w:author="David Edge" w:date="2022-10-20T10:49:00Z">
        <w:r w:rsidR="00746E82">
          <w:t>confidence</w:t>
        </w:r>
      </w:ins>
      <w:r w:rsidR="00DC596F" w:rsidRPr="00763B14">
        <w:t xml:space="preserve"> intervals </w:t>
      </w:r>
      <w:r w:rsidR="00763B14">
        <w:t>was most effective</w:t>
      </w:r>
      <w:ins w:id="2531" w:author="David Edge" w:date="2022-10-29T12:57:00Z">
        <w:r w:rsidR="000139A2">
          <w:t xml:space="preserve"> at minimizing </w:t>
        </w:r>
        <w:proofErr w:type="spellStart"/>
        <w:r w:rsidR="000139A2">
          <w:t>CIC</w:t>
        </w:r>
        <w:r w:rsidR="000139A2" w:rsidRPr="000139A2">
          <w:rPr>
            <w:vertAlign w:val="subscript"/>
            <w:rPrChange w:id="2532" w:author="David Edge" w:date="2022-10-29T12:57:00Z">
              <w:rPr/>
            </w:rPrChange>
          </w:rPr>
          <w:t>m</w:t>
        </w:r>
        <w:proofErr w:type="spellEnd"/>
        <w:r w:rsidR="000139A2">
          <w:t xml:space="preserve"> - IC</w:t>
        </w:r>
      </w:ins>
      <w:del w:id="2533" w:author="Trouet, Valerie M - (trouet) [2]" w:date="2022-10-18T16:50:00Z">
        <w:r w:rsidR="00763B14" w:rsidDel="002C1F0D">
          <w:delText>,</w:delText>
        </w:r>
      </w:del>
      <w:r w:rsidR="00763B14">
        <w:t xml:space="preserve"> </w:t>
      </w:r>
      <w:ins w:id="2534" w:author="David Edge" w:date="2022-10-29T12:57:00Z">
        <w:r w:rsidR="000139A2">
          <w:t>for Tree Nob and Rock Springs Ranch ch</w:t>
        </w:r>
      </w:ins>
      <w:ins w:id="2535" w:author="David Edge" w:date="2022-10-29T12:58:00Z">
        <w:r w:rsidR="000139A2">
          <w:t xml:space="preserve">ronologies </w:t>
        </w:r>
      </w:ins>
      <w:r w:rsidR="00763B14">
        <w:t>and</w:t>
      </w:r>
      <w:del w:id="2536" w:author="Trouet, Valerie M - (trouet) [2]" w:date="2022-10-18T16:50:00Z">
        <w:r w:rsidR="00763B14" w:rsidDel="002C1F0D">
          <w:delText xml:space="preserve"> also</w:delText>
        </w:r>
      </w:del>
      <w:r w:rsidR="00763B14">
        <w:t xml:space="preserve"> produced</w:t>
      </w:r>
      <w:r w:rsidR="00BB5B61" w:rsidRPr="00763B14">
        <w:t xml:space="preserve"> the tightest grouping of </w:t>
      </w:r>
      <w:del w:id="2537" w:author="David Edge" w:date="2022-10-29T12:58:00Z">
        <w:r w:rsidR="00BB5B61" w:rsidRPr="00763B14" w:rsidDel="000139A2">
          <w:delText>outcomes</w:delText>
        </w:r>
        <w:r w:rsidR="00763B14" w:rsidDel="000139A2">
          <w:delText xml:space="preserve"> </w:delText>
        </w:r>
      </w:del>
      <w:proofErr w:type="spellStart"/>
      <w:ins w:id="2538" w:author="David Edge" w:date="2022-10-29T12:58:00Z">
        <w:r w:rsidR="000139A2">
          <w:t>CIC</w:t>
        </w:r>
        <w:r w:rsidR="000139A2" w:rsidRPr="000139A2">
          <w:rPr>
            <w:vertAlign w:val="subscript"/>
            <w:rPrChange w:id="2539" w:author="David Edge" w:date="2022-10-29T12:58:00Z">
              <w:rPr/>
            </w:rPrChange>
          </w:rPr>
          <w:t>m</w:t>
        </w:r>
        <w:proofErr w:type="spellEnd"/>
        <w:r w:rsidR="000139A2">
          <w:t xml:space="preserve"> </w:t>
        </w:r>
      </w:ins>
      <w:r w:rsidR="00763B14">
        <w:t xml:space="preserve">(Fig. </w:t>
      </w:r>
      <w:del w:id="2540" w:author="David Edge" w:date="2022-10-22T13:32:00Z">
        <w:r w:rsidR="00763B14" w:rsidDel="000B24BC">
          <w:delText>4</w:delText>
        </w:r>
      </w:del>
      <w:ins w:id="2541" w:author="David Edge" w:date="2022-10-22T13:32:00Z">
        <w:r w:rsidR="000B24BC">
          <w:t>5</w:t>
        </w:r>
      </w:ins>
      <w:r w:rsidR="00763B14">
        <w:t>)</w:t>
      </w:r>
      <w:r w:rsidR="00BB5B61" w:rsidRPr="00763B14">
        <w:t>.</w:t>
      </w:r>
      <w:r w:rsidR="00F83B3F">
        <w:t xml:space="preserve"> </w:t>
      </w:r>
      <w:del w:id="2542" w:author="David Edge" w:date="2022-10-29T13:00:00Z">
        <w:r w:rsidR="00F83B3F" w:rsidDel="000139A2">
          <w:delText xml:space="preserve">Of the </w:delText>
        </w:r>
      </w:del>
      <w:del w:id="2543" w:author="David Edge" w:date="2022-10-29T08:29:00Z">
        <w:r w:rsidR="00F83B3F" w:rsidDel="00311682">
          <w:delText>6</w:delText>
        </w:r>
      </w:del>
      <w:del w:id="2544" w:author="David Edge" w:date="2022-10-29T13:00:00Z">
        <w:r w:rsidR="00F83B3F" w:rsidDel="000139A2">
          <w:delText xml:space="preserve">03 reconstructions, all </w:delText>
        </w:r>
      </w:del>
      <w:del w:id="2545" w:author="David Edge" w:date="2022-10-20T10:49:00Z">
        <w:r w:rsidR="00F83B3F" w:rsidDel="00746E82">
          <w:delText>prediction</w:delText>
        </w:r>
      </w:del>
      <w:del w:id="2546" w:author="David Edge" w:date="2022-10-29T13:00:00Z">
        <w:r w:rsidR="00F83B3F" w:rsidDel="000139A2">
          <w:delText xml:space="preserve"> intervals produced captured between 86 and 94% of target values, with </w:delText>
        </w:r>
      </w:del>
      <w:ins w:id="2547" w:author="Trouet, Valerie M - (trouet) [2]" w:date="2022-10-18T16:51:00Z">
        <w:del w:id="2548" w:author="David Edge" w:date="2022-10-22T13:33:00Z">
          <w:r w:rsidR="00BD1003" w:rsidDel="000B24BC">
            <w:delText>a</w:delText>
          </w:r>
        </w:del>
      </w:ins>
      <w:del w:id="2549" w:author="David Edge" w:date="2022-10-22T13:33:00Z">
        <w:r w:rsidR="00F83B3F" w:rsidDel="000B24BC">
          <w:delText xml:space="preserve">the </w:delText>
        </w:r>
        <w:commentRangeStart w:id="2550"/>
        <w:r w:rsidR="00F83B3F" w:rsidDel="000B24BC">
          <w:delText>5</w:delText>
        </w:r>
        <w:r w:rsidR="00F83B3F" w:rsidRPr="009D35E0" w:rsidDel="000B24BC">
          <w:rPr>
            <w:vertAlign w:val="superscript"/>
          </w:rPr>
          <w:delText>th</w:delText>
        </w:r>
        <w:commentRangeEnd w:id="2550"/>
        <w:r w:rsidR="00BD1003" w:rsidDel="000B24BC">
          <w:rPr>
            <w:rStyle w:val="CommentReference"/>
          </w:rPr>
          <w:commentReference w:id="2550"/>
        </w:r>
        <w:r w:rsidR="00F83B3F" w:rsidDel="000B24BC">
          <w:delText xml:space="preserve"> percentile</w:delText>
        </w:r>
      </w:del>
      <w:del w:id="2551" w:author="David Edge" w:date="2022-10-29T13:00:00Z">
        <w:r w:rsidR="00F83B3F" w:rsidDel="000139A2">
          <w:delText xml:space="preserve"> </w:delText>
        </w:r>
      </w:del>
      <w:del w:id="2552" w:author="David Edge" w:date="2022-10-22T13:33:00Z">
        <w:r w:rsidR="00F83B3F" w:rsidDel="000B24BC">
          <w:delText>capture rate of</w:delText>
        </w:r>
      </w:del>
      <w:del w:id="2553" w:author="David Edge" w:date="2022-10-29T13:00:00Z">
        <w:r w:rsidR="00F83B3F" w:rsidDel="000139A2">
          <w:delText xml:space="preserve"> 88.1% and </w:delText>
        </w:r>
      </w:del>
      <w:del w:id="2554" w:author="David Edge" w:date="2022-10-22T13:33:00Z">
        <w:r w:rsidR="00F83B3F" w:rsidDel="000B24BC">
          <w:delText>the 95</w:delText>
        </w:r>
        <w:r w:rsidR="00F83B3F" w:rsidRPr="009D35E0" w:rsidDel="000B24BC">
          <w:rPr>
            <w:vertAlign w:val="superscript"/>
          </w:rPr>
          <w:delText>th</w:delText>
        </w:r>
        <w:r w:rsidR="00F83B3F" w:rsidDel="000B24BC">
          <w:delText xml:space="preserve"> percentile rate of </w:delText>
        </w:r>
      </w:del>
      <w:del w:id="2555" w:author="David Edge" w:date="2022-10-29T13:00:00Z">
        <w:r w:rsidR="00F83B3F" w:rsidDel="000139A2">
          <w:delText xml:space="preserve">92.0%. </w:delText>
        </w:r>
      </w:del>
      <w:ins w:id="2556" w:author="Microsoft Office User" w:date="2022-10-13T13:46:00Z">
        <w:del w:id="2557" w:author="David Edge" w:date="2022-10-29T13:00:00Z">
          <w:r w:rsidR="001F7278" w:rsidDel="000139A2">
            <w:delText xml:space="preserve">The </w:delText>
          </w:r>
        </w:del>
      </w:ins>
      <w:del w:id="2558" w:author="David Edge" w:date="2022-10-29T13:00:00Z">
        <w:r w:rsidR="00BB5B61" w:rsidDel="000139A2">
          <w:delText xml:space="preserve">90-percentile </w:delText>
        </w:r>
      </w:del>
      <w:del w:id="2559" w:author="David Edge" w:date="2022-10-20T10:49:00Z">
        <w:r w:rsidR="00BB5B61" w:rsidDel="00746E82">
          <w:delText>prediction</w:delText>
        </w:r>
      </w:del>
      <w:del w:id="2560" w:author="David Edge" w:date="2022-10-29T13:00:00Z">
        <w:r w:rsidR="00BB5B61" w:rsidDel="000139A2">
          <w:delText xml:space="preserve"> intervals generally captured 90% of the target data with greater consistency that</w:delText>
        </w:r>
      </w:del>
      <w:ins w:id="2561" w:author="Trouet, Valerie M - (trouet)" w:date="2022-10-19T16:34:00Z">
        <w:del w:id="2562" w:author="David Edge" w:date="2022-10-29T13:00:00Z">
          <w:r w:rsidR="00BB5B61" w:rsidDel="000139A2">
            <w:delText>tha</w:delText>
          </w:r>
        </w:del>
      </w:ins>
      <w:ins w:id="2563" w:author="Trouet, Valerie M - (trouet) [2]" w:date="2022-10-18T16:56:00Z">
        <w:del w:id="2564" w:author="David Edge" w:date="2022-10-29T13:00:00Z">
          <w:r w:rsidR="005544B2" w:rsidDel="000139A2">
            <w:delText>n</w:delText>
          </w:r>
        </w:del>
      </w:ins>
      <w:del w:id="2565" w:author="David Edge" w:date="2022-10-29T13:00:00Z">
        <w:r w:rsidR="00BB5B61" w:rsidDel="000139A2">
          <w:delText xml:space="preserve">t the 50-percentile intervals. </w:delText>
        </w:r>
      </w:del>
      <w:ins w:id="2566" w:author="Trouet, Valerie M - (trouet) [2]" w:date="2022-10-18T17:00:00Z">
        <w:del w:id="2567" w:author="David Edge" w:date="2022-10-22T13:35:00Z">
          <w:r w:rsidR="00F22EB3" w:rsidDel="0023124D">
            <w:delText xml:space="preserve">Empirical </w:delText>
          </w:r>
          <w:commentRangeStart w:id="2568"/>
          <w:r w:rsidR="00F22EB3" w:rsidDel="0023124D">
            <w:delText>reconstruction</w:delText>
          </w:r>
        </w:del>
        <w:del w:id="2569" w:author="David Edge" w:date="2022-10-22T13:42:00Z">
          <w:r w:rsidR="00F22EB3" w:rsidDel="0023124D">
            <w:delText xml:space="preserve"> </w:delText>
          </w:r>
        </w:del>
        <w:del w:id="2570" w:author="David Edge" w:date="2022-10-22T13:35:00Z">
          <w:r w:rsidR="00F22EB3" w:rsidDel="0023124D">
            <w:delText xml:space="preserve">error </w:delText>
          </w:r>
        </w:del>
        <w:commentRangeEnd w:id="2568"/>
        <w:del w:id="2571" w:author="David Edge" w:date="2022-10-29T13:00:00Z">
          <w:r w:rsidR="00F22EB3" w:rsidDel="000139A2">
            <w:rPr>
              <w:rStyle w:val="CommentReference"/>
            </w:rPr>
            <w:commentReference w:id="2568"/>
          </w:r>
          <w:r w:rsidR="00F22EB3" w:rsidDel="000139A2">
            <w:delText xml:space="preserve">improved the fit of </w:delText>
          </w:r>
        </w:del>
        <w:del w:id="2572" w:author="David Edge" w:date="2022-10-20T10:49:00Z">
          <w:r w:rsidR="00F22EB3" w:rsidDel="00746E82">
            <w:delText>prediction</w:delText>
          </w:r>
        </w:del>
        <w:del w:id="2573" w:author="David Edge" w:date="2022-10-29T13:00:00Z">
          <w:r w:rsidR="00F22EB3" w:rsidDel="000139A2">
            <w:delText xml:space="preserve"> intervals over the </w:delText>
          </w:r>
        </w:del>
        <w:del w:id="2574" w:author="David Edge" w:date="2022-10-22T13:36:00Z">
          <w:r w:rsidR="00F22EB3" w:rsidDel="0023124D">
            <w:delText>theoretical error</w:delText>
          </w:r>
        </w:del>
        <w:del w:id="2575" w:author="David Edge" w:date="2022-10-22T13:43:00Z">
          <w:r w:rsidR="00F22EB3" w:rsidDel="0023124D">
            <w:delText>.</w:delText>
          </w:r>
        </w:del>
      </w:ins>
      <w:proofErr w:type="spellStart"/>
      <w:ins w:id="2576" w:author="David Edge" w:date="2022-10-29T13:00:00Z">
        <w:r w:rsidR="000139A2">
          <w:t>CIC</w:t>
        </w:r>
        <w:r w:rsidR="000139A2" w:rsidRPr="000139A2">
          <w:rPr>
            <w:vertAlign w:val="subscript"/>
            <w:rPrChange w:id="2577" w:author="David Edge" w:date="2022-10-29T13:00:00Z">
              <w:rPr/>
            </w:rPrChange>
          </w:rPr>
          <w:t>m</w:t>
        </w:r>
        <w:proofErr w:type="spellEnd"/>
        <w:r w:rsidR="000139A2" w:rsidRPr="000139A2">
          <w:rPr>
            <w:rPrChange w:id="2578" w:author="David Edge" w:date="2022-10-29T13:00:00Z">
              <w:rPr>
                <w:vertAlign w:val="subscript"/>
              </w:rPr>
            </w:rPrChange>
          </w:rPr>
          <w:t xml:space="preserve"> </w:t>
        </w:r>
      </w:ins>
      <w:ins w:id="2579" w:author="David Edge" w:date="2022-10-29T13:09:00Z">
        <w:r>
          <w:t>wa</w:t>
        </w:r>
      </w:ins>
      <w:ins w:id="2580" w:author="David Edge" w:date="2022-10-29T13:00:00Z">
        <w:r w:rsidR="000139A2" w:rsidRPr="000139A2">
          <w:rPr>
            <w:rPrChange w:id="2581" w:author="David Edge" w:date="2022-10-29T13:00:00Z">
              <w:rPr>
                <w:vertAlign w:val="subscript"/>
              </w:rPr>
            </w:rPrChange>
          </w:rPr>
          <w:t>s</w:t>
        </w:r>
      </w:ins>
      <w:ins w:id="2582" w:author="David Edge" w:date="2022-10-29T13:01:00Z">
        <w:r w:rsidR="000139A2">
          <w:t xml:space="preserve"> successively wider from no bootstrapping</w:t>
        </w:r>
        <w:r>
          <w:t>,</w:t>
        </w:r>
        <w:r w:rsidR="000139A2">
          <w:t xml:space="preserve"> to MEboot, to traditional bootstrapping</w:t>
        </w:r>
      </w:ins>
      <w:ins w:id="2583" w:author="David Edge" w:date="2022-10-29T13:02:00Z">
        <w:r>
          <w:t xml:space="preserve">, with traditional bootstrapping </w:t>
        </w:r>
        <w:proofErr w:type="spellStart"/>
        <w:r>
          <w:t>CIC</w:t>
        </w:r>
        <w:r w:rsidRPr="003138F0">
          <w:rPr>
            <w:vertAlign w:val="subscript"/>
            <w:rPrChange w:id="2584" w:author="David Edge" w:date="2022-10-29T13:02:00Z">
              <w:rPr/>
            </w:rPrChange>
          </w:rPr>
          <w:t>m</w:t>
        </w:r>
        <w:proofErr w:type="spellEnd"/>
        <w:r>
          <w:t xml:space="preserve"> generally greater than IC.</w:t>
        </w:r>
      </w:ins>
      <w:ins w:id="2585" w:author="David Edge" w:date="2022-10-29T13:03:00Z">
        <w:r>
          <w:t xml:space="preserve"> Individual </w:t>
        </w:r>
        <w:proofErr w:type="spellStart"/>
        <w:r>
          <w:t>CIC</w:t>
        </w:r>
        <w:r w:rsidRPr="003138F0">
          <w:rPr>
            <w:vertAlign w:val="subscript"/>
            <w:rPrChange w:id="2586" w:author="David Edge" w:date="2022-10-29T13:04:00Z">
              <w:rPr/>
            </w:rPrChange>
          </w:rPr>
          <w:t>m</w:t>
        </w:r>
        <w:proofErr w:type="spellEnd"/>
        <w:r>
          <w:t xml:space="preserve"> </w:t>
        </w:r>
        <w:r>
          <w:lastRenderedPageBreak/>
          <w:t xml:space="preserve">distributions </w:t>
        </w:r>
      </w:ins>
      <w:ins w:id="2587" w:author="David Edge" w:date="2022-10-29T13:10:00Z">
        <w:r>
          <w:t>we</w:t>
        </w:r>
      </w:ins>
      <w:ins w:id="2588" w:author="David Edge" w:date="2022-10-29T13:03:00Z">
        <w:r>
          <w:t xml:space="preserve">re generally wider for traditional </w:t>
        </w:r>
      </w:ins>
      <w:ins w:id="2589" w:author="David Edge" w:date="2022-10-29T13:04:00Z">
        <w:r>
          <w:t>bootstrapping compared with no bootstrapping and MEboot.</w:t>
        </w:r>
      </w:ins>
      <w:ins w:id="2590" w:author="David Edge" w:date="2022-10-29T13:03:00Z">
        <w:r>
          <w:t xml:space="preserve"> </w:t>
        </w:r>
      </w:ins>
    </w:p>
    <w:p w14:paraId="1F6D43B1" w14:textId="02F99278" w:rsidR="007130B8" w:rsidDel="00F22EB3" w:rsidRDefault="00C83D32" w:rsidP="0017193B">
      <w:pPr>
        <w:rPr>
          <w:del w:id="2591" w:author="Trouet, Valerie M - (trouet) [2]" w:date="2022-10-18T16:59:00Z"/>
        </w:rPr>
      </w:pPr>
      <w:del w:id="2592" w:author="David Edge" w:date="2022-10-28T15:42:00Z">
        <w:r w:rsidDel="00C83D32">
          <w:rPr>
            <w:noProof/>
          </w:rPr>
          <w:drawing>
            <wp:anchor distT="0" distB="0" distL="114300" distR="114300" simplePos="0" relativeHeight="251678720" behindDoc="0" locked="0" layoutInCell="1" allowOverlap="1" wp14:anchorId="04A8DD5F" wp14:editId="04813430">
              <wp:simplePos x="0" y="0"/>
              <wp:positionH relativeFrom="column">
                <wp:posOffset>0</wp:posOffset>
              </wp:positionH>
              <wp:positionV relativeFrom="paragraph">
                <wp:posOffset>0</wp:posOffset>
              </wp:positionV>
              <wp:extent cx="5943600" cy="5943600"/>
              <wp:effectExtent l="0" t="0" r="0" b="0"/>
              <wp:wrapSquare wrapText="bothSides"/>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anchor>
          </w:drawing>
        </w:r>
      </w:del>
      <w:del w:id="2593" w:author="David Edge" w:date="2022-10-24T17:14:00Z">
        <w:r w:rsidR="003D7DF8" w:rsidDel="003D7DF8">
          <w:rPr>
            <w:noProof/>
          </w:rPr>
          <w:drawing>
            <wp:anchor distT="0" distB="0" distL="114300" distR="114300" simplePos="0" relativeHeight="251674624" behindDoc="0" locked="0" layoutInCell="1" allowOverlap="1" wp14:anchorId="5419B956" wp14:editId="658D9B06">
              <wp:simplePos x="0" y="0"/>
              <wp:positionH relativeFrom="column">
                <wp:posOffset>0</wp:posOffset>
              </wp:positionH>
              <wp:positionV relativeFrom="paragraph">
                <wp:posOffset>0</wp:posOffset>
              </wp:positionV>
              <wp:extent cx="5943600" cy="5943600"/>
              <wp:effectExtent l="0" t="0" r="0" b="0"/>
              <wp:wrapSquare wrapText="bothSides"/>
              <wp:docPr id="59" name="Picture 5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chart&#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anchor>
          </w:drawing>
        </w:r>
      </w:del>
      <w:del w:id="2594" w:author="David Edge" w:date="2022-10-23T16:28:00Z">
        <w:r w:rsidR="00283ED6" w:rsidDel="00283ED6">
          <w:rPr>
            <w:noProof/>
          </w:rPr>
          <w:drawing>
            <wp:anchor distT="0" distB="0" distL="114300" distR="114300" simplePos="0" relativeHeight="251627520" behindDoc="0" locked="0" layoutInCell="1" allowOverlap="1" wp14:anchorId="2AD84364" wp14:editId="45578C8B">
              <wp:simplePos x="0" y="0"/>
              <wp:positionH relativeFrom="column">
                <wp:posOffset>0</wp:posOffset>
              </wp:positionH>
              <wp:positionV relativeFrom="paragraph">
                <wp:posOffset>0</wp:posOffset>
              </wp:positionV>
              <wp:extent cx="5943600" cy="5943235"/>
              <wp:effectExtent l="0" t="0" r="0" b="635"/>
              <wp:wrapSquare wrapText="bothSides"/>
              <wp:docPr id="17" name="Picture 17"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timeline&#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5943235"/>
                      </a:xfrm>
                      <a:prstGeom prst="rect">
                        <a:avLst/>
                      </a:prstGeom>
                    </pic:spPr>
                  </pic:pic>
                </a:graphicData>
              </a:graphic>
            </wp:anchor>
          </w:drawing>
        </w:r>
      </w:del>
      <w:del w:id="2595" w:author="David Edge" w:date="2022-10-20T10:49:00Z">
        <w:r w:rsidR="00BB5B61" w:rsidDel="00746E82">
          <w:delText>Prediction</w:delText>
        </w:r>
      </w:del>
      <w:del w:id="2596" w:author="David Edge" w:date="2022-10-29T13:05:00Z">
        <w:r w:rsidR="00BB5B61" w:rsidDel="003138F0">
          <w:delText xml:space="preserve"> intervals produced with MEboot generally capture</w:delText>
        </w:r>
        <w:r w:rsidR="00763B14" w:rsidDel="003138F0">
          <w:delText>d</w:delText>
        </w:r>
        <w:r w:rsidR="00BB5B61" w:rsidDel="003138F0">
          <w:delText xml:space="preserve"> closer to the intended interval tha</w:delText>
        </w:r>
      </w:del>
      <w:ins w:id="2597" w:author="Trouet, Valerie M - (trouet) [2]" w:date="2022-10-18T16:56:00Z">
        <w:del w:id="2598" w:author="David Edge" w:date="2022-10-29T13:05:00Z">
          <w:r w:rsidR="005544B2" w:rsidDel="003138F0">
            <w:delText>n</w:delText>
          </w:r>
        </w:del>
      </w:ins>
      <w:del w:id="2599" w:author="David Edge" w:date="2022-10-29T13:05:00Z">
        <w:r w:rsidR="00BB5B61" w:rsidDel="003138F0">
          <w:delText xml:space="preserve">t those produced without bootstrapping or </w:delText>
        </w:r>
      </w:del>
      <w:ins w:id="2600" w:author="Trouet, Valerie M - (trouet) [2]" w:date="2022-10-18T16:57:00Z">
        <w:del w:id="2601" w:author="David Edge" w:date="2022-10-29T13:05:00Z">
          <w:r w:rsidR="005544B2" w:rsidDel="003138F0">
            <w:delText xml:space="preserve">produced </w:delText>
          </w:r>
        </w:del>
      </w:ins>
      <w:del w:id="2602" w:author="David Edge" w:date="2022-10-29T13:05:00Z">
        <w:r w:rsidR="00BB5B61" w:rsidDel="003138F0">
          <w:delText xml:space="preserve">with </w:delText>
        </w:r>
      </w:del>
      <w:ins w:id="2603" w:author="Trouet, Valerie M - (trouet) [2]" w:date="2022-10-18T16:57:00Z">
        <w:del w:id="2604" w:author="David Edge" w:date="2022-10-29T13:05:00Z">
          <w:r w:rsidR="005544B2" w:rsidDel="003138F0">
            <w:delText>t</w:delText>
          </w:r>
        </w:del>
      </w:ins>
      <w:del w:id="2605" w:author="David Edge" w:date="2022-10-29T13:05:00Z">
        <w:r w:rsidR="00BB5B61" w:rsidDel="003138F0">
          <w:delText>Traditional bootstrapping</w:delText>
        </w:r>
        <w:r w:rsidR="00763B14" w:rsidDel="003138F0">
          <w:delText xml:space="preserve"> (Fig. </w:delText>
        </w:r>
      </w:del>
      <w:del w:id="2606" w:author="David Edge" w:date="2022-10-22T13:51:00Z">
        <w:r w:rsidR="00763B14" w:rsidDel="00B65C19">
          <w:delText>4</w:delText>
        </w:r>
      </w:del>
      <w:del w:id="2607" w:author="David Edge" w:date="2022-10-29T13:05:00Z">
        <w:r w:rsidR="00763B14" w:rsidDel="003138F0">
          <w:delText>)</w:delText>
        </w:r>
        <w:r w:rsidR="00BB5B61" w:rsidDel="003138F0">
          <w:delText>.</w:delText>
        </w:r>
      </w:del>
      <w:ins w:id="2608" w:author="Trouet, Valerie M - (trouet) [2]" w:date="2022-10-18T16:59:00Z">
        <w:del w:id="2609" w:author="David Edge" w:date="2022-10-29T13:05:00Z">
          <w:r w:rsidR="00F22EB3" w:rsidDel="003138F0">
            <w:delText xml:space="preserve"> </w:delText>
          </w:r>
        </w:del>
      </w:ins>
      <w:del w:id="2610" w:author="David Edge" w:date="2022-10-29T13:05:00Z">
        <w:r w:rsidR="00BB5B61" w:rsidDel="003138F0">
          <w:delText>Empirical reconstruction error</w:delText>
        </w:r>
        <w:r w:rsidR="00B9018F" w:rsidDel="003138F0">
          <w:delText xml:space="preserve"> </w:delText>
        </w:r>
      </w:del>
      <w:moveToRangeStart w:id="2611" w:author="Trouet, Valerie M - (trouet) [2]" w:date="2022-10-18T16:59:00Z" w:name="move117004761"/>
      <w:moveTo w:id="2612" w:author="Trouet, Valerie M - (trouet) [2]" w:date="2022-10-18T16:59:00Z">
        <w:del w:id="2613" w:author="David Edge" w:date="2022-10-29T13:05:00Z">
          <w:r w:rsidR="00F22EB3" w:rsidDel="003138F0">
            <w:delText xml:space="preserve">Traditional bootstrapping produced </w:delText>
          </w:r>
        </w:del>
        <w:del w:id="2614" w:author="David Edge" w:date="2022-10-20T10:49:00Z">
          <w:r w:rsidR="00F22EB3" w:rsidDel="00746E82">
            <w:delText>prediction</w:delText>
          </w:r>
        </w:del>
        <w:del w:id="2615" w:author="David Edge" w:date="2022-10-29T13:05:00Z">
          <w:r w:rsidR="00F22EB3" w:rsidDel="003138F0">
            <w:delText xml:space="preserve"> intervals wider than necessary for the intended reconstruction intervals, on average (Fig </w:delText>
          </w:r>
        </w:del>
        <w:del w:id="2616" w:author="David Edge" w:date="2022-10-22T13:51:00Z">
          <w:r w:rsidR="00F22EB3" w:rsidDel="00B65C19">
            <w:delText>4</w:delText>
          </w:r>
        </w:del>
        <w:del w:id="2617" w:author="David Edge" w:date="2022-10-29T13:05:00Z">
          <w:r w:rsidR="00F22EB3" w:rsidDel="003138F0">
            <w:delText>).</w:delText>
          </w:r>
        </w:del>
        <w:del w:id="2618" w:author="David Edge" w:date="2022-10-22T13:51:00Z">
          <w:r w:rsidR="00F22EB3" w:rsidDel="00B65C19">
            <w:delText xml:space="preserve"> </w:delText>
          </w:r>
        </w:del>
      </w:moveTo>
      <w:moveToRangeEnd w:id="2611"/>
      <w:ins w:id="2619" w:author="Trouet, Valerie M - (trouet)" w:date="2022-10-19T16:34:00Z">
        <w:del w:id="2620" w:author="David Edge" w:date="2022-10-29T13:05:00Z">
          <w:r w:rsidR="00BB5B61" w:rsidDel="003138F0">
            <w:delText xml:space="preserve"> </w:delText>
          </w:r>
        </w:del>
      </w:ins>
      <w:ins w:id="2621" w:author="Trouet, Valerie M - (trouet) [2]" w:date="2022-10-18T16:59:00Z">
        <w:r w:rsidR="00F22EB3">
          <w:t xml:space="preserve">The </w:t>
        </w:r>
        <w:del w:id="2622" w:author="David Edge" w:date="2022-10-22T13:38:00Z">
          <w:r w:rsidR="00F22EB3" w:rsidDel="0023124D">
            <w:delText>PIC</w:delText>
          </w:r>
        </w:del>
      </w:ins>
      <w:proofErr w:type="spellStart"/>
      <w:ins w:id="2623" w:author="David Edge" w:date="2022-10-22T13:38:00Z">
        <w:r w:rsidR="0023124D">
          <w:t>CIC</w:t>
        </w:r>
      </w:ins>
      <w:ins w:id="2624" w:author="David Edge" w:date="2022-10-29T13:05:00Z">
        <w:r w:rsidR="003138F0" w:rsidRPr="003138F0">
          <w:rPr>
            <w:vertAlign w:val="subscript"/>
            <w:rPrChange w:id="2625" w:author="David Edge" w:date="2022-10-29T13:05:00Z">
              <w:rPr/>
            </w:rPrChange>
          </w:rPr>
          <w:t>m</w:t>
        </w:r>
      </w:ins>
      <w:proofErr w:type="spellEnd"/>
      <w:ins w:id="2626" w:author="Trouet, Valerie M - (trouet) [2]" w:date="2022-10-18T16:59:00Z">
        <w:r w:rsidR="00F22EB3">
          <w:t xml:space="preserve"> for traditionally bootstrapped chronologies </w:t>
        </w:r>
      </w:ins>
      <w:ins w:id="2627" w:author="David Edge" w:date="2022-10-29T13:10:00Z">
        <w:r w:rsidR="003138F0">
          <w:t>wa</w:t>
        </w:r>
      </w:ins>
      <w:ins w:id="2628" w:author="Trouet, Valerie M - (trouet) [2]" w:date="2022-10-18T16:59:00Z">
        <w:del w:id="2629" w:author="David Edge" w:date="2022-10-29T13:10:00Z">
          <w:r w:rsidR="00F22EB3" w:rsidDel="003138F0">
            <w:delText>i</w:delText>
          </w:r>
        </w:del>
        <w:r w:rsidR="00F22EB3">
          <w:t xml:space="preserve">s </w:t>
        </w:r>
        <w:del w:id="2630" w:author="David Edge" w:date="2022-10-26T16:52:00Z">
          <w:r w:rsidR="00F22EB3" w:rsidDel="00744EA2">
            <w:delText>negatively</w:delText>
          </w:r>
        </w:del>
      </w:ins>
      <w:ins w:id="2631" w:author="David Edge" w:date="2022-10-29T13:05:00Z">
        <w:r w:rsidR="003138F0">
          <w:t>negatively</w:t>
        </w:r>
      </w:ins>
      <w:ins w:id="2632" w:author="Trouet, Valerie M - (trouet) [2]" w:date="2022-10-18T16:59:00Z">
        <w:r w:rsidR="00F22EB3">
          <w:t xml:space="preserve"> correlated to the rbar of </w:t>
        </w:r>
        <w:del w:id="2633" w:author="David Edge" w:date="2022-10-29T13:06:00Z">
          <w:r w:rsidR="00F22EB3" w:rsidDel="003138F0">
            <w:delText>those</w:delText>
          </w:r>
        </w:del>
      </w:ins>
      <w:ins w:id="2634" w:author="David Edge" w:date="2022-10-29T13:06:00Z">
        <w:r w:rsidR="003138F0">
          <w:t>all</w:t>
        </w:r>
      </w:ins>
      <w:ins w:id="2635" w:author="Trouet, Valerie M - (trouet) [2]" w:date="2022-10-18T16:59:00Z">
        <w:r w:rsidR="00F22EB3">
          <w:t xml:space="preserve"> chronologies for all methods</w:t>
        </w:r>
      </w:ins>
      <w:del w:id="2636" w:author="David Edge" w:date="2022-10-28T15:43:00Z">
        <w:r w:rsidDel="00C83D32">
          <w:rPr>
            <w:noProof/>
          </w:rPr>
          <w:drawing>
            <wp:anchor distT="0" distB="0" distL="114300" distR="114300" simplePos="0" relativeHeight="251682816" behindDoc="0" locked="0" layoutInCell="1" allowOverlap="1" wp14:anchorId="079B91C1" wp14:editId="6BBBC457">
              <wp:simplePos x="0" y="0"/>
              <wp:positionH relativeFrom="column">
                <wp:posOffset>0</wp:posOffset>
              </wp:positionH>
              <wp:positionV relativeFrom="paragraph">
                <wp:posOffset>0</wp:posOffset>
              </wp:positionV>
              <wp:extent cx="5943600" cy="2971800"/>
              <wp:effectExtent l="0" t="0" r="0" b="0"/>
              <wp:wrapSquare wrapText="bothSides"/>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anchor>
          </w:drawing>
        </w:r>
      </w:del>
      <w:ins w:id="2637" w:author="Trouet, Valerie M - (trouet) [2]" w:date="2022-10-18T16:59:00Z">
        <w:del w:id="2638" w:author="David Edge" w:date="2022-10-29T13:06:00Z">
          <w:r w:rsidR="00F22EB3" w:rsidDel="003138F0">
            <w:delText xml:space="preserve"> </w:delText>
          </w:r>
        </w:del>
        <w:del w:id="2639" w:author="David Edge" w:date="2022-10-26T16:53:00Z">
          <w:r w:rsidR="00F22EB3" w:rsidDel="00744EA2">
            <w:delText>and chronologies tested</w:delText>
          </w:r>
        </w:del>
        <w:r w:rsidR="00F22EB3">
          <w:t xml:space="preserve"> (Fig </w:t>
        </w:r>
      </w:ins>
      <w:ins w:id="2640" w:author="David Edge" w:date="2022-10-22T13:51:00Z">
        <w:r w:rsidR="00B65C19">
          <w:t>6</w:t>
        </w:r>
      </w:ins>
      <w:ins w:id="2641" w:author="Trouet, Valerie M - (trouet) [2]" w:date="2022-10-18T16:59:00Z">
        <w:del w:id="2642" w:author="David Edge" w:date="2022-10-22T13:51:00Z">
          <w:r w:rsidR="00F22EB3" w:rsidDel="00B65C19">
            <w:delText>5</w:delText>
          </w:r>
        </w:del>
        <w:r w:rsidR="00F22EB3">
          <w:t xml:space="preserve">). </w:t>
        </w:r>
      </w:ins>
      <w:del w:id="2643" w:author="Trouet, Valerie M - (trouet) [2]" w:date="2022-10-18T16:59:00Z">
        <w:r w:rsidR="00BB5B61" w:rsidDel="00F22EB3">
          <w:delText xml:space="preserve">Empirical </w:delText>
        </w:r>
        <w:commentRangeStart w:id="2644"/>
        <w:r w:rsidR="00BB5B61" w:rsidDel="00F22EB3">
          <w:delText>reconstruction error</w:delText>
        </w:r>
        <w:r w:rsidR="00B9018F" w:rsidDel="00F22EB3">
          <w:delText xml:space="preserve"> </w:delText>
        </w:r>
        <w:commentRangeEnd w:id="2644"/>
        <w:r w:rsidR="00F22EB3" w:rsidDel="00F22EB3">
          <w:rPr>
            <w:rStyle w:val="CommentReference"/>
          </w:rPr>
          <w:commentReference w:id="2644"/>
        </w:r>
        <w:r w:rsidR="00B9018F" w:rsidDel="00F22EB3">
          <w:delText xml:space="preserve">improved the </w:delText>
        </w:r>
        <w:r w:rsidR="006239DF" w:rsidDel="00F22EB3">
          <w:delText xml:space="preserve">fit </w:delText>
        </w:r>
        <w:r w:rsidR="00B9018F" w:rsidDel="00F22EB3">
          <w:delText>of prediction intervals over the theoretical error</w:delText>
        </w:r>
      </w:del>
      <w:del w:id="2645" w:author="Trouet, Valerie M - (trouet) [2]" w:date="2022-10-18T16:58:00Z">
        <w:r w:rsidR="00B9018F" w:rsidDel="00F22EB3">
          <w:delText>s</w:delText>
        </w:r>
      </w:del>
      <w:del w:id="2646" w:author="Trouet, Valerie M - (trouet) [2]" w:date="2022-10-18T16:59:00Z">
        <w:r w:rsidR="00B9018F" w:rsidDel="00F22EB3">
          <w:delText>.</w:delText>
        </w:r>
      </w:del>
    </w:p>
    <w:p w14:paraId="48BBF59E" w14:textId="35DD868C" w:rsidR="007C43BA" w:rsidRDefault="007C43BA" w:rsidP="0017193B">
      <w:pPr>
        <w:rPr>
          <w:ins w:id="2647" w:author="Trouet, Valerie M - (trouet) [2]" w:date="2022-10-18T17:00:00Z"/>
          <w:rPrChange w:id="2648" w:author="Trouet, Valerie M - (trouet)" w:date="2022-10-19T16:34:00Z">
            <w:rPr>
              <w:ins w:id="2649" w:author="Trouet, Valerie M - (trouet) [2]" w:date="2022-10-18T17:00:00Z"/>
              <w:b/>
              <w:sz w:val="24"/>
            </w:rPr>
          </w:rPrChange>
        </w:rPr>
      </w:pPr>
      <w:moveFromRangeStart w:id="2650" w:author="Trouet, Valerie M - (trouet) [2]" w:date="2022-10-18T16:59:00Z" w:name="move117004761"/>
      <w:moveFrom w:id="2651" w:author="Trouet, Valerie M - (trouet) [2]" w:date="2022-10-18T16:59:00Z">
        <w:r w:rsidDel="00F22EB3">
          <w:t>Traditional bootstrapping produced prediction intervals wider</w:t>
        </w:r>
        <w:ins w:id="2652" w:author="Microsoft Office User" w:date="2022-10-13T13:49:00Z">
          <w:r w:rsidDel="00F22EB3">
            <w:t xml:space="preserve"> </w:t>
          </w:r>
        </w:ins>
      </w:moveFrom>
      <w:ins w:id="2653" w:author="David Edge" w:date="2022-10-22T13:52:00Z">
        <w:r w:rsidR="00B65C19">
          <w:t>O</w:t>
        </w:r>
      </w:ins>
      <w:ins w:id="2654" w:author="Microsoft Office User" w:date="2022-10-13T13:49:00Z">
        <w:del w:id="2655" w:author="David Edge" w:date="2022-10-22T13:52:00Z">
          <w:r w:rsidR="001F7278" w:rsidDel="00B65C19">
            <w:delText>o</w:delText>
          </w:r>
        </w:del>
        <w:r w:rsidR="001F7278">
          <w:t>n average</w:t>
        </w:r>
      </w:ins>
      <w:ins w:id="2656" w:author="David Edge" w:date="2022-10-22T13:52:00Z">
        <w:r w:rsidR="00B65C19">
          <w:t>,</w:t>
        </w:r>
      </w:ins>
      <w:ins w:id="2657" w:author="David Edge" w:date="2022-10-19T16:34:00Z">
        <w:r>
          <w:t xml:space="preserve"> </w:t>
        </w:r>
      </w:ins>
      <w:moveFrom w:id="2658" w:author="Trouet, Valerie M - (trouet) [2]" w:date="2022-10-18T16:59:00Z">
        <w:r w:rsidDel="00F22EB3">
          <w:t>than necessary for the intended reconstruction intervals</w:t>
        </w:r>
        <w:del w:id="2659" w:author="Microsoft Office User" w:date="2022-10-13T13:49:00Z">
          <w:r w:rsidDel="00F22EB3">
            <w:delText>, on average</w:delText>
          </w:r>
        </w:del>
        <w:r w:rsidR="00AB3866" w:rsidDel="00F22EB3">
          <w:t xml:space="preserve"> (Fig 4)</w:t>
        </w:r>
        <w:r w:rsidDel="00F22EB3">
          <w:t>.</w:t>
        </w:r>
        <w:r w:rsidR="00AB3866" w:rsidDel="00F22EB3">
          <w:t xml:space="preserve"> </w:t>
        </w:r>
      </w:moveFrom>
      <w:moveFromRangeEnd w:id="2650"/>
      <w:del w:id="2660" w:author="Trouet, Valerie M - (trouet) [2]" w:date="2022-10-18T16:59:00Z">
        <w:r w:rsidR="00AB3866" w:rsidDel="00F22EB3">
          <w:delText>The prediction interval capture for traditionally bootstrapped chronologies is negatively correlated to the rbar of those chronologies for all methods and chronologies tested (Fig 5).</w:delText>
        </w:r>
        <w:r w:rsidDel="00F22EB3">
          <w:delText xml:space="preserve"> </w:delText>
        </w:r>
      </w:del>
      <w:del w:id="2661" w:author="David Edge" w:date="2022-10-29T13:06:00Z">
        <w:r w:rsidR="00AB3866" w:rsidDel="003138F0">
          <w:delText>AR1</w:delText>
        </w:r>
      </w:del>
      <w:ins w:id="2662" w:author="David Edge" w:date="2022-10-29T13:06:00Z">
        <w:r w:rsidR="003138F0">
          <w:t>the correlation to target</w:t>
        </w:r>
      </w:ins>
      <w:r w:rsidR="00AB3866">
        <w:t xml:space="preserve"> and </w:t>
      </w:r>
      <w:del w:id="2663" w:author="David Edge" w:date="2022-10-26T16:35:00Z">
        <w:r w:rsidR="00B86BF9" w:rsidDel="00B86BF9">
          <w:rPr>
            <w:noProof/>
          </w:rPr>
          <w:drawing>
            <wp:anchor distT="0" distB="0" distL="114300" distR="114300" simplePos="0" relativeHeight="251638784" behindDoc="0" locked="0" layoutInCell="1" allowOverlap="1" wp14:anchorId="4ADA9EEC" wp14:editId="7F6249FA">
              <wp:simplePos x="0" y="0"/>
              <wp:positionH relativeFrom="column">
                <wp:posOffset>-9525</wp:posOffset>
              </wp:positionH>
              <wp:positionV relativeFrom="paragraph">
                <wp:posOffset>0</wp:posOffset>
              </wp:positionV>
              <wp:extent cx="5943269" cy="2971531"/>
              <wp:effectExtent l="0" t="0" r="635" b="635"/>
              <wp:wrapSquare wrapText="bothSides"/>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269" cy="2971531"/>
                      </a:xfrm>
                      <a:prstGeom prst="rect">
                        <a:avLst/>
                      </a:prstGeom>
                    </pic:spPr>
                  </pic:pic>
                </a:graphicData>
              </a:graphic>
            </wp:anchor>
          </w:drawing>
        </w:r>
      </w:del>
      <w:r w:rsidR="00AB3866">
        <w:t>sample depth</w:t>
      </w:r>
      <w:ins w:id="2664" w:author="David Edge" w:date="2022-10-26T16:52:00Z">
        <w:r w:rsidR="00744EA2">
          <w:t xml:space="preserve"> values</w:t>
        </w:r>
      </w:ins>
      <w:r w:rsidR="00AB3866">
        <w:t xml:space="preserve"> </w:t>
      </w:r>
      <w:ins w:id="2665" w:author="David Edge" w:date="2022-10-29T13:10:00Z">
        <w:r w:rsidR="003138F0">
          <w:t>we</w:t>
        </w:r>
      </w:ins>
      <w:del w:id="2666" w:author="David Edge" w:date="2022-10-29T13:10:00Z">
        <w:r w:rsidR="00AB3866" w:rsidDel="003138F0">
          <w:delText>a</w:delText>
        </w:r>
      </w:del>
      <w:r w:rsidR="00AB3866">
        <w:t xml:space="preserve">re </w:t>
      </w:r>
      <w:del w:id="2667" w:author="David Edge" w:date="2022-10-29T13:06:00Z">
        <w:r w:rsidR="00AB3866" w:rsidDel="003138F0">
          <w:delText xml:space="preserve">also </w:delText>
        </w:r>
      </w:del>
      <w:del w:id="2668" w:author="David Edge" w:date="2022-10-26T16:54:00Z">
        <w:r w:rsidR="00AB3866" w:rsidDel="00744EA2">
          <w:delText xml:space="preserve">negatively </w:delText>
        </w:r>
      </w:del>
      <w:ins w:id="2669" w:author="David Edge" w:date="2022-10-26T16:54:00Z">
        <w:r w:rsidR="00744EA2">
          <w:t>positively</w:t>
        </w:r>
      </w:ins>
      <w:ins w:id="2670" w:author="David Edge" w:date="2022-10-29T13:06:00Z">
        <w:r w:rsidR="003138F0">
          <w:t xml:space="preserve"> and </w:t>
        </w:r>
      </w:ins>
      <w:ins w:id="2671" w:author="David Edge" w:date="2022-10-29T13:07:00Z">
        <w:r w:rsidR="003138F0">
          <w:t>negatively</w:t>
        </w:r>
      </w:ins>
      <w:ins w:id="2672" w:author="David Edge" w:date="2022-10-26T16:54:00Z">
        <w:r w:rsidR="00744EA2">
          <w:t xml:space="preserve"> </w:t>
        </w:r>
      </w:ins>
      <w:r w:rsidR="00AB3866">
        <w:t xml:space="preserve">correlated to </w:t>
      </w:r>
      <w:del w:id="2673" w:author="Trouet, Valerie M - (trouet) [2]" w:date="2022-10-18T16:59:00Z">
        <w:r w:rsidR="00AB3866" w:rsidDel="00F22EB3">
          <w:delText>prediction interval capture</w:delText>
        </w:r>
      </w:del>
      <w:ins w:id="2674" w:author="Trouet, Valerie M - (trouet) [2]" w:date="2022-10-18T16:59:00Z">
        <w:del w:id="2675" w:author="David Edge" w:date="2022-10-22T13:38:00Z">
          <w:r w:rsidR="00F22EB3" w:rsidDel="0023124D">
            <w:delText>PIC</w:delText>
          </w:r>
        </w:del>
      </w:ins>
      <w:ins w:id="2676" w:author="David Edge" w:date="2022-10-22T13:38:00Z">
        <w:r w:rsidR="0023124D">
          <w:t>CIC</w:t>
        </w:r>
      </w:ins>
      <w:ins w:id="2677" w:author="David Edge" w:date="2022-10-29T13:07:00Z">
        <w:r w:rsidR="003138F0">
          <w:t>, respectively,</w:t>
        </w:r>
      </w:ins>
      <w:r w:rsidR="00AB3866">
        <w:t xml:space="preserve"> for some methods and chronology </w:t>
      </w:r>
      <w:del w:id="2678" w:author="Trouet, Valerie M - (trouet) [2]" w:date="2022-10-18T16:59:00Z">
        <w:r w:rsidR="00AB3866" w:rsidDel="00F22EB3">
          <w:delText>properties</w:delText>
        </w:r>
      </w:del>
      <w:del w:id="2679" w:author="Trouet, Valerie M - (trouet)" w:date="2022-10-19T16:34:00Z">
        <w:r w:rsidR="00AB3866">
          <w:delText>.</w:delText>
        </w:r>
      </w:del>
      <w:ins w:id="2680" w:author="Trouet, Valerie M - (trouet) [2]" w:date="2022-10-18T16:59:00Z">
        <w:del w:id="2681" w:author="David Edge" w:date="2022-10-29T13:09:00Z">
          <w:r w:rsidR="00F22EB3" w:rsidDel="003138F0">
            <w:delText>characteristics</w:delText>
          </w:r>
        </w:del>
      </w:ins>
      <w:ins w:id="2682" w:author="David Edge" w:date="2022-10-29T13:09:00Z">
        <w:r w:rsidR="003138F0">
          <w:t>properties</w:t>
        </w:r>
      </w:ins>
      <w:ins w:id="2683" w:author="Trouet, Valerie M - (trouet)" w:date="2022-10-19T16:34:00Z">
        <w:r w:rsidR="00AB3866">
          <w:t>.</w:t>
        </w:r>
      </w:ins>
      <w:r w:rsidR="00AB3866">
        <w:t xml:space="preserve"> </w:t>
      </w:r>
      <w:ins w:id="2684" w:author="David Edge" w:date="2022-10-29T13:10:00Z">
        <w:r w:rsidR="003138F0">
          <w:t xml:space="preserve">The </w:t>
        </w:r>
      </w:ins>
      <w:del w:id="2685" w:author="Trouet, Valerie M - (trouet) [2]" w:date="2022-10-18T16:59:00Z">
        <w:r w:rsidR="00AB3866" w:rsidDel="00F22EB3">
          <w:delText>Prediction</w:delText>
        </w:r>
        <w:r w:rsidR="00CB0BC2" w:rsidDel="00F22EB3">
          <w:delText xml:space="preserve"> interval capture</w:delText>
        </w:r>
      </w:del>
      <w:ins w:id="2686" w:author="Trouet, Valerie M - (trouet) [2]" w:date="2022-10-18T16:59:00Z">
        <w:del w:id="2687" w:author="David Edge" w:date="2022-10-22T13:38:00Z">
          <w:r w:rsidR="00F22EB3" w:rsidDel="0023124D">
            <w:delText>PIC</w:delText>
          </w:r>
        </w:del>
      </w:ins>
      <w:proofErr w:type="spellStart"/>
      <w:ins w:id="2688" w:author="David Edge" w:date="2022-10-22T13:38:00Z">
        <w:r w:rsidR="0023124D">
          <w:t>CIC</w:t>
        </w:r>
      </w:ins>
      <w:ins w:id="2689" w:author="David Edge" w:date="2022-10-29T13:10:00Z">
        <w:r w:rsidR="003138F0" w:rsidRPr="003138F0">
          <w:rPr>
            <w:vertAlign w:val="subscript"/>
            <w:rPrChange w:id="2690" w:author="David Edge" w:date="2022-10-29T13:10:00Z">
              <w:rPr/>
            </w:rPrChange>
          </w:rPr>
          <w:t>m</w:t>
        </w:r>
      </w:ins>
      <w:proofErr w:type="spellEnd"/>
      <w:ins w:id="2691" w:author="David Edge" w:date="2022-10-25T08:09:00Z">
        <w:r w:rsidR="003B2009">
          <w:t>,</w:t>
        </w:r>
      </w:ins>
      <w:ins w:id="2692" w:author="Trouet, Valerie M - (trouet) [2]" w:date="2022-10-18T16:59:00Z">
        <w:del w:id="2693" w:author="David Edge" w:date="2022-10-25T08:09:00Z">
          <w:r w:rsidR="00F22EB3" w:rsidDel="003B2009">
            <w:delText xml:space="preserve"> </w:delText>
          </w:r>
        </w:del>
      </w:ins>
      <w:r w:rsidR="00CB0BC2">
        <w:t xml:space="preserve"> based on methods</w:t>
      </w:r>
      <w:r w:rsidR="00AB3866">
        <w:t xml:space="preserve"> without bootstrapping or by MEboot</w:t>
      </w:r>
      <w:ins w:id="2694" w:author="David Edge" w:date="2022-10-25T08:09:00Z">
        <w:r w:rsidR="003B2009">
          <w:t>,</w:t>
        </w:r>
      </w:ins>
      <w:r w:rsidR="00AB3866">
        <w:t xml:space="preserve"> show little or no </w:t>
      </w:r>
      <w:r w:rsidR="00CB0BC2">
        <w:t xml:space="preserve">consistent relationship to any chronology </w:t>
      </w:r>
      <w:del w:id="2695" w:author="Trouet, Valerie M - (trouet) [2]" w:date="2022-10-18T17:00:00Z">
        <w:r w:rsidR="00CB0BC2" w:rsidDel="00F22EB3">
          <w:delText>property</w:delText>
        </w:r>
      </w:del>
      <w:ins w:id="2696" w:author="Trouet, Valerie M - (trouet) [2]" w:date="2022-10-18T17:00:00Z">
        <w:del w:id="2697" w:author="David Edge" w:date="2022-10-29T13:09:00Z">
          <w:r w:rsidR="00F22EB3" w:rsidDel="003138F0">
            <w:delText>characteristic</w:delText>
          </w:r>
        </w:del>
      </w:ins>
      <w:ins w:id="2698" w:author="David Edge" w:date="2022-10-29T13:09:00Z">
        <w:r w:rsidR="003138F0">
          <w:t>property</w:t>
        </w:r>
      </w:ins>
      <w:r w:rsidR="00CB0BC2">
        <w:t>.</w:t>
      </w:r>
    </w:p>
    <w:p w14:paraId="26998245" w14:textId="4ABD6352" w:rsidR="00F22EB3" w:rsidDel="00F22EB3" w:rsidRDefault="00F22EB3" w:rsidP="0017193B">
      <w:pPr>
        <w:rPr>
          <w:del w:id="2699" w:author="Trouet, Valerie M - (trouet) [2]" w:date="2022-10-18T17:00:00Z"/>
          <w:b/>
          <w:bCs/>
          <w:sz w:val="24"/>
          <w:szCs w:val="24"/>
        </w:rPr>
      </w:pPr>
    </w:p>
    <w:p w14:paraId="6EEAD089" w14:textId="653E513F" w:rsidR="00B9018F" w:rsidRDefault="00B9018F" w:rsidP="00761B80">
      <w:pPr>
        <w:rPr>
          <w:b/>
          <w:bCs/>
          <w:sz w:val="24"/>
          <w:szCs w:val="24"/>
        </w:rPr>
      </w:pPr>
      <w:r>
        <w:rPr>
          <w:b/>
          <w:bCs/>
          <w:sz w:val="24"/>
          <w:szCs w:val="24"/>
        </w:rPr>
        <w:t xml:space="preserve">4. </w:t>
      </w:r>
      <w:r w:rsidR="001B307A">
        <w:rPr>
          <w:b/>
          <w:bCs/>
          <w:sz w:val="24"/>
          <w:szCs w:val="24"/>
        </w:rPr>
        <w:t>Discussion</w:t>
      </w:r>
    </w:p>
    <w:p w14:paraId="63F3761B" w14:textId="287AA908" w:rsidR="00B9018F" w:rsidDel="00DF2B26" w:rsidRDefault="00D66AD4" w:rsidP="00DF2B26">
      <w:pPr>
        <w:rPr>
          <w:del w:id="2700" w:author="David Edge" w:date="2022-10-29T15:22:00Z"/>
        </w:rPr>
        <w:pPrChange w:id="2701" w:author="David Edge" w:date="2022-10-29T15:22:00Z">
          <w:pPr/>
        </w:pPrChange>
      </w:pPr>
      <w:ins w:id="2702" w:author="Microsoft Office User" w:date="2022-10-13T13:57:00Z">
        <w:r w:rsidRPr="004629F6">
          <w:t xml:space="preserve">Although the chronology simulation algorithm </w:t>
        </w:r>
        <w:del w:id="2703" w:author="David Edge" w:date="2022-10-29T15:20:00Z">
          <w:r w:rsidRPr="004629F6" w:rsidDel="00DF2B26">
            <w:delText>varied</w:delText>
          </w:r>
        </w:del>
      </w:ins>
      <w:ins w:id="2704" w:author="David Edge" w:date="2022-10-29T15:20:00Z">
        <w:r w:rsidR="00DF2B26">
          <w:t>produced</w:t>
        </w:r>
      </w:ins>
      <w:ins w:id="2705" w:author="Microsoft Office User" w:date="2022-10-13T13:57:00Z">
        <w:r w:rsidRPr="004629F6">
          <w:t xml:space="preserve"> </w:t>
        </w:r>
      </w:ins>
      <w:ins w:id="2706" w:author="David Edge" w:date="2022-10-29T15:20:00Z">
        <w:r w:rsidR="00DF2B26">
          <w:t>chronologies with a wide range of</w:t>
        </w:r>
      </w:ins>
      <w:ins w:id="2707" w:author="Microsoft Office User" w:date="2022-10-13T13:57:00Z">
        <w:del w:id="2708" w:author="David Edge" w:date="2022-10-29T15:20:00Z">
          <w:r w:rsidRPr="004629F6" w:rsidDel="00DF2B26">
            <w:delText>eac</w:delText>
          </w:r>
        </w:del>
        <w:del w:id="2709" w:author="David Edge" w:date="2022-10-29T15:21:00Z">
          <w:r w:rsidRPr="004629F6" w:rsidDel="00DF2B26">
            <w:delText>h of the chronology</w:delText>
          </w:r>
        </w:del>
        <w:r w:rsidRPr="004629F6">
          <w:t xml:space="preserve"> properties and affected </w:t>
        </w:r>
        <w:del w:id="2710" w:author="David Edge" w:date="2022-10-20T10:49:00Z">
          <w:r w:rsidRPr="004629F6" w:rsidDel="00746E82">
            <w:delText>prediction</w:delText>
          </w:r>
        </w:del>
      </w:ins>
      <w:ins w:id="2711" w:author="David Edge" w:date="2022-10-20T10:49:00Z">
        <w:r w:rsidR="00746E82" w:rsidRPr="004629F6">
          <w:t>confidence</w:t>
        </w:r>
      </w:ins>
      <w:ins w:id="2712" w:author="Microsoft Office User" w:date="2022-10-13T13:57:00Z">
        <w:r w:rsidRPr="004629F6">
          <w:t xml:space="preserve"> interval width, the method</w:t>
        </w:r>
      </w:ins>
      <w:ins w:id="2713" w:author="David Edge" w:date="2022-10-29T15:21:00Z">
        <w:r w:rsidR="00DF2B26">
          <w:t>s</w:t>
        </w:r>
      </w:ins>
      <w:ins w:id="2714" w:author="Microsoft Office User" w:date="2022-10-13T13:57:00Z">
        <w:r w:rsidRPr="004629F6">
          <w:t xml:space="preserve"> of bootstrapping</w:t>
        </w:r>
      </w:ins>
      <w:ins w:id="2715" w:author="David Edge" w:date="2022-10-29T15:21:00Z">
        <w:r w:rsidR="00DF2B26">
          <w:t xml:space="preserve"> and error measurement</w:t>
        </w:r>
      </w:ins>
      <w:ins w:id="2716" w:author="Microsoft Office User" w:date="2022-10-13T13:57:00Z">
        <w:r w:rsidRPr="004629F6">
          <w:t xml:space="preserve"> had the most significant impact on the reliability of the </w:t>
        </w:r>
        <w:del w:id="2717" w:author="David Edge" w:date="2022-10-20T10:49:00Z">
          <w:r w:rsidRPr="004629F6" w:rsidDel="00746E82">
            <w:delText>prediction</w:delText>
          </w:r>
        </w:del>
      </w:ins>
      <w:ins w:id="2718" w:author="David Edge" w:date="2022-10-20T10:49:00Z">
        <w:r w:rsidR="00746E82" w:rsidRPr="004629F6">
          <w:t>confidence</w:t>
        </w:r>
      </w:ins>
      <w:ins w:id="2719" w:author="Microsoft Office User" w:date="2022-10-13T13:57:00Z">
        <w:r w:rsidRPr="004629F6">
          <w:t xml:space="preserve"> intervals. </w:t>
        </w:r>
      </w:ins>
      <w:ins w:id="2720" w:author="David Edge" w:date="2022-10-29T15:22:00Z">
        <w:r w:rsidR="00DF2B26">
          <w:t>T</w:t>
        </w:r>
      </w:ins>
      <w:del w:id="2721" w:author="David Edge" w:date="2022-10-29T15:22:00Z">
        <w:r w:rsidR="00006712" w:rsidRPr="004629F6" w:rsidDel="00DF2B26">
          <w:delText>For producing 90-percent</w:delText>
        </w:r>
      </w:del>
      <w:ins w:id="2722" w:author="Trouet, Valerie M - (trouet)" w:date="2022-10-19T16:34:00Z">
        <w:del w:id="2723" w:author="David Edge" w:date="2022-10-29T15:22:00Z">
          <w:r w:rsidR="00006712" w:rsidRPr="004629F6" w:rsidDel="00DF2B26">
            <w:delText>percent</w:delText>
          </w:r>
        </w:del>
      </w:ins>
      <w:ins w:id="2724" w:author="Trouet, Valerie M - (trouet) [2]" w:date="2022-10-18T17:00:00Z">
        <w:del w:id="2725" w:author="David Edge" w:date="2022-10-29T15:22:00Z">
          <w:r w:rsidR="00FD05C4" w:rsidRPr="004629F6" w:rsidDel="00DF2B26">
            <w:delText>ile</w:delText>
          </w:r>
        </w:del>
      </w:ins>
      <w:del w:id="2726" w:author="David Edge" w:date="2022-10-29T15:22:00Z">
        <w:r w:rsidR="00006712" w:rsidRPr="004629F6" w:rsidDel="00DF2B26">
          <w:delText xml:space="preserve"> </w:delText>
        </w:r>
        <w:commentRangeStart w:id="2727"/>
        <w:r w:rsidR="00006712" w:rsidRPr="004629F6" w:rsidDel="00DF2B26">
          <w:delText xml:space="preserve">reconstruction </w:delText>
        </w:r>
      </w:del>
      <w:ins w:id="2728" w:author="Trouet, Valerie M - (trouet) [2]" w:date="2022-10-18T17:02:00Z">
        <w:del w:id="2729" w:author="David Edge" w:date="2022-10-20T10:49:00Z">
          <w:r w:rsidR="005666EB" w:rsidRPr="004629F6" w:rsidDel="00746E82">
            <w:delText>prediction</w:delText>
          </w:r>
        </w:del>
        <w:del w:id="2730" w:author="David Edge" w:date="2022-10-29T15:22:00Z">
          <w:r w:rsidR="005666EB" w:rsidRPr="004629F6" w:rsidDel="00DF2B26">
            <w:delText xml:space="preserve"> </w:delText>
          </w:r>
        </w:del>
      </w:ins>
      <w:del w:id="2731" w:author="David Edge" w:date="2022-10-29T15:22:00Z">
        <w:r w:rsidR="00006712" w:rsidRPr="004629F6" w:rsidDel="00DF2B26">
          <w:delText>intervals</w:delText>
        </w:r>
        <w:commentRangeEnd w:id="2727"/>
        <w:r w:rsidR="005666EB" w:rsidRPr="004629F6" w:rsidDel="00DF2B26">
          <w:rPr>
            <w:rStyle w:val="CommentReference"/>
          </w:rPr>
          <w:commentReference w:id="2727"/>
        </w:r>
        <w:r w:rsidR="00006712" w:rsidRPr="004629F6" w:rsidDel="00DF2B26">
          <w:delText>, MEboot with empirical reconstruction errors</w:delText>
        </w:r>
        <w:r w:rsidR="00B07C59" w:rsidRPr="004629F6" w:rsidDel="00DF2B26">
          <w:delText xml:space="preserve"> </w:delText>
        </w:r>
        <w:r w:rsidR="009D35E0" w:rsidRPr="004629F6" w:rsidDel="00DF2B26">
          <w:delText xml:space="preserve">is highly reliable in all conditions tested. </w:delText>
        </w:r>
        <w:r w:rsidR="00016C5B" w:rsidRPr="004629F6" w:rsidDel="00DF2B26">
          <w:delText>These successful reconstruction intervals include</w:delText>
        </w:r>
        <w:r w:rsidR="00CE2011" w:rsidRPr="004629F6" w:rsidDel="00DF2B26">
          <w:delText xml:space="preserve"> results from</w:delText>
        </w:r>
        <w:r w:rsidR="00016C5B" w:rsidRPr="004629F6" w:rsidDel="00DF2B26">
          <w:delText xml:space="preserve"> </w:delText>
        </w:r>
        <w:commentRangeStart w:id="2732"/>
        <w:r w:rsidR="00016C5B" w:rsidRPr="004629F6" w:rsidDel="00DF2B26">
          <w:delText>281</w:delText>
        </w:r>
        <w:commentRangeEnd w:id="2732"/>
        <w:r w:rsidR="00873135" w:rsidRPr="004629F6" w:rsidDel="00DF2B26">
          <w:rPr>
            <w:rStyle w:val="CommentReference"/>
          </w:rPr>
          <w:commentReference w:id="2732"/>
        </w:r>
        <w:r w:rsidR="00016C5B" w:rsidRPr="004629F6" w:rsidDel="00DF2B26">
          <w:delText xml:space="preserve"> chronologies that fail one or more regression assumptions and </w:delText>
        </w:r>
        <w:r w:rsidR="00CE2011" w:rsidRPr="004629F6" w:rsidDel="00DF2B26">
          <w:delText>have a</w:delText>
        </w:r>
        <w:r w:rsidR="00016C5B" w:rsidRPr="004629F6" w:rsidDel="00DF2B26">
          <w:delText xml:space="preserve"> </w:delText>
        </w:r>
        <w:r w:rsidR="00CE2011" w:rsidRPr="004629F6" w:rsidDel="00DF2B26">
          <w:delText xml:space="preserve">wide </w:delText>
        </w:r>
        <w:r w:rsidR="00016C5B" w:rsidRPr="004629F6" w:rsidDel="00DF2B26">
          <w:delText>range of chronology properties</w:delText>
        </w:r>
      </w:del>
      <w:ins w:id="2733" w:author="Microsoft Office User" w:date="2022-10-13T13:58:00Z">
        <w:del w:id="2734" w:author="David Edge" w:date="2022-10-29T15:22:00Z">
          <w:r w:rsidRPr="004629F6" w:rsidDel="00DF2B26">
            <w:delText>, which</w:delText>
          </w:r>
        </w:del>
      </w:ins>
      <w:del w:id="2735" w:author="David Edge" w:date="2022-10-29T15:22:00Z">
        <w:r w:rsidR="00016C5B" w:rsidRPr="004629F6" w:rsidDel="00DF2B26">
          <w:delText>.</w:delText>
        </w:r>
      </w:del>
    </w:p>
    <w:p w14:paraId="579C944A" w14:textId="2B7C34CE" w:rsidR="009D20E1" w:rsidRDefault="001A4B87" w:rsidP="00DF2B26">
      <w:pPr>
        <w:rPr>
          <w:ins w:id="2736" w:author="David Edge" w:date="2022-10-29T15:23:00Z"/>
        </w:rPr>
      </w:pPr>
      <w:del w:id="2737" w:author="David Edge" w:date="2022-10-29T15:22:00Z">
        <w:r w:rsidDel="00DF2B26">
          <w:delText xml:space="preserve">Chronology properties </w:delText>
        </w:r>
      </w:del>
      <w:ins w:id="2738" w:author="Microsoft Office User" w:date="2022-10-13T13:59:00Z">
        <w:del w:id="2739" w:author="David Edge" w:date="2022-10-29T15:22:00Z">
          <w:r w:rsidR="00D66AD4" w:rsidDel="00DF2B26">
            <w:delText>id</w:delText>
          </w:r>
        </w:del>
      </w:ins>
      <w:del w:id="2740" w:author="David Edge" w:date="2022-10-29T15:22:00Z">
        <w:r w:rsidDel="00DF2B26">
          <w:delText>o</w:delText>
        </w:r>
      </w:del>
      <w:del w:id="2741" w:author="David Edge" w:date="2022-10-19T16:34:00Z">
        <w:r>
          <w:delText>do</w:delText>
        </w:r>
      </w:del>
      <w:del w:id="2742" w:author="David Edge" w:date="2022-10-29T15:22:00Z">
        <w:r w:rsidDel="00DF2B26">
          <w:delText xml:space="preserve"> not have a significant impact on the reliability of reconstruction</w:delText>
        </w:r>
        <w:r w:rsidR="001A40B8" w:rsidDel="00DF2B26">
          <w:delText xml:space="preserve"> </w:delText>
        </w:r>
      </w:del>
      <w:del w:id="2743" w:author="David Edge" w:date="2022-10-20T10:49:00Z">
        <w:r w:rsidR="001A40B8" w:rsidDel="00746E82">
          <w:delText>prediction</w:delText>
        </w:r>
      </w:del>
      <w:del w:id="2744" w:author="David Edge" w:date="2022-10-29T15:22:00Z">
        <w:r w:rsidDel="00DF2B26">
          <w:delText xml:space="preserve"> intervals</w:delText>
        </w:r>
        <w:r w:rsidR="001A40B8" w:rsidDel="00DF2B26">
          <w:delText xml:space="preserve"> when</w:delText>
        </w:r>
        <w:r w:rsidR="00CB0BC2" w:rsidDel="00DF2B26">
          <w:delText xml:space="preserve"> constructed by </w:delText>
        </w:r>
        <w:r w:rsidR="00CB0BC2" w:rsidRPr="004629F6" w:rsidDel="00DF2B26">
          <w:delText>MEboot.</w:delText>
        </w:r>
      </w:del>
      <w:ins w:id="2745" w:author="Trouet, Valerie M - (trouet) [2]" w:date="2022-10-18T17:05:00Z">
        <w:del w:id="2746" w:author="David Edge" w:date="2022-10-29T15:22:00Z">
          <w:r w:rsidR="00A10FDA" w:rsidRPr="004629F6" w:rsidDel="00DF2B26">
            <w:delText xml:space="preserve"> (Fig</w:delText>
          </w:r>
        </w:del>
        <w:del w:id="2747" w:author="David Edge" w:date="2022-10-23T12:58:00Z">
          <w:r w:rsidR="00A10FDA" w:rsidRPr="004629F6" w:rsidDel="004629F6">
            <w:delText>.</w:delText>
          </w:r>
        </w:del>
        <w:del w:id="2748" w:author="David Edge" w:date="2022-10-29T15:22:00Z">
          <w:r w:rsidR="00A10FDA" w:rsidRPr="004629F6" w:rsidDel="00DF2B26">
            <w:delText xml:space="preserve"> </w:delText>
          </w:r>
        </w:del>
        <w:del w:id="2749" w:author="David Edge" w:date="2022-10-23T12:58:00Z">
          <w:r w:rsidR="00A10FDA" w:rsidRPr="004629F6" w:rsidDel="004629F6">
            <w:delText>X</w:delText>
          </w:r>
        </w:del>
        <w:del w:id="2750" w:author="David Edge" w:date="2022-10-29T15:22:00Z">
          <w:r w:rsidR="00A10FDA" w:rsidRPr="004629F6" w:rsidDel="00DF2B26">
            <w:delText>)</w:delText>
          </w:r>
        </w:del>
      </w:ins>
      <w:ins w:id="2751" w:author="Trouet, Valerie M - (trouet)" w:date="2022-10-19T16:34:00Z">
        <w:del w:id="2752" w:author="David Edge" w:date="2022-10-23T13:00:00Z">
          <w:r w:rsidR="00CB0BC2" w:rsidRPr="004629F6" w:rsidDel="004629F6">
            <w:delText>.</w:delText>
          </w:r>
        </w:del>
      </w:ins>
      <w:del w:id="2753" w:author="David Edge" w:date="2022-10-29T15:22:00Z">
        <w:r w:rsidR="00CB0BC2" w:rsidDel="00DF2B26">
          <w:delText xml:space="preserve"> </w:delText>
        </w:r>
        <w:r w:rsidR="00F85C02" w:rsidDel="00DF2B26">
          <w:delText xml:space="preserve">Although </w:delText>
        </w:r>
        <w:commentRangeStart w:id="2754"/>
        <w:r w:rsidR="006373F6" w:rsidDel="00DF2B26">
          <w:delText xml:space="preserve">the chronology simulation algorithm </w:delText>
        </w:r>
      </w:del>
      <w:commentRangeEnd w:id="2754"/>
      <w:ins w:id="2755" w:author="Trouet, Valerie M - (trouet)" w:date="2022-10-19T16:34:00Z">
        <w:del w:id="2756" w:author="David Edge" w:date="2022-10-29T15:22:00Z">
          <w:r w:rsidR="00493180" w:rsidDel="00DF2B26">
            <w:rPr>
              <w:rStyle w:val="CommentReference"/>
            </w:rPr>
            <w:commentReference w:id="2754"/>
          </w:r>
        </w:del>
      </w:ins>
      <w:ins w:id="2757" w:author="Trouet, Valerie M - (trouet) [2]" w:date="2022-10-19T10:43:00Z">
        <w:del w:id="2758" w:author="David Edge" w:date="2022-10-29T15:22:00Z">
          <w:r w:rsidR="00493180" w:rsidDel="00DF2B26">
            <w:delText xml:space="preserve">we used to produce synthetic chronologies </w:delText>
          </w:r>
        </w:del>
      </w:ins>
      <w:del w:id="2759" w:author="David Edge" w:date="2022-10-29T15:22:00Z">
        <w:r w:rsidR="006373F6" w:rsidDel="00DF2B26">
          <w:delText xml:space="preserve">varied </w:delText>
        </w:r>
        <w:r w:rsidR="00F85C02" w:rsidDel="00DF2B26">
          <w:delText>each of the chronology properties</w:delText>
        </w:r>
        <w:r w:rsidR="00DF52B0" w:rsidDel="00DF2B26">
          <w:delText xml:space="preserve"> and affected</w:delText>
        </w:r>
        <w:r w:rsidR="008A5FF3" w:rsidDel="00DF2B26">
          <w:delText xml:space="preserve"> prediction interval width, the method of bootstrapping ha</w:delText>
        </w:r>
        <w:r w:rsidR="00DF52B0" w:rsidDel="00DF2B26">
          <w:delText>d</w:delText>
        </w:r>
        <w:r w:rsidR="008A5FF3" w:rsidDel="00DF2B26">
          <w:delText xml:space="preserve"> the most significant impact on the reliability of the prediction intervals. </w:delText>
        </w:r>
        <w:r w:rsidR="00DF52B0" w:rsidDel="00DF2B26">
          <w:delText>In contrast, t</w:delText>
        </w:r>
      </w:del>
      <w:r w:rsidR="008A5FF3">
        <w:t>raditional bootstrapping</w:t>
      </w:r>
      <w:r w:rsidR="00DF52B0">
        <w:t xml:space="preserve"> produces excessively wide</w:t>
      </w:r>
      <w:del w:id="2760" w:author="David Edge" w:date="2022-10-23T13:01:00Z">
        <w:r w:rsidR="00DF52B0" w:rsidDel="004629F6">
          <w:delText>r</w:delText>
        </w:r>
      </w:del>
      <w:r w:rsidR="008A5FF3">
        <w:t xml:space="preserve"> </w:t>
      </w:r>
      <w:del w:id="2761" w:author="David Edge" w:date="2022-10-20T10:49:00Z">
        <w:r w:rsidR="008A5FF3" w:rsidDel="00746E82">
          <w:delText>prediction</w:delText>
        </w:r>
      </w:del>
      <w:ins w:id="2762" w:author="David Edge" w:date="2022-10-20T10:49:00Z">
        <w:r w:rsidR="00746E82">
          <w:t>confidence</w:t>
        </w:r>
      </w:ins>
      <w:r w:rsidR="008A5FF3">
        <w:t xml:space="preserve"> interval</w:t>
      </w:r>
      <w:r w:rsidR="00DF52B0">
        <w:t>s</w:t>
      </w:r>
      <w:r w:rsidR="008A5FF3">
        <w:t>, and this is due to</w:t>
      </w:r>
      <w:r w:rsidR="00DF42C5">
        <w:t xml:space="preserve"> the</w:t>
      </w:r>
      <w:r w:rsidR="008A5FF3">
        <w:t xml:space="preserve"> over-sensitivity of this </w:t>
      </w:r>
      <w:r w:rsidR="00DF52B0">
        <w:t>technique to outlier values with biases that are especially pronounced in datasets with</w:t>
      </w:r>
      <w:r w:rsidR="008A5FF3">
        <w:t xml:space="preserve"> low rbar values</w:t>
      </w:r>
      <w:del w:id="2763" w:author="Trouet, Valerie M - (trouet)" w:date="2022-10-19T16:34:00Z">
        <w:r w:rsidR="008A5FF3">
          <w:delText>.</w:delText>
        </w:r>
      </w:del>
      <w:ins w:id="2764" w:author="Trouet, Valerie M - (trouet) [2]" w:date="2022-10-19T10:44:00Z">
        <w:r w:rsidR="00493180">
          <w:t xml:space="preserve"> (</w:t>
        </w:r>
        <w:del w:id="2765" w:author="David Edge" w:date="2022-10-23T13:01:00Z">
          <w:r w:rsidR="00493180" w:rsidDel="004629F6">
            <w:delText>REF</w:delText>
          </w:r>
        </w:del>
      </w:ins>
      <w:ins w:id="2766" w:author="David Edge" w:date="2022-10-23T13:01:00Z">
        <w:r w:rsidR="004629F6">
          <w:t>Fig 6</w:t>
        </w:r>
      </w:ins>
      <w:ins w:id="2767" w:author="Trouet, Valerie M - (trouet) [2]" w:date="2022-10-19T10:44:00Z">
        <w:r w:rsidR="00493180">
          <w:t>)</w:t>
        </w:r>
      </w:ins>
      <w:ins w:id="2768" w:author="Trouet, Valerie M - (trouet)" w:date="2022-10-19T16:34:00Z">
        <w:r w:rsidR="008A5FF3">
          <w:t>.</w:t>
        </w:r>
      </w:ins>
      <w:r w:rsidR="009A7EA0">
        <w:t xml:space="preserve"> The MEboot method assures greater fidelity to the properties of the original series </w:t>
      </w:r>
      <w:ins w:id="2769" w:author="Trouet, Valerie M - (trouet) [2]" w:date="2022-10-19T10:44:00Z">
        <w:r w:rsidR="00493180">
          <w:t>(</w:t>
        </w:r>
      </w:ins>
      <w:del w:id="2770" w:author="Trouet, Valerie M - (trouet) [2]" w:date="2022-10-19T10:44:00Z">
        <w:r w:rsidR="009A7EA0" w:rsidDel="00493180">
          <w:delText xml:space="preserve">as explained by </w:delText>
        </w:r>
      </w:del>
      <w:r w:rsidR="009A7EA0">
        <w:t xml:space="preserve">Cook et al. </w:t>
      </w:r>
      <w:del w:id="2771" w:author="Trouet, Valerie M - (trouet) [2]" w:date="2022-10-19T10:44:00Z">
        <w:r w:rsidR="009A7EA0" w:rsidDel="00493180">
          <w:delText>(</w:delText>
        </w:r>
      </w:del>
      <w:r w:rsidR="009A7EA0">
        <w:t>2013)</w:t>
      </w:r>
      <w:r w:rsidR="00C259DB">
        <w:t>.</w:t>
      </w:r>
      <w:r w:rsidR="009A7EA0">
        <w:t xml:space="preserve"> </w:t>
      </w:r>
      <w:r w:rsidR="009D5A1F">
        <w:t>MEboot</w:t>
      </w:r>
      <w:r w:rsidR="004D36C6">
        <w:t xml:space="preserve"> </w:t>
      </w:r>
      <w:r w:rsidR="00455D7F">
        <w:t xml:space="preserve">preserves autocorrelation structure while </w:t>
      </w:r>
      <w:r w:rsidR="00A212B5">
        <w:t>reliably</w:t>
      </w:r>
      <w:r w:rsidR="00455D7F">
        <w:t xml:space="preserve"> producing</w:t>
      </w:r>
      <w:r w:rsidR="004D36C6">
        <w:t xml:space="preserve"> median</w:t>
      </w:r>
      <w:ins w:id="2772" w:author="Trouet, Valerie M - (trouet) [2]" w:date="2022-10-19T10:45:00Z">
        <w:r w:rsidR="00493180">
          <w:t>,</w:t>
        </w:r>
      </w:ins>
      <w:r w:rsidR="00455D7F">
        <w:t xml:space="preserve"> as well as</w:t>
      </w:r>
      <w:r w:rsidR="004D36C6">
        <w:t xml:space="preserve"> min</w:t>
      </w:r>
      <w:r w:rsidR="00455D7F">
        <w:t>imum</w:t>
      </w:r>
      <w:r w:rsidR="004D36C6">
        <w:t xml:space="preserve"> and max</w:t>
      </w:r>
      <w:r w:rsidR="00455D7F">
        <w:t>imum</w:t>
      </w:r>
      <w:ins w:id="2773" w:author="Trouet, Valerie M - (trouet) [2]" w:date="2022-10-19T10:45:00Z">
        <w:r w:rsidR="00493180">
          <w:t>,</w:t>
        </w:r>
      </w:ins>
      <w:r w:rsidR="00455D7F">
        <w:t xml:space="preserve"> values</w:t>
      </w:r>
      <w:r w:rsidR="00AA2431">
        <w:t xml:space="preserve"> of the</w:t>
      </w:r>
      <w:del w:id="2774" w:author="Trouet, Valerie M - (trouet) [2]" w:date="2022-10-19T10:45:00Z">
        <w:r w:rsidR="00AA2431" w:rsidDel="00493180">
          <w:delText xml:space="preserve"> observed</w:delText>
        </w:r>
      </w:del>
      <w:r w:rsidR="00AA2431">
        <w:t xml:space="preserve"> dataset</w:t>
      </w:r>
      <w:r w:rsidR="004D36C6">
        <w:t xml:space="preserve">. This is </w:t>
      </w:r>
      <w:r w:rsidR="00A212B5">
        <w:t>distinct from</w:t>
      </w:r>
      <w:r w:rsidR="004D36C6">
        <w:t xml:space="preserve"> traditional bootstrapping,</w:t>
      </w:r>
      <w:r w:rsidR="00455D7F">
        <w:t xml:space="preserve"> </w:t>
      </w:r>
      <w:r w:rsidR="00A212B5">
        <w:t>which</w:t>
      </w:r>
      <w:r w:rsidR="00455D7F" w:rsidDel="00455D7F">
        <w:t xml:space="preserve"> </w:t>
      </w:r>
      <w:r w:rsidR="00A212B5">
        <w:t xml:space="preserve">shows a </w:t>
      </w:r>
      <w:r w:rsidR="00430FE2">
        <w:t xml:space="preserve">bias toward extreme values when selecting the 5- and 95-percentile </w:t>
      </w:r>
      <w:r w:rsidR="00430FE2" w:rsidRPr="004629F6">
        <w:t>representatives</w:t>
      </w:r>
      <w:del w:id="2775" w:author="Trouet, Valerie M - (trouet)" w:date="2022-10-19T16:34:00Z">
        <w:r w:rsidR="00430FE2" w:rsidRPr="004629F6">
          <w:delText>.</w:delText>
        </w:r>
      </w:del>
      <w:ins w:id="2776" w:author="Trouet, Valerie M - (trouet) [2]" w:date="2022-10-19T10:45:00Z">
        <w:r w:rsidR="00493180" w:rsidRPr="004629F6">
          <w:t xml:space="preserve"> (</w:t>
        </w:r>
        <w:del w:id="2777" w:author="David Edge" w:date="2022-10-23T13:01:00Z">
          <w:r w:rsidR="00493180" w:rsidRPr="004629F6" w:rsidDel="004629F6">
            <w:delText>REF or Fig?</w:delText>
          </w:r>
        </w:del>
      </w:ins>
      <w:ins w:id="2778" w:author="David Edge" w:date="2022-10-23T13:01:00Z">
        <w:r w:rsidR="004629F6" w:rsidRPr="004629F6">
          <w:t>Cook et al. 2013</w:t>
        </w:r>
      </w:ins>
      <w:ins w:id="2779" w:author="Trouet, Valerie M - (trouet) [2]" w:date="2022-10-19T10:45:00Z">
        <w:r w:rsidR="00493180" w:rsidRPr="004629F6">
          <w:t>)</w:t>
        </w:r>
      </w:ins>
      <w:ins w:id="2780" w:author="Trouet, Valerie M - (trouet)" w:date="2022-10-19T16:34:00Z">
        <w:r w:rsidR="00430FE2" w:rsidRPr="004629F6">
          <w:t>.</w:t>
        </w:r>
      </w:ins>
      <w:r w:rsidR="00455D7F">
        <w:t xml:space="preserve"> </w:t>
      </w:r>
    </w:p>
    <w:p w14:paraId="57028A3E" w14:textId="7F505AEA" w:rsidR="00AE0ABF" w:rsidRDefault="00AE0ABF" w:rsidP="00DF2B26">
      <w:ins w:id="2781" w:author="David Edge" w:date="2022-10-29T15:24:00Z">
        <w:r>
          <w:t>We designed the chronology simulation algorithm to vary important chronology properties in order to measure their impacts on the reliability of the confidence intervals. The resulting synthetic chronologies are based on the original chronologies and are not independent. The CIC distributions</w:t>
        </w:r>
      </w:ins>
      <w:ins w:id="2782" w:author="David Edge" w:date="2022-10-29T15:25:00Z">
        <w:r>
          <w:t xml:space="preserve"> of each site</w:t>
        </w:r>
      </w:ins>
      <w:ins w:id="2783" w:author="David Edge" w:date="2022-10-29T15:24:00Z">
        <w:r>
          <w:t>,</w:t>
        </w:r>
      </w:ins>
      <w:ins w:id="2784" w:author="David Edge" w:date="2022-10-29T15:26:00Z">
        <w:r w:rsidRPr="00AE0ABF">
          <w:t xml:space="preserve"> </w:t>
        </w:r>
        <w:r>
          <w:t>for a given method</w:t>
        </w:r>
        <w:r>
          <w:t>, are distinctive.</w:t>
        </w:r>
      </w:ins>
      <w:ins w:id="2785" w:author="David Edge" w:date="2022-10-29T15:24:00Z">
        <w:r>
          <w:t xml:space="preserve"> </w:t>
        </w:r>
      </w:ins>
      <w:ins w:id="2786" w:author="David Edge" w:date="2022-10-29T15:26:00Z">
        <w:r>
          <w:t>H</w:t>
        </w:r>
      </w:ins>
      <w:ins w:id="2787" w:author="David Edge" w:date="2022-10-29T15:24:00Z">
        <w:r>
          <w:t>owever,</w:t>
        </w:r>
      </w:ins>
      <w:ins w:id="2788" w:author="David Edge" w:date="2022-10-29T15:27:00Z">
        <w:r>
          <w:t xml:space="preserve"> the trends across methods</w:t>
        </w:r>
      </w:ins>
      <w:ins w:id="2789" w:author="David Edge" w:date="2022-10-29T15:26:00Z">
        <w:r>
          <w:t xml:space="preserve"> are</w:t>
        </w:r>
      </w:ins>
      <w:ins w:id="2790" w:author="David Edge" w:date="2022-10-29T15:27:00Z">
        <w:r>
          <w:t xml:space="preserve"> also noteworthy</w:t>
        </w:r>
      </w:ins>
      <w:ins w:id="2791" w:author="David Edge" w:date="2022-10-29T15:24:00Z">
        <w:r>
          <w:t xml:space="preserve"> (Fig. </w:t>
        </w:r>
      </w:ins>
      <w:ins w:id="2792" w:author="David Edge" w:date="2022-10-29T15:27:00Z">
        <w:r>
          <w:t>5</w:t>
        </w:r>
      </w:ins>
      <w:ins w:id="2793" w:author="David Edge" w:date="2022-10-29T15:24:00Z">
        <w:r>
          <w:t xml:space="preserve">). The intended function of the simulations is demonstrated in Figure 6 wherein the variability of an important chronology property, rbar, produces biased confidence intervals when traditional bootstrapping is used. </w:t>
        </w:r>
        <w:commentRangeStart w:id="2794"/>
        <w:r>
          <w:t xml:space="preserve">The consistency of this result across the three sites and the strength of the correlation </w:t>
        </w:r>
        <w:proofErr w:type="gramStart"/>
        <w:r>
          <w:t>suggest</w:t>
        </w:r>
        <w:proofErr w:type="gramEnd"/>
        <w:r>
          <w:t xml:space="preserve"> the bias is inherent to the method. </w:t>
        </w:r>
        <w:commentRangeEnd w:id="2794"/>
        <w:r>
          <w:rPr>
            <w:rStyle w:val="CommentReference"/>
          </w:rPr>
          <w:commentReference w:id="2794"/>
        </w:r>
        <w:r>
          <w:t>The direction of the bias is also consistent with a conceptual understanding of the method wherein the 90</w:t>
        </w:r>
        <w:r w:rsidRPr="005C49E3">
          <w:rPr>
            <w:vertAlign w:val="superscript"/>
          </w:rPr>
          <w:t>th</w:t>
        </w:r>
        <w:r>
          <w:t>-percentile</w:t>
        </w:r>
      </w:ins>
      <w:ins w:id="2795" w:author="David Edge" w:date="2022-10-29T15:30:00Z">
        <w:r>
          <w:t xml:space="preserve"> values in the bootstrapped ensemble</w:t>
        </w:r>
      </w:ins>
      <w:ins w:id="2796" w:author="David Edge" w:date="2022-10-29T15:24:00Z">
        <w:r>
          <w:t xml:space="preserve"> necessarily overrepresent chronology indices with more extreme values. In a chronology with low rbar, the distribution of values in a typical year is, by definition, wider, exacerbating the problem inherent to the method. Conversely, a chronology with a high rbar, in which index values of a typical year are tightly grouped, </w:t>
        </w:r>
      </w:ins>
      <w:ins w:id="2797" w:author="David Edge" w:date="2022-10-29T15:31:00Z">
        <w:r>
          <w:t>traditional bootstrapping produces</w:t>
        </w:r>
      </w:ins>
      <w:ins w:id="2798" w:author="David Edge" w:date="2022-10-29T15:24:00Z">
        <w:r>
          <w:t xml:space="preserve"> 90</w:t>
        </w:r>
        <w:r w:rsidRPr="005C49E3">
          <w:rPr>
            <w:vertAlign w:val="superscript"/>
          </w:rPr>
          <w:t>th</w:t>
        </w:r>
        <w:r>
          <w:t>-percentile intervals much closer to the central tendency of all values.</w:t>
        </w:r>
      </w:ins>
    </w:p>
    <w:p w14:paraId="387B015C" w14:textId="48397BD6" w:rsidR="00D02CAF" w:rsidDel="00CF4005" w:rsidRDefault="00CF4005" w:rsidP="00761B80">
      <w:pPr>
        <w:rPr>
          <w:del w:id="2799" w:author="David Edge" w:date="2022-10-29T15:33:00Z"/>
        </w:rPr>
      </w:pPr>
      <w:ins w:id="2800" w:author="David Edge" w:date="2022-10-29T15:34:00Z">
        <w:r>
          <w:t xml:space="preserve">Some of the </w:t>
        </w:r>
        <w:proofErr w:type="spellStart"/>
        <w:r>
          <w:t>CIC</w:t>
        </w:r>
        <w:r w:rsidRPr="00CF4005">
          <w:rPr>
            <w:vertAlign w:val="subscript"/>
            <w:rPrChange w:id="2801" w:author="David Edge" w:date="2022-10-29T15:34:00Z">
              <w:rPr/>
            </w:rPrChange>
          </w:rPr>
          <w:t>m</w:t>
        </w:r>
        <w:proofErr w:type="spellEnd"/>
        <w:r>
          <w:t xml:space="preserve"> distributions which best relate to th</w:t>
        </w:r>
      </w:ins>
      <w:ins w:id="2802" w:author="David Edge" w:date="2022-10-29T15:35:00Z">
        <w:r>
          <w:t>eir respective IC are not bootstrapped. When considering sources of reconstruction uncertainty, we made a disti</w:t>
        </w:r>
      </w:ins>
      <w:ins w:id="2803" w:author="David Edge" w:date="2022-10-29T15:36:00Z">
        <w:r>
          <w:t xml:space="preserve">nction between chronology error and calibration error. We intended to capture chronology error with bootstrapping and calibration error with either </w:t>
        </w:r>
      </w:ins>
      <w:ins w:id="2804" w:author="David Edge" w:date="2022-10-29T15:37:00Z">
        <w:r>
          <w:t>VE</w:t>
        </w:r>
        <w:r w:rsidRPr="00CF4005">
          <w:rPr>
            <w:vertAlign w:val="subscript"/>
            <w:rPrChange w:id="2805" w:author="David Edge" w:date="2022-10-29T15:37:00Z">
              <w:rPr/>
            </w:rPrChange>
          </w:rPr>
          <w:t>E</w:t>
        </w:r>
        <w:r>
          <w:t xml:space="preserve"> or VE</w:t>
        </w:r>
        <w:r w:rsidRPr="00CF4005">
          <w:rPr>
            <w:vertAlign w:val="subscript"/>
            <w:rPrChange w:id="2806" w:author="David Edge" w:date="2022-10-29T15:37:00Z">
              <w:rPr/>
            </w:rPrChange>
          </w:rPr>
          <w:t>T</w:t>
        </w:r>
        <w:r>
          <w:t>.</w:t>
        </w:r>
      </w:ins>
      <w:ins w:id="2807" w:author="David Edge" w:date="2022-10-29T15:34:00Z">
        <w:r>
          <w:t xml:space="preserve"> </w:t>
        </w:r>
      </w:ins>
      <w:ins w:id="2808" w:author="David Edge" w:date="2022-10-29T15:37:00Z">
        <w:r>
          <w:t>The methods for calculating these e</w:t>
        </w:r>
      </w:ins>
      <w:ins w:id="2809" w:author="David Edge" w:date="2022-10-29T15:38:00Z">
        <w:r>
          <w:t>rror</w:t>
        </w:r>
      </w:ins>
      <w:ins w:id="2810" w:author="David Edge" w:date="2022-10-29T15:43:00Z">
        <w:r w:rsidR="003744F5">
          <w:t>s</w:t>
        </w:r>
      </w:ins>
      <w:ins w:id="2811" w:author="David Edge" w:date="2022-10-29T15:38:00Z">
        <w:r>
          <w:t xml:space="preserve"> were chosen based on </w:t>
        </w:r>
      </w:ins>
      <w:ins w:id="2812" w:author="David Edge" w:date="2022-10-29T15:40:00Z">
        <w:r>
          <w:t>the</w:t>
        </w:r>
      </w:ins>
      <w:ins w:id="2813" w:author="David Edge" w:date="2022-10-29T15:38:00Z">
        <w:r>
          <w:t xml:space="preserve"> principle that calibration</w:t>
        </w:r>
      </w:ins>
      <w:ins w:id="2814" w:author="David Edge" w:date="2022-10-29T15:39:00Z">
        <w:r>
          <w:t xml:space="preserve"> ought to be independent from </w:t>
        </w:r>
      </w:ins>
      <w:ins w:id="2815" w:author="David Edge" w:date="2022-10-29T15:40:00Z">
        <w:r>
          <w:t>the measurement of skill, such as in the calculation of the CE metric.</w:t>
        </w:r>
      </w:ins>
      <w:ins w:id="2816" w:author="David Edge" w:date="2022-10-29T15:42:00Z">
        <w:r>
          <w:t xml:space="preserve"> Our testing method suggests that the VE</w:t>
        </w:r>
        <w:r w:rsidRPr="003744F5">
          <w:rPr>
            <w:vertAlign w:val="subscript"/>
            <w:rPrChange w:id="2817" w:author="David Edge" w:date="2022-10-29T15:42:00Z">
              <w:rPr/>
            </w:rPrChange>
          </w:rPr>
          <w:t>E</w:t>
        </w:r>
        <w:r>
          <w:t xml:space="preserve"> and VE</w:t>
        </w:r>
        <w:r w:rsidRPr="003744F5">
          <w:rPr>
            <w:vertAlign w:val="subscript"/>
            <w:rPrChange w:id="2818" w:author="David Edge" w:date="2022-10-29T15:42:00Z">
              <w:rPr/>
            </w:rPrChange>
          </w:rPr>
          <w:t>T</w:t>
        </w:r>
        <w:r>
          <w:t xml:space="preserve"> alone produce sufficient</w:t>
        </w:r>
      </w:ins>
      <w:ins w:id="2819" w:author="David Edge" w:date="2022-10-29T15:43:00Z">
        <w:r w:rsidR="003744F5">
          <w:t>ly wide</w:t>
        </w:r>
      </w:ins>
      <w:ins w:id="2820" w:author="David Edge" w:date="2022-10-29T15:42:00Z">
        <w:r>
          <w:t xml:space="preserve"> confidence intervals</w:t>
        </w:r>
      </w:ins>
      <w:ins w:id="2821" w:author="David Edge" w:date="2022-10-29T15:43:00Z">
        <w:r w:rsidR="003744F5">
          <w:t xml:space="preserve"> without the benefit of bootstrapping</w:t>
        </w:r>
      </w:ins>
      <w:ins w:id="2822" w:author="David Edge" w:date="2022-10-29T15:42:00Z">
        <w:r>
          <w:t>.</w:t>
        </w:r>
      </w:ins>
      <w:ins w:id="2823" w:author="David Edge" w:date="2022-10-29T15:48:00Z">
        <w:r w:rsidR="003744F5">
          <w:t xml:space="preserve"> However, our testing method does not account for substantial changes in sample depth and makeup within a chronolog</w:t>
        </w:r>
      </w:ins>
      <w:ins w:id="2824" w:author="David Edge" w:date="2022-10-29T15:49:00Z">
        <w:r w:rsidR="003744F5">
          <w:t>y.</w:t>
        </w:r>
      </w:ins>
      <w:ins w:id="2825" w:author="David Edge" w:date="2022-10-29T15:55:00Z">
        <w:r w:rsidR="00EE11ED">
          <w:t xml:space="preserve"> It is </w:t>
        </w:r>
      </w:ins>
      <w:ins w:id="2826" w:author="David Edge" w:date="2022-10-29T15:56:00Z">
        <w:r w:rsidR="00EE11ED">
          <w:t xml:space="preserve">notable, therefore, that </w:t>
        </w:r>
      </w:ins>
      <w:ins w:id="2827" w:author="David Edge" w:date="2022-10-29T15:58:00Z">
        <w:r w:rsidR="00EE11ED">
          <w:t xml:space="preserve">when the Arrowsmith Mountain chronology, which </w:t>
        </w:r>
      </w:ins>
      <w:ins w:id="2828" w:author="David Edge" w:date="2022-10-29T15:59:00Z">
        <w:r w:rsidR="00EE11ED">
          <w:t>contains no change in sample makeup for the entire IOI, is removed from the analysis, MEboot with VE</w:t>
        </w:r>
        <w:r w:rsidR="00EE11ED" w:rsidRPr="00EE11ED">
          <w:rPr>
            <w:vertAlign w:val="subscript"/>
            <w:rPrChange w:id="2829" w:author="David Edge" w:date="2022-10-29T16:00:00Z">
              <w:rPr/>
            </w:rPrChange>
          </w:rPr>
          <w:t>E</w:t>
        </w:r>
        <w:r w:rsidR="00EE11ED">
          <w:t xml:space="preserve"> produces the best o</w:t>
        </w:r>
      </w:ins>
      <w:ins w:id="2830" w:author="David Edge" w:date="2022-10-29T16:00:00Z">
        <w:r w:rsidR="00EE11ED">
          <w:t>utcomes (</w:t>
        </w:r>
      </w:ins>
      <w:ins w:id="2831" w:author="David Edge" w:date="2022-10-29T16:01:00Z">
        <w:r w:rsidR="00EE11ED">
          <w:t xml:space="preserve">average </w:t>
        </w:r>
      </w:ins>
      <w:proofErr w:type="spellStart"/>
      <w:ins w:id="2832" w:author="David Edge" w:date="2022-10-29T16:00:00Z">
        <w:r w:rsidR="00EE11ED">
          <w:t>CIC</w:t>
        </w:r>
        <w:r w:rsidR="00EE11ED" w:rsidRPr="00EE11ED">
          <w:rPr>
            <w:vertAlign w:val="subscript"/>
            <w:rPrChange w:id="2833" w:author="David Edge" w:date="2022-10-29T16:01:00Z">
              <w:rPr/>
            </w:rPrChange>
          </w:rPr>
          <w:t>m</w:t>
        </w:r>
        <w:proofErr w:type="spellEnd"/>
        <w:r w:rsidR="00EE11ED">
          <w:t xml:space="preserve"> = 89.9</w:t>
        </w:r>
      </w:ins>
      <w:ins w:id="2834" w:author="David Edge" w:date="2022-10-29T16:01:00Z">
        <w:r w:rsidR="00EE11ED">
          <w:t>%</w:t>
        </w:r>
      </w:ins>
      <w:ins w:id="2835" w:author="David Edge" w:date="2022-10-29T16:00:00Z">
        <w:r w:rsidR="00EE11ED">
          <w:t>, 49.7</w:t>
        </w:r>
      </w:ins>
      <w:ins w:id="2836" w:author="David Edge" w:date="2022-10-29T16:01:00Z">
        <w:r w:rsidR="00EE11ED">
          <w:t>%</w:t>
        </w:r>
      </w:ins>
      <w:ins w:id="2837" w:author="David Edge" w:date="2022-10-29T16:00:00Z">
        <w:r w:rsidR="00EE11ED">
          <w:t xml:space="preserve">; IQR = </w:t>
        </w:r>
      </w:ins>
      <w:ins w:id="2838" w:author="David Edge" w:date="2022-10-29T16:01:00Z">
        <w:r w:rsidR="00EE11ED">
          <w:t>1.8%, 2.7%</w:t>
        </w:r>
      </w:ins>
      <w:ins w:id="2839" w:author="David Edge" w:date="2022-10-29T16:00:00Z">
        <w:r w:rsidR="00EE11ED">
          <w:t>).</w:t>
        </w:r>
      </w:ins>
      <w:del w:id="2840" w:author="David Edge" w:date="2022-10-29T15:33:00Z">
        <w:r w:rsidR="00B6125A" w:rsidDel="00CF4005">
          <w:delText>The</w:delText>
        </w:r>
      </w:del>
      <w:ins w:id="2841" w:author="Trouet, Valerie M - (trouet) [2]" w:date="2022-10-19T10:45:00Z">
        <w:del w:id="2842" w:author="David Edge" w:date="2022-10-29T15:33:00Z">
          <w:r w:rsidR="00033335" w:rsidDel="00CF4005">
            <w:delText xml:space="preserve"> various</w:delText>
          </w:r>
        </w:del>
        <w:del w:id="2843" w:author="David Edge" w:date="2022-10-22T13:57:00Z">
          <w:r w:rsidR="00033335" w:rsidDel="00B27D10">
            <w:delText xml:space="preserve"> </w:delText>
          </w:r>
        </w:del>
      </w:ins>
      <w:ins w:id="2844" w:author="Trouet, Valerie M - (trouet)" w:date="2022-10-19T16:34:00Z">
        <w:del w:id="2845" w:author="David Edge" w:date="2022-10-29T15:33:00Z">
          <w:r w:rsidR="00B6125A" w:rsidDel="00CF4005">
            <w:delText xml:space="preserve"> </w:delText>
          </w:r>
        </w:del>
      </w:ins>
      <w:ins w:id="2846" w:author="Trouet, Valerie M - (trouet) [2]" w:date="2022-10-19T10:45:00Z">
        <w:del w:id="2847" w:author="David Edge" w:date="2022-10-20T10:49:00Z">
          <w:r w:rsidR="00033335" w:rsidDel="00746E82">
            <w:delText>prediction</w:delText>
          </w:r>
        </w:del>
        <w:del w:id="2848" w:author="David Edge" w:date="2022-10-29T15:33:00Z">
          <w:r w:rsidR="00033335" w:rsidDel="00CF4005">
            <w:delText xml:space="preserve"> interval methods estimated the </w:delText>
          </w:r>
        </w:del>
      </w:ins>
      <w:del w:id="2849" w:author="David Edge" w:date="2022-10-29T15:33:00Z">
        <w:r w:rsidR="00B6125A" w:rsidDel="00CF4005">
          <w:delText xml:space="preserve">90-percent </w:delText>
        </w:r>
        <w:r w:rsidR="008C1C02" w:rsidDel="00CF4005">
          <w:delText>error range</w:delText>
        </w:r>
        <w:commentRangeStart w:id="2850"/>
        <w:r w:rsidR="008C1C02" w:rsidDel="00CF4005">
          <w:delText xml:space="preserve"> is </w:delText>
        </w:r>
      </w:del>
      <w:del w:id="2851" w:author="David Edge" w:date="2022-10-23T13:02:00Z">
        <w:r w:rsidR="008C1C02" w:rsidDel="004629F6">
          <w:delText>better</w:delText>
        </w:r>
      </w:del>
      <w:del w:id="2852" w:author="David Edge" w:date="2022-10-23T13:03:00Z">
        <w:r w:rsidR="008C1C02" w:rsidDel="00F01E02">
          <w:delText xml:space="preserve"> </w:delText>
        </w:r>
      </w:del>
      <w:commentRangeEnd w:id="2850"/>
      <w:del w:id="2853" w:author="David Edge" w:date="2022-10-29T15:33:00Z">
        <w:r w:rsidR="00033335" w:rsidDel="00CF4005">
          <w:rPr>
            <w:rStyle w:val="CommentReference"/>
          </w:rPr>
          <w:commentReference w:id="2850"/>
        </w:r>
        <w:r w:rsidR="008C1C02" w:rsidDel="00CF4005">
          <w:delText xml:space="preserve">estimated </w:delText>
        </w:r>
      </w:del>
      <w:del w:id="2854" w:author="David Edge" w:date="2022-10-23T13:03:00Z">
        <w:r w:rsidR="008C1C02" w:rsidDel="00F01E02">
          <w:delText>than</w:delText>
        </w:r>
      </w:del>
      <w:ins w:id="2855" w:author="Trouet, Valerie M - (trouet) [2]" w:date="2022-10-19T10:46:00Z">
        <w:del w:id="2856" w:author="David Edge" w:date="2022-10-23T13:03:00Z">
          <w:r w:rsidR="00033335" w:rsidDel="00F01E02">
            <w:delText xml:space="preserve"> the</w:delText>
          </w:r>
        </w:del>
      </w:ins>
      <w:ins w:id="2857" w:author="Trouet, Valerie M - (trouet)" w:date="2022-10-19T16:34:00Z">
        <w:del w:id="2858" w:author="David Edge" w:date="2022-10-23T13:03:00Z">
          <w:r w:rsidR="008C1C02" w:rsidDel="00F01E02">
            <w:delText xml:space="preserve"> </w:delText>
          </w:r>
        </w:del>
      </w:ins>
      <w:del w:id="2859" w:author="David Edge" w:date="2022-10-23T13:03:00Z">
        <w:r w:rsidR="008C1C02" w:rsidDel="00F01E02">
          <w:delText xml:space="preserve">50-percent </w:delText>
        </w:r>
      </w:del>
      <w:del w:id="2860" w:author="David Edge" w:date="2022-10-29T15:33:00Z">
        <w:r w:rsidR="008C1C02" w:rsidDel="00CF4005">
          <w:delText>by the prediction interval methods tested.</w:delText>
        </w:r>
      </w:del>
      <w:ins w:id="2861" w:author="Trouet, Valerie M - (trouet) [2]" w:date="2022-10-19T10:46:00Z">
        <w:del w:id="2862" w:author="David Edge" w:date="2022-10-23T13:02:00Z">
          <w:r w:rsidR="00033335" w:rsidDel="004629F6">
            <w:delText>range</w:delText>
          </w:r>
        </w:del>
        <w:del w:id="2863" w:author="David Edge" w:date="2022-10-29T15:33:00Z">
          <w:r w:rsidR="00033335" w:rsidDel="00CF4005">
            <w:delText xml:space="preserve"> (Fig</w:delText>
          </w:r>
        </w:del>
        <w:del w:id="2864" w:author="David Edge" w:date="2022-10-22T13:58:00Z">
          <w:r w:rsidR="00033335" w:rsidDel="00B27D10">
            <w:delText>.</w:delText>
          </w:r>
        </w:del>
        <w:del w:id="2865" w:author="David Edge" w:date="2022-10-29T15:33:00Z">
          <w:r w:rsidR="00033335" w:rsidDel="00CF4005">
            <w:delText xml:space="preserve"> </w:delText>
          </w:r>
        </w:del>
        <w:del w:id="2866" w:author="David Edge" w:date="2022-10-22T13:58:00Z">
          <w:r w:rsidR="00033335" w:rsidDel="00B27D10">
            <w:delText>X</w:delText>
          </w:r>
        </w:del>
        <w:del w:id="2867" w:author="David Edge" w:date="2022-10-29T15:33:00Z">
          <w:r w:rsidR="00033335" w:rsidDel="00CF4005">
            <w:delText>)</w:delText>
          </w:r>
        </w:del>
      </w:ins>
      <w:ins w:id="2868" w:author="Trouet, Valerie M - (trouet)" w:date="2022-10-19T16:34:00Z">
        <w:del w:id="2869" w:author="David Edge" w:date="2022-10-29T15:33:00Z">
          <w:r w:rsidR="008C1C02" w:rsidDel="00CF4005">
            <w:delText>.</w:delText>
          </w:r>
        </w:del>
      </w:ins>
      <w:del w:id="2870" w:author="David Edge" w:date="2022-10-29T15:33:00Z">
        <w:r w:rsidR="008C1C02" w:rsidDel="00CF4005">
          <w:delText xml:space="preserve"> Generally, </w:delText>
        </w:r>
      </w:del>
      <w:ins w:id="2871" w:author="Trouet, Valerie M - (trouet) [2]" w:date="2022-10-19T10:47:00Z">
        <w:del w:id="2872" w:author="David Edge" w:date="2022-10-29T15:33:00Z">
          <w:r w:rsidR="00033335" w:rsidDel="00CF4005">
            <w:delText>assuming the errors are distributed quasi-normally</w:delText>
          </w:r>
        </w:del>
        <w:del w:id="2873" w:author="David Edge" w:date="2022-10-22T13:58:00Z">
          <w:r w:rsidR="00033335" w:rsidDel="00B27D10">
            <w:delText xml:space="preserve"> </w:delText>
          </w:r>
        </w:del>
        <w:del w:id="2874" w:author="David Edge" w:date="2022-10-29T15:33:00Z">
          <w:r w:rsidR="00033335" w:rsidDel="00CF4005">
            <w:delText>,</w:delText>
          </w:r>
        </w:del>
      </w:ins>
      <w:del w:id="2875" w:author="David Edge" w:date="2022-10-29T15:33:00Z">
        <w:r w:rsidR="008C1C02" w:rsidDel="00CF4005">
          <w:delText xml:space="preserve">smaller </w:delText>
        </w:r>
      </w:del>
      <w:del w:id="2876" w:author="David Edge" w:date="2022-10-20T10:49:00Z">
        <w:r w:rsidR="008C1C02" w:rsidDel="00746E82">
          <w:delText>prediction</w:delText>
        </w:r>
      </w:del>
      <w:del w:id="2877" w:author="David Edge" w:date="2022-10-29T15:33:00Z">
        <w:r w:rsidR="008C1C02" w:rsidDel="00CF4005">
          <w:delText xml:space="preserve"> intervals are less precise </w:delText>
        </w:r>
      </w:del>
      <w:ins w:id="2878" w:author="Trouet, Valerie M - (trouet) [2]" w:date="2022-10-19T10:47:00Z">
        <w:del w:id="2879" w:author="David Edge" w:date="2022-10-29T15:33:00Z">
          <w:r w:rsidR="00033335" w:rsidDel="00CF4005">
            <w:delText xml:space="preserve">than wider intervals </w:delText>
          </w:r>
        </w:del>
      </w:ins>
      <w:del w:id="2880" w:author="David Edge" w:date="2022-10-29T15:33:00Z">
        <w:r w:rsidR="008C1C02" w:rsidDel="00CF4005">
          <w:delText>because the target points are more tightly clustered nearer to the reconstruction estimates,</w:delText>
        </w:r>
      </w:del>
      <w:del w:id="2881" w:author="David Edge" w:date="2022-10-23T13:04:00Z">
        <w:r w:rsidR="008C1C02" w:rsidDel="00F01E02">
          <w:delText xml:space="preserve"> </w:delText>
        </w:r>
      </w:del>
      <w:del w:id="2882" w:author="David Edge" w:date="2022-10-29T15:33:00Z">
        <w:r w:rsidR="008C1C02" w:rsidDel="00CF4005">
          <w:delText>assuming the errors are distributed quasi-normally.</w:delText>
        </w:r>
      </w:del>
      <w:ins w:id="2883" w:author="Trouet, Valerie M - (trouet) [2]" w:date="2022-10-19T10:47:00Z">
        <w:del w:id="2884" w:author="David Edge" w:date="2022-10-23T13:04:00Z">
          <w:r w:rsidR="00033335" w:rsidDel="00F01E02">
            <w:delText>(Ref)</w:delText>
          </w:r>
        </w:del>
      </w:ins>
      <w:ins w:id="2885" w:author="Trouet, Valerie M - (trouet)" w:date="2022-10-19T16:34:00Z">
        <w:del w:id="2886" w:author="David Edge" w:date="2022-10-29T15:33:00Z">
          <w:r w:rsidR="008C1C02" w:rsidDel="00CF4005">
            <w:delText>.</w:delText>
          </w:r>
        </w:del>
      </w:ins>
      <w:del w:id="2887" w:author="David Edge" w:date="2022-10-29T15:33:00Z">
        <w:r w:rsidR="005C41A8" w:rsidDel="00CF4005">
          <w:delText xml:space="preserve"> The </w:delText>
        </w:r>
      </w:del>
      <w:del w:id="2888" w:author="David Edge" w:date="2022-10-23T13:05:00Z">
        <w:r w:rsidR="005C41A8" w:rsidDel="00F01E02">
          <w:delText>average</w:delText>
        </w:r>
      </w:del>
      <w:del w:id="2889" w:author="David Edge" w:date="2022-10-23T13:04:00Z">
        <w:r w:rsidR="005C41A8" w:rsidDel="00F01E02">
          <w:delText xml:space="preserve"> capture</w:delText>
        </w:r>
      </w:del>
      <w:del w:id="2890" w:author="David Edge" w:date="2022-10-29T15:33:00Z">
        <w:r w:rsidR="005C41A8" w:rsidDel="00CF4005">
          <w:delText xml:space="preserve"> of the 50-percent </w:delText>
        </w:r>
      </w:del>
      <w:del w:id="2891" w:author="David Edge" w:date="2022-10-20T10:49:00Z">
        <w:r w:rsidR="005C41A8" w:rsidDel="00746E82">
          <w:delText>prediction</w:delText>
        </w:r>
      </w:del>
      <w:del w:id="2892" w:author="David Edge" w:date="2022-10-29T15:33:00Z">
        <w:r w:rsidR="005C41A8" w:rsidDel="00CF4005">
          <w:delText xml:space="preserve"> intervals was greater than 50-percent for both bootstrapping methods</w:delText>
        </w:r>
        <w:r w:rsidR="006863C0" w:rsidDel="00CF4005">
          <w:delText xml:space="preserve">, suggesting bootstrapping may be unnecessary </w:delText>
        </w:r>
        <w:r w:rsidR="00B54E72" w:rsidDel="00CF4005">
          <w:delText>for capturing errors nearer to the reconstruction estimates. However, the</w:delText>
        </w:r>
      </w:del>
      <w:ins w:id="2893" w:author="Trouet, Valerie M - (trouet)" w:date="2022-10-19T16:34:00Z">
        <w:del w:id="2894" w:author="David Edge" w:date="2022-10-29T15:33:00Z">
          <w:r w:rsidR="00B54E72" w:rsidDel="00CF4005">
            <w:delText xml:space="preserve"> </w:delText>
          </w:r>
        </w:del>
      </w:ins>
      <w:ins w:id="2895" w:author="Trouet, Valerie M - (trouet) [2]" w:date="2022-10-19T10:48:00Z">
        <w:del w:id="2896" w:author="David Edge" w:date="2022-10-29T15:33:00Z">
          <w:r w:rsidR="00033335" w:rsidDel="00CF4005">
            <w:delText xml:space="preserve">three </w:delText>
          </w:r>
        </w:del>
      </w:ins>
      <w:del w:id="2897" w:author="David Edge" w:date="2022-10-29T15:33:00Z">
        <w:r w:rsidR="00B54E72" w:rsidDel="00CF4005">
          <w:delText>real chronologies show capture rates under 50% for the un-bootstrapped intervals and capture rates of 49-51% for MEboot. So, the chronology simulation algorithm</w:delText>
        </w:r>
      </w:del>
      <w:ins w:id="2898" w:author="Trouet, Valerie M - (trouet) [2]" w:date="2022-10-19T10:48:00Z">
        <w:del w:id="2899" w:author="David Edge" w:date="2022-10-29T15:33:00Z">
          <w:r w:rsidR="00B200C0" w:rsidDel="00CF4005">
            <w:delText xml:space="preserve"> for synthetic chronologies</w:delText>
          </w:r>
        </w:del>
      </w:ins>
      <w:ins w:id="2900" w:author="Trouet, Valerie M - (trouet)" w:date="2022-10-19T16:34:00Z">
        <w:del w:id="2901" w:author="David Edge" w:date="2022-10-29T15:33:00Z">
          <w:r w:rsidR="00B54E72" w:rsidDel="00CF4005">
            <w:delText xml:space="preserve"> </w:delText>
          </w:r>
        </w:del>
      </w:ins>
      <w:del w:id="2902" w:author="David Edge" w:date="2022-10-29T15:33:00Z">
        <w:r w:rsidR="00B54E72" w:rsidDel="00CF4005">
          <w:delText>may be introducing chronology characteristics that bias the 50-percent prediction interval capture</w:delText>
        </w:r>
      </w:del>
      <w:ins w:id="2903" w:author="Trouet, Valerie M - (trouet) [2]" w:date="2022-10-19T10:48:00Z">
        <w:del w:id="2904" w:author="David Edge" w:date="2022-10-22T13:38:00Z">
          <w:r w:rsidR="00A61047" w:rsidDel="0023124D">
            <w:delText>PIC</w:delText>
          </w:r>
        </w:del>
      </w:ins>
      <w:del w:id="2905" w:author="David Edge" w:date="2022-10-29T15:33:00Z">
        <w:r w:rsidR="00B54E72" w:rsidDel="00CF4005">
          <w:delText>.</w:delText>
        </w:r>
      </w:del>
    </w:p>
    <w:p w14:paraId="4DFD5B22" w14:textId="77777777" w:rsidR="00CF4005" w:rsidRDefault="00CF4005" w:rsidP="00761B80">
      <w:pPr>
        <w:rPr>
          <w:ins w:id="2906" w:author="David Edge" w:date="2022-10-29T15:33:00Z"/>
        </w:rPr>
      </w:pPr>
    </w:p>
    <w:p w14:paraId="164AACD4" w14:textId="7509B8F5" w:rsidR="00D02CAF" w:rsidDel="00AE0ABF" w:rsidRDefault="009307F9" w:rsidP="00761B80">
      <w:pPr>
        <w:rPr>
          <w:del w:id="2907" w:author="David Edge" w:date="2022-10-29T15:24:00Z"/>
        </w:rPr>
      </w:pPr>
      <w:ins w:id="2908" w:author="Trouet, Valerie M - (trouet) [2]" w:date="2022-10-19T10:49:00Z">
        <w:del w:id="2909" w:author="David Edge" w:date="2022-10-29T15:24:00Z">
          <w:r w:rsidDel="00AE0ABF">
            <w:lastRenderedPageBreak/>
            <w:delText>We designed t</w:delText>
          </w:r>
        </w:del>
      </w:ins>
      <w:del w:id="2910" w:author="David Edge" w:date="2022-10-29T15:24:00Z">
        <w:r w:rsidR="001A40B8" w:rsidDel="00AE0ABF">
          <w:delText>The</w:delText>
        </w:r>
        <w:r w:rsidR="00D02CAF" w:rsidDel="00AE0ABF">
          <w:delText xml:space="preserve"> chronology simulation</w:delText>
        </w:r>
        <w:r w:rsidR="001A40B8" w:rsidDel="00AE0ABF">
          <w:delText xml:space="preserve"> algorithm was designed to vary important chronology properties in order to </w:delText>
        </w:r>
      </w:del>
      <w:del w:id="2911" w:author="David Edge" w:date="2022-10-23T13:06:00Z">
        <w:r w:rsidR="001A40B8" w:rsidDel="00F01E02">
          <w:delText xml:space="preserve">test </w:delText>
        </w:r>
      </w:del>
      <w:del w:id="2912" w:author="David Edge" w:date="2022-10-29T15:24:00Z">
        <w:r w:rsidR="001A40B8" w:rsidDel="00AE0ABF">
          <w:delText>the</w:delText>
        </w:r>
        <w:r w:rsidR="00AA2431" w:rsidDel="00AE0ABF">
          <w:delText>ir</w:delText>
        </w:r>
        <w:r w:rsidR="001A40B8" w:rsidDel="00AE0ABF">
          <w:delText xml:space="preserve"> impacts on the reliability of the </w:delText>
        </w:r>
      </w:del>
      <w:del w:id="2913" w:author="David Edge" w:date="2022-10-20T10:49:00Z">
        <w:r w:rsidR="001A40B8" w:rsidDel="00746E82">
          <w:delText>prediction</w:delText>
        </w:r>
      </w:del>
      <w:del w:id="2914" w:author="David Edge" w:date="2022-10-29T15:24:00Z">
        <w:r w:rsidR="001A40B8" w:rsidDel="00AE0ABF">
          <w:delText xml:space="preserve"> intervals. </w:delText>
        </w:r>
        <w:r w:rsidR="001A090D" w:rsidDel="00AE0ABF">
          <w:delText>As the</w:delText>
        </w:r>
      </w:del>
      <w:ins w:id="2915" w:author="Trouet, Valerie M - (trouet) [2]" w:date="2022-10-19T10:50:00Z">
        <w:del w:id="2916" w:author="David Edge" w:date="2022-10-29T15:24:00Z">
          <w:r w:rsidDel="00AE0ABF">
            <w:delText>The resulting</w:delText>
          </w:r>
        </w:del>
      </w:ins>
      <w:del w:id="2917" w:author="David Edge" w:date="2022-10-29T15:24:00Z">
        <w:r w:rsidR="001A090D" w:rsidDel="00AE0ABF">
          <w:delText xml:space="preserve"> synthetic chronologies are based on the original chronologies</w:delText>
        </w:r>
      </w:del>
      <w:ins w:id="2918" w:author="Trouet, Valerie M - (trouet) [2]" w:date="2022-10-19T10:50:00Z">
        <w:del w:id="2919" w:author="David Edge" w:date="2022-10-29T15:24:00Z">
          <w:r w:rsidDel="00AE0ABF">
            <w:delText xml:space="preserve"> and are not</w:delText>
          </w:r>
        </w:del>
      </w:ins>
      <w:del w:id="2920" w:author="David Edge" w:date="2022-10-29T15:24:00Z">
        <w:r w:rsidR="001A090D" w:rsidDel="00AE0ABF">
          <w:delText xml:space="preserve">, they should not be considered independent. It is noteworthy, </w:delText>
        </w:r>
      </w:del>
      <w:ins w:id="2921" w:author="Trouet, Valerie M - (trouet) [2]" w:date="2022-10-19T10:50:00Z">
        <w:del w:id="2922" w:author="David Edge" w:date="2022-10-29T15:24:00Z">
          <w:r w:rsidDel="00AE0ABF">
            <w:delText>.</w:delText>
          </w:r>
        </w:del>
      </w:ins>
      <w:del w:id="2923" w:author="David Edge" w:date="2022-10-29T15:24:00Z">
        <w:r w:rsidR="001A090D" w:rsidDel="00AE0ABF">
          <w:delText>,</w:delText>
        </w:r>
      </w:del>
      <w:ins w:id="2924" w:author="Trouet, Valerie M - (trouet)" w:date="2022-10-19T16:34:00Z">
        <w:del w:id="2925" w:author="David Edge" w:date="2022-10-29T15:24:00Z">
          <w:r w:rsidR="001A090D" w:rsidDel="00AE0ABF">
            <w:delText xml:space="preserve"> </w:delText>
          </w:r>
        </w:del>
      </w:ins>
      <w:ins w:id="2926" w:author="Trouet, Valerie M - (trouet) [2]" w:date="2022-10-19T10:50:00Z">
        <w:del w:id="2927" w:author="David Edge" w:date="2022-10-29T15:24:00Z">
          <w:r w:rsidR="00F0408F" w:rsidDel="00AE0ABF">
            <w:delText>T</w:delText>
          </w:r>
        </w:del>
      </w:ins>
      <w:del w:id="2928" w:author="David Edge" w:date="2022-10-29T15:24:00Z">
        <w:r w:rsidR="001A090D" w:rsidDel="00AE0ABF">
          <w:delText>however, that the prediction interval capture</w:delText>
        </w:r>
      </w:del>
      <w:ins w:id="2929" w:author="Trouet, Valerie M - (trouet) [2]" w:date="2022-10-19T10:49:00Z">
        <w:del w:id="2930" w:author="David Edge" w:date="2022-10-22T13:38:00Z">
          <w:r w:rsidDel="0023124D">
            <w:delText>PIC</w:delText>
          </w:r>
        </w:del>
      </w:ins>
      <w:del w:id="2931" w:author="David Edge" w:date="2022-10-29T15:24:00Z">
        <w:r w:rsidR="001A090D" w:rsidDel="00AE0ABF">
          <w:delText xml:space="preserve"> distributions</w:delText>
        </w:r>
      </w:del>
      <w:ins w:id="2932" w:author="Trouet, Valerie M - (trouet) [2]" w:date="2022-10-19T10:50:00Z">
        <w:del w:id="2933" w:author="David Edge" w:date="2022-10-29T15:24:00Z">
          <w:r w:rsidR="00F0408F" w:rsidDel="00AE0ABF">
            <w:delText>, however,</w:delText>
          </w:r>
        </w:del>
      </w:ins>
      <w:del w:id="2934" w:author="David Edge" w:date="2022-10-29T15:24:00Z">
        <w:r w:rsidR="001A090D" w:rsidDel="00AE0ABF">
          <w:delText xml:space="preserve"> are much more similar across site</w:delText>
        </w:r>
      </w:del>
      <w:ins w:id="2935" w:author="Trouet, Valerie M - (trouet) [2]" w:date="2022-10-19T10:50:00Z">
        <w:del w:id="2936" w:author="David Edge" w:date="2022-10-29T15:24:00Z">
          <w:r w:rsidR="00F0408F" w:rsidDel="00AE0ABF">
            <w:delText>s</w:delText>
          </w:r>
        </w:del>
      </w:ins>
      <w:del w:id="2937" w:author="David Edge" w:date="2022-10-29T15:24:00Z">
        <w:r w:rsidR="001A090D" w:rsidDel="00AE0ABF">
          <w:delText xml:space="preserve"> than across methods at a given site.</w:delText>
        </w:r>
      </w:del>
      <w:ins w:id="2938" w:author="Trouet, Valerie M - (trouet) [2]" w:date="2022-10-19T10:51:00Z">
        <w:del w:id="2939" w:author="David Edge" w:date="2022-10-29T15:24:00Z">
          <w:r w:rsidR="00F0408F" w:rsidDel="00AE0ABF">
            <w:delText xml:space="preserve"> (Fig. </w:delText>
          </w:r>
        </w:del>
        <w:del w:id="2940" w:author="David Edge" w:date="2022-10-23T13:07:00Z">
          <w:r w:rsidR="00B37E86" w:rsidDel="00F01E02">
            <w:delText>5</w:delText>
          </w:r>
        </w:del>
        <w:del w:id="2941" w:author="David Edge" w:date="2022-10-29T15:24:00Z">
          <w:r w:rsidR="00F0408F" w:rsidDel="00AE0ABF">
            <w:delText>)</w:delText>
          </w:r>
        </w:del>
      </w:ins>
      <w:ins w:id="2942" w:author="Trouet, Valerie M - (trouet)" w:date="2022-10-19T16:34:00Z">
        <w:del w:id="2943" w:author="David Edge" w:date="2022-10-29T15:24:00Z">
          <w:r w:rsidR="001A090D" w:rsidDel="00AE0ABF">
            <w:delText>.</w:delText>
          </w:r>
        </w:del>
      </w:ins>
      <w:del w:id="2944" w:author="David Edge" w:date="2022-10-29T15:24:00Z">
        <w:r w:rsidR="001A090D" w:rsidDel="00AE0ABF">
          <w:delText xml:space="preserve"> The intended function of these simulations is displayed </w:delText>
        </w:r>
      </w:del>
      <w:ins w:id="2945" w:author="Trouet, Valerie M - (trouet) [2]" w:date="2022-10-19T10:51:00Z">
        <w:del w:id="2946" w:author="David Edge" w:date="2022-10-29T15:24:00Z">
          <w:r w:rsidR="00B37E86" w:rsidDel="00AE0ABF">
            <w:delText xml:space="preserve">demonstrated </w:delText>
          </w:r>
        </w:del>
      </w:ins>
      <w:del w:id="2947" w:author="David Edge" w:date="2022-10-29T15:24:00Z">
        <w:r w:rsidR="001A090D" w:rsidDel="00AE0ABF">
          <w:delText xml:space="preserve">in </w:delText>
        </w:r>
        <w:commentRangeStart w:id="2948"/>
        <w:r w:rsidR="00DC3200" w:rsidDel="00AE0ABF">
          <w:delText xml:space="preserve">Figure </w:delText>
        </w:r>
      </w:del>
      <w:del w:id="2949" w:author="David Edge" w:date="2022-10-23T13:07:00Z">
        <w:r w:rsidR="00DC3200" w:rsidDel="00F01E02">
          <w:delText>5</w:delText>
        </w:r>
        <w:commentRangeEnd w:id="2948"/>
        <w:r w:rsidR="00757818" w:rsidDel="00F01E02">
          <w:rPr>
            <w:rStyle w:val="CommentReference"/>
          </w:rPr>
          <w:commentReference w:id="2948"/>
        </w:r>
        <w:r w:rsidR="00DC3200" w:rsidDel="00F01E02">
          <w:delText>,</w:delText>
        </w:r>
      </w:del>
      <w:del w:id="2950" w:author="David Edge" w:date="2022-10-29T15:24:00Z">
        <w:r w:rsidR="00DC3200" w:rsidDel="00AE0ABF">
          <w:delText xml:space="preserve"> wherein the variability of an important chronology property, rbar, is shown to produce</w:delText>
        </w:r>
      </w:del>
      <w:ins w:id="2951" w:author="Trouet, Valerie M - (trouet)" w:date="2022-10-19T16:34:00Z">
        <w:del w:id="2952" w:author="David Edge" w:date="2022-10-29T15:24:00Z">
          <w:r w:rsidR="00DC3200" w:rsidDel="00AE0ABF">
            <w:delText>produce</w:delText>
          </w:r>
        </w:del>
      </w:ins>
      <w:ins w:id="2953" w:author="Trouet, Valerie M - (trouet) [2]" w:date="2022-10-19T10:51:00Z">
        <w:del w:id="2954" w:author="David Edge" w:date="2022-10-29T15:24:00Z">
          <w:r w:rsidR="00B37E86" w:rsidDel="00AE0ABF">
            <w:delText>s</w:delText>
          </w:r>
        </w:del>
      </w:ins>
      <w:del w:id="2955" w:author="David Edge" w:date="2022-10-29T15:24:00Z">
        <w:r w:rsidR="00DC3200" w:rsidDel="00AE0ABF">
          <w:delText xml:space="preserve"> biased </w:delText>
        </w:r>
      </w:del>
      <w:del w:id="2956" w:author="David Edge" w:date="2022-10-20T10:49:00Z">
        <w:r w:rsidR="00DC3200" w:rsidDel="00746E82">
          <w:delText>prediction</w:delText>
        </w:r>
      </w:del>
      <w:del w:id="2957" w:author="David Edge" w:date="2022-10-29T15:24:00Z">
        <w:r w:rsidR="00DC3200" w:rsidDel="00AE0ABF">
          <w:delText xml:space="preserve"> intervals when traditional bootstrapping is used. </w:delText>
        </w:r>
        <w:commentRangeStart w:id="2958"/>
        <w:r w:rsidR="00DC3200" w:rsidDel="00AE0ABF">
          <w:delText>The consistency of this result across the three sites</w:delText>
        </w:r>
        <w:r w:rsidR="007715E7" w:rsidDel="00AE0ABF">
          <w:delText xml:space="preserve"> and the strength of the correlation</w:delText>
        </w:r>
        <w:r w:rsidR="00DC3200" w:rsidDel="00AE0ABF">
          <w:delText xml:space="preserve"> </w:delText>
        </w:r>
        <w:r w:rsidR="007715E7" w:rsidDel="00AE0ABF">
          <w:delText>suggest</w:delText>
        </w:r>
        <w:r w:rsidR="00DC3200" w:rsidDel="00AE0ABF">
          <w:delText xml:space="preserve"> the bias is inherent to the method.</w:delText>
        </w:r>
        <w:r w:rsidR="007715E7" w:rsidDel="00AE0ABF">
          <w:delText xml:space="preserve"> </w:delText>
        </w:r>
        <w:commentRangeEnd w:id="2958"/>
        <w:r w:rsidR="00757818" w:rsidDel="00AE0ABF">
          <w:rPr>
            <w:rStyle w:val="CommentReference"/>
          </w:rPr>
          <w:commentReference w:id="2958"/>
        </w:r>
      </w:del>
    </w:p>
    <w:p w14:paraId="4CD43834" w14:textId="425A9B74" w:rsidR="00D02CAF" w:rsidDel="00860302" w:rsidRDefault="007715E7" w:rsidP="00761B80">
      <w:pPr>
        <w:rPr>
          <w:del w:id="2959" w:author="David Edge" w:date="2022-10-29T16:11:00Z"/>
        </w:rPr>
      </w:pPr>
      <w:del w:id="2960" w:author="David Edge" w:date="2022-10-29T16:11:00Z">
        <w:r w:rsidDel="00860302">
          <w:delText xml:space="preserve">The </w:delText>
        </w:r>
      </w:del>
      <w:del w:id="2961" w:author="David Edge" w:date="2022-10-20T10:49:00Z">
        <w:r w:rsidDel="00746E82">
          <w:delText>prediction</w:delText>
        </w:r>
      </w:del>
      <w:del w:id="2962" w:author="David Edge" w:date="2022-10-29T16:11:00Z">
        <w:r w:rsidDel="00860302">
          <w:delText xml:space="preserve"> intervals produced using empirical errors generally outperformed those constructed from theoretical errors.</w:delText>
        </w:r>
      </w:del>
      <w:ins w:id="2963" w:author="Trouet, Valerie M - (trouet) [2]" w:date="2022-10-19T10:54:00Z">
        <w:del w:id="2964" w:author="David Edge" w:date="2022-10-29T16:11:00Z">
          <w:r w:rsidR="00C00D31" w:rsidDel="00860302">
            <w:delText xml:space="preserve"> (F</w:delText>
          </w:r>
        </w:del>
        <w:del w:id="2965" w:author="David Edge" w:date="2022-10-23T13:21:00Z">
          <w:r w:rsidR="00C00D31" w:rsidDel="00E376E2">
            <w:delText>ig.?</w:delText>
          </w:r>
        </w:del>
        <w:del w:id="2966" w:author="David Edge" w:date="2022-10-29T16:11:00Z">
          <w:r w:rsidR="00C00D31" w:rsidDel="00860302">
            <w:delText>)</w:delText>
          </w:r>
        </w:del>
      </w:ins>
      <w:ins w:id="2967" w:author="Trouet, Valerie M - (trouet)" w:date="2022-10-19T16:34:00Z">
        <w:del w:id="2968" w:author="David Edge" w:date="2022-10-29T16:11:00Z">
          <w:r w:rsidDel="00860302">
            <w:delText>.</w:delText>
          </w:r>
        </w:del>
      </w:ins>
      <w:del w:id="2969" w:author="David Edge" w:date="2022-10-29T16:11:00Z">
        <w:r w:rsidDel="00860302">
          <w:delText xml:space="preserve"> </w:delText>
        </w:r>
        <w:r w:rsidR="00646CEA" w:rsidDel="00860302">
          <w:delText xml:space="preserve">Although </w:delText>
        </w:r>
      </w:del>
      <w:ins w:id="2970" w:author="Microsoft Office User" w:date="2022-10-13T14:09:00Z">
        <w:del w:id="2971" w:author="David Edge" w:date="2022-10-29T16:11:00Z">
          <w:r w:rsidR="00757818" w:rsidDel="00860302">
            <w:delText xml:space="preserve">the </w:delText>
          </w:r>
        </w:del>
      </w:ins>
      <w:del w:id="2972" w:author="David Edge" w:date="2022-10-29T16:11:00Z">
        <w:r w:rsidR="00646CEA" w:rsidDel="00860302">
          <w:delText xml:space="preserve">normality of regression residuals is an important assumption for </w:delText>
        </w:r>
      </w:del>
      <w:commentRangeStart w:id="2973"/>
      <w:del w:id="2974" w:author="David Edge" w:date="2022-10-23T13:22:00Z">
        <w:r w:rsidR="00646CEA" w:rsidDel="00E376E2">
          <w:delText xml:space="preserve">this </w:delText>
        </w:r>
        <w:commentRangeEnd w:id="2973"/>
        <w:r w:rsidR="00C00D31" w:rsidDel="00E376E2">
          <w:rPr>
            <w:rStyle w:val="CommentReference"/>
          </w:rPr>
          <w:commentReference w:id="2973"/>
        </w:r>
        <w:r w:rsidR="00646CEA" w:rsidDel="00E376E2">
          <w:delText xml:space="preserve">method of </w:delText>
        </w:r>
      </w:del>
      <w:del w:id="2975" w:author="David Edge" w:date="2022-10-29T16:11:00Z">
        <w:r w:rsidR="00646CEA" w:rsidDel="00860302">
          <w:delText xml:space="preserve">reconstruction, strict normality cannot be tested on the small number of errors typical of a calibration. </w:delText>
        </w:r>
        <w:r w:rsidR="00213B29" w:rsidDel="00860302">
          <w:delText xml:space="preserve">Although the </w:delText>
        </w:r>
        <w:r w:rsidR="00646CEA" w:rsidDel="00860302">
          <w:delText>Shapiro Wilk test</w:delText>
        </w:r>
        <w:r w:rsidR="00213B29" w:rsidDel="00860302">
          <w:delText xml:space="preserve"> may be the best test of normality available for small samples,</w:delText>
        </w:r>
        <w:r w:rsidR="00646CEA" w:rsidDel="00860302">
          <w:delText xml:space="preserve"> detection</w:delText>
        </w:r>
        <w:r w:rsidR="00213B29" w:rsidDel="00860302">
          <w:delText xml:space="preserve"> is limited to relatively large</w:delText>
        </w:r>
        <w:r w:rsidR="00646CEA" w:rsidDel="00860302">
          <w:delText xml:space="preserve"> departures from normality</w:delText>
        </w:r>
        <w:r w:rsidR="00213B29" w:rsidDel="00860302">
          <w:delText xml:space="preserve"> (</w:delText>
        </w:r>
        <w:r w:rsidR="00213B29" w:rsidRPr="00213B29" w:rsidDel="00860302">
          <w:delText>Ahad</w:delText>
        </w:r>
        <w:r w:rsidR="00213B29" w:rsidDel="00860302">
          <w:delText xml:space="preserve"> et al., 2011)</w:delText>
        </w:r>
        <w:r w:rsidR="00646CEA" w:rsidDel="00860302">
          <w:delText>.</w:delText>
        </w:r>
        <w:r w:rsidR="00213B29" w:rsidDel="00860302">
          <w:delText xml:space="preserve"> So</w:delText>
        </w:r>
        <w:r w:rsidR="00177F5C" w:rsidDel="00860302">
          <w:delText>,</w:delText>
        </w:r>
        <w:r w:rsidR="00213B29" w:rsidDel="00860302">
          <w:delText xml:space="preserve"> error distributions with slightly longer or shorter tails will pass the test, while the 90</w:delText>
        </w:r>
        <w:r w:rsidR="00213B29" w:rsidRPr="00213B29" w:rsidDel="00860302">
          <w:rPr>
            <w:vertAlign w:val="superscript"/>
          </w:rPr>
          <w:delText>th</w:delText>
        </w:r>
        <w:r w:rsidR="00213B29" w:rsidDel="00860302">
          <w:delText xml:space="preserve"> percentile error values given by theoretical and empirical approaches will differ.</w:delText>
        </w:r>
        <w:r w:rsidR="00A64759" w:rsidDel="00860302">
          <w:delText xml:space="preserve"> Our results suggest that using the empirical error in </w:delText>
        </w:r>
      </w:del>
      <w:del w:id="2976" w:author="David Edge" w:date="2022-10-20T10:49:00Z">
        <w:r w:rsidR="00A64759" w:rsidDel="00746E82">
          <w:delText>prediction</w:delText>
        </w:r>
      </w:del>
      <w:del w:id="2977" w:author="David Edge" w:date="2022-10-29T16:11:00Z">
        <w:r w:rsidR="00A64759" w:rsidDel="00860302">
          <w:delText xml:space="preserve"> interval reconstruction and foregoing the assumption of normal errors, improves the performance of the resulting target capture.</w:delText>
        </w:r>
      </w:del>
    </w:p>
    <w:p w14:paraId="3902AC78" w14:textId="6919244B" w:rsidR="00177F5C" w:rsidRDefault="00177F5C" w:rsidP="00761B80">
      <w:r>
        <w:t xml:space="preserve">Constructing </w:t>
      </w:r>
      <w:del w:id="2978" w:author="David Edge" w:date="2022-10-20T10:49:00Z">
        <w:r w:rsidDel="00746E82">
          <w:delText>prediction</w:delText>
        </w:r>
      </w:del>
      <w:ins w:id="2979" w:author="David Edge" w:date="2022-10-20T10:49:00Z">
        <w:r w:rsidR="00746E82">
          <w:t>confidence</w:t>
        </w:r>
      </w:ins>
      <w:r>
        <w:t xml:space="preserve"> intervals </w:t>
      </w:r>
      <w:proofErr w:type="gramStart"/>
      <w:r>
        <w:t>requires</w:t>
      </w:r>
      <w:proofErr w:type="gramEnd"/>
      <w:r>
        <w:t xml:space="preserve"> independent </w:t>
      </w:r>
      <w:r w:rsidR="009D5A1F">
        <w:t xml:space="preserve">time periods </w:t>
      </w:r>
      <w:r w:rsidR="00D417E9">
        <w:t xml:space="preserve">in which to calibrate the reconstruction and measure the reconstruction errors. Because many climate proxies derived from crossdated archives contain first-order autocorrelation, consecutive values are not independent. </w:t>
      </w:r>
      <w:ins w:id="2980" w:author="Trouet, Valerie M - (trouet) [2]" w:date="2022-10-19T10:55:00Z">
        <w:r w:rsidR="008C33A3">
          <w:t>For this purpose, t</w:t>
        </w:r>
      </w:ins>
      <w:del w:id="2981" w:author="Trouet, Valerie M - (trouet) [2]" w:date="2022-10-19T10:55:00Z">
        <w:r w:rsidR="00F817A4" w:rsidDel="008C33A3">
          <w:delText>T</w:delText>
        </w:r>
      </w:del>
      <w:r w:rsidR="00F817A4">
        <w:t xml:space="preserve">he </w:t>
      </w:r>
      <w:del w:id="2982" w:author="Trouet, Valerie M - (trouet) [2]" w:date="2022-10-19T10:55:00Z">
        <w:r w:rsidR="009D5A1F" w:rsidDel="008C33A3">
          <w:delText xml:space="preserve">set-aside </w:delText>
        </w:r>
        <w:r w:rsidR="00F817A4" w:rsidDel="008C33A3">
          <w:delText>intervals</w:delText>
        </w:r>
      </w:del>
      <w:ins w:id="2983" w:author="Trouet, Valerie M - (trouet) [2]" w:date="2022-10-19T10:55:00Z">
        <w:r w:rsidR="008C33A3">
          <w:t>SAIs</w:t>
        </w:r>
      </w:ins>
      <w:r w:rsidR="00F817A4">
        <w:t xml:space="preserve"> could</w:t>
      </w:r>
      <w:ins w:id="2984" w:author="Trouet, Valerie M - (trouet)" w:date="2022-10-19T16:34:00Z">
        <w:r w:rsidR="00F817A4">
          <w:t xml:space="preserve"> </w:t>
        </w:r>
      </w:ins>
      <w:ins w:id="2985" w:author="Trouet, Valerie M - (trouet) [2]" w:date="2022-10-19T10:56:00Z">
        <w:r w:rsidR="008C33A3">
          <w:t xml:space="preserve">either </w:t>
        </w:r>
      </w:ins>
      <w:r w:rsidR="00F60BC0">
        <w:t>comprise</w:t>
      </w:r>
      <w:r w:rsidR="00F817A4">
        <w:t xml:space="preserve"> years chosen at random to incorporate the greatest diversity of possible values</w:t>
      </w:r>
      <w:ins w:id="2986" w:author="Trouet, Valerie M - (trouet) [2]" w:date="2022-10-19T10:56:00Z">
        <w:r w:rsidR="008C33A3">
          <w:t xml:space="preserve"> or </w:t>
        </w:r>
      </w:ins>
      <w:del w:id="2987" w:author="Trouet, Valerie M - (trouet) [2]" w:date="2022-10-19T10:56:00Z">
        <w:r w:rsidR="004249DF" w:rsidDel="008C33A3">
          <w:delText xml:space="preserve">. Alternatively, the </w:delText>
        </w:r>
      </w:del>
      <w:del w:id="2988" w:author="Trouet, Valerie M - (trouet) [2]" w:date="2022-10-19T10:55:00Z">
        <w:r w:rsidR="004249DF" w:rsidDel="008C33A3">
          <w:delText>set-aside intervals</w:delText>
        </w:r>
      </w:del>
      <w:del w:id="2989" w:author="Trouet, Valerie M - (trouet) [2]" w:date="2022-10-19T10:56:00Z">
        <w:r w:rsidR="004249DF" w:rsidDel="008C33A3">
          <w:delText xml:space="preserve"> </w:delText>
        </w:r>
      </w:del>
      <w:r w:rsidR="004249DF">
        <w:t>could</w:t>
      </w:r>
      <w:r w:rsidR="00F817A4">
        <w:t xml:space="preserve"> only </w:t>
      </w:r>
      <w:r w:rsidR="004249DF">
        <w:t xml:space="preserve">be </w:t>
      </w:r>
      <w:r w:rsidR="00F817A4">
        <w:t>continuous in order to maintain the persistence structure.</w:t>
      </w:r>
      <w:r w:rsidR="00EA599E">
        <w:t xml:space="preserve"> The </w:t>
      </w:r>
      <w:r w:rsidR="004249DF">
        <w:t>random selection</w:t>
      </w:r>
      <w:r w:rsidR="00EA599E">
        <w:t xml:space="preserve"> option has the advantage of nearly infinite possible calibration intervals, particularly if resampling is permitted, while</w:t>
      </w:r>
      <w:r w:rsidR="004249DF">
        <w:t xml:space="preserve"> a continuous selection</w:t>
      </w:r>
      <w:r w:rsidR="00EA599E">
        <w:t xml:space="preserve"> </w:t>
      </w:r>
      <w:r w:rsidR="004249DF">
        <w:t>limits the number of possibilities</w:t>
      </w:r>
      <w:r w:rsidR="00EA599E">
        <w:t>.</w:t>
      </w:r>
      <w:r w:rsidR="00F817A4">
        <w:t xml:space="preserve"> We chose an intermediate solution, wherein all calibration</w:t>
      </w:r>
      <w:ins w:id="2990" w:author="David Edge" w:date="2022-10-22T12:47:00Z">
        <w:r w:rsidR="00507AF9">
          <w:t xml:space="preserve"> and</w:t>
        </w:r>
      </w:ins>
      <w:del w:id="2991" w:author="David Edge" w:date="2022-10-22T12:47:00Z">
        <w:r w:rsidR="00F817A4" w:rsidDel="00507AF9">
          <w:delText>,</w:delText>
        </w:r>
      </w:del>
      <w:r w:rsidR="00F817A4">
        <w:t xml:space="preserve"> verification</w:t>
      </w:r>
      <w:ins w:id="2992" w:author="David Edge" w:date="2022-10-22T12:47:00Z">
        <w:r w:rsidR="00507AF9">
          <w:t xml:space="preserve"> intervals are continuous with the exception of up to two break</w:t>
        </w:r>
      </w:ins>
      <w:ins w:id="2993" w:author="David Edge" w:date="2022-10-22T12:48:00Z">
        <w:r w:rsidR="00507AF9">
          <w:t>s</w:t>
        </w:r>
      </w:ins>
      <w:r w:rsidR="00F817A4">
        <w:t xml:space="preserve">, and </w:t>
      </w:r>
      <w:ins w:id="2994" w:author="Trouet, Valerie M - (trouet) [2]" w:date="2022-10-19T10:56:00Z">
        <w:r w:rsidR="00393FDD">
          <w:t>SAI</w:t>
        </w:r>
      </w:ins>
      <w:del w:id="2995" w:author="Trouet, Valerie M - (trouet) [2]" w:date="2022-10-19T10:56:00Z">
        <w:r w:rsidR="00F817A4" w:rsidDel="00393FDD">
          <w:delText>set-aside interval</w:delText>
        </w:r>
      </w:del>
      <w:r w:rsidR="00F817A4">
        <w:t xml:space="preserve">s are </w:t>
      </w:r>
      <w:del w:id="2996" w:author="Trouet, Valerie M - (trouet)" w:date="2022-10-19T16:34:00Z">
        <w:r w:rsidR="00F817A4">
          <w:delText>contiguous</w:delText>
        </w:r>
      </w:del>
      <w:ins w:id="2997" w:author="Trouet, Valerie M - (trouet)" w:date="2022-10-19T16:34:00Z">
        <w:r w:rsidR="00F817A4">
          <w:t>conti</w:t>
        </w:r>
      </w:ins>
      <w:ins w:id="2998" w:author="Trouet, Valerie M - (trouet) [2]" w:date="2022-10-19T10:56:00Z">
        <w:r w:rsidR="00393FDD">
          <w:t>n</w:t>
        </w:r>
      </w:ins>
      <w:del w:id="2999" w:author="Trouet, Valerie M - (trouet) [2]" w:date="2022-10-19T10:56:00Z">
        <w:r w:rsidR="00F817A4" w:rsidDel="00393FDD">
          <w:delText>g</w:delText>
        </w:r>
      </w:del>
      <w:ins w:id="3000" w:author="Trouet, Valerie M - (trouet)" w:date="2022-10-19T16:34:00Z">
        <w:r w:rsidR="00F817A4">
          <w:t>uous</w:t>
        </w:r>
      </w:ins>
      <w:r w:rsidR="00F817A4">
        <w:t xml:space="preserve"> with the exception of </w:t>
      </w:r>
      <w:ins w:id="3001" w:author="David Edge" w:date="2022-10-22T12:48:00Z">
        <w:r w:rsidR="00507AF9">
          <w:t xml:space="preserve">up to </w:t>
        </w:r>
      </w:ins>
      <w:r w:rsidR="00F817A4">
        <w:t>one break</w:t>
      </w:r>
      <w:r w:rsidR="00EA599E">
        <w:t xml:space="preserve"> (</w:t>
      </w:r>
      <w:commentRangeStart w:id="3002"/>
      <w:r w:rsidR="00EA599E">
        <w:t xml:space="preserve">Fig </w:t>
      </w:r>
      <w:del w:id="3003" w:author="Trouet, Valerie M - (trouet)" w:date="2022-10-19T16:34:00Z">
        <w:r w:rsidR="00EA599E">
          <w:delText xml:space="preserve">1). </w:delText>
        </w:r>
      </w:del>
      <w:ins w:id="3004" w:author="Trouet, Valerie M - (trouet)" w:date="2022-10-19T16:34:00Z">
        <w:del w:id="3005" w:author="David Edge" w:date="2022-10-22T13:15:00Z">
          <w:r w:rsidR="00EA599E" w:rsidDel="00F27CFD">
            <w:delText>1</w:delText>
          </w:r>
        </w:del>
      </w:ins>
      <w:ins w:id="3006" w:author="David Edge" w:date="2022-10-22T13:15:00Z">
        <w:r w:rsidR="00F27CFD">
          <w:t>2</w:t>
        </w:r>
      </w:ins>
      <w:ins w:id="3007" w:author="Trouet, Valerie M - (trouet) [2]" w:date="2022-10-19T10:57:00Z">
        <w:r w:rsidR="00393FDD">
          <w:t>b</w:t>
        </w:r>
      </w:ins>
      <w:ins w:id="3008" w:author="David Edge" w:date="2022-10-22T12:48:00Z">
        <w:r w:rsidR="00507AF9">
          <w:t>,c</w:t>
        </w:r>
      </w:ins>
      <w:ins w:id="3009" w:author="Trouet, Valerie M - (trouet)" w:date="2022-10-19T16:34:00Z">
        <w:r w:rsidR="00EA599E">
          <w:t xml:space="preserve">). </w:t>
        </w:r>
        <w:commentRangeEnd w:id="3002"/>
        <w:r w:rsidR="000B3929">
          <w:rPr>
            <w:rStyle w:val="CommentReference"/>
          </w:rPr>
          <w:commentReference w:id="3002"/>
        </w:r>
      </w:ins>
      <w:r w:rsidR="00EA599E">
        <w:t>This allows for a</w:t>
      </w:r>
      <w:r w:rsidR="004249DF">
        <w:t xml:space="preserve"> large</w:t>
      </w:r>
      <w:r w:rsidR="00EA599E">
        <w:t xml:space="preserve"> number of intervals, such that outliers</w:t>
      </w:r>
      <w:r w:rsidR="004249DF">
        <w:t>, which are uncommon</w:t>
      </w:r>
      <w:r w:rsidR="00CD4141">
        <w:t xml:space="preserve"> but can have considerable leverage</w:t>
      </w:r>
      <w:r w:rsidR="004249DF">
        <w:t>,</w:t>
      </w:r>
      <w:r w:rsidR="00EA599E">
        <w:t xml:space="preserve"> are unlikely to produce spurious results</w:t>
      </w:r>
      <w:del w:id="3010" w:author="Trouet, Valerie M - (trouet)" w:date="2022-10-19T16:34:00Z">
        <w:r w:rsidR="00EA599E">
          <w:delText>.</w:delText>
        </w:r>
      </w:del>
      <w:ins w:id="3011" w:author="Trouet, Valerie M - (trouet) [2]" w:date="2022-10-19T10:57:00Z">
        <w:r w:rsidR="000B3929">
          <w:t xml:space="preserve"> (</w:t>
        </w:r>
      </w:ins>
      <w:proofErr w:type="spellStart"/>
      <w:ins w:id="3012" w:author="David Edge" w:date="2022-10-23T13:28:00Z">
        <w:r w:rsidR="003135D0" w:rsidRPr="003135D0">
          <w:rPr>
            <w:rFonts w:ascii="Calibri" w:hAnsi="Calibri" w:cs="Calibri"/>
          </w:rPr>
          <w:t>Rousseeuw</w:t>
        </w:r>
        <w:proofErr w:type="spellEnd"/>
        <w:r w:rsidR="003135D0" w:rsidDel="003135D0">
          <w:t xml:space="preserve"> </w:t>
        </w:r>
        <w:r w:rsidR="003135D0">
          <w:t>&amp; Leroy, 2005</w:t>
        </w:r>
      </w:ins>
      <w:ins w:id="3013" w:author="Trouet, Valerie M - (trouet) [2]" w:date="2022-10-19T10:57:00Z">
        <w:del w:id="3014" w:author="David Edge" w:date="2022-10-23T13:28:00Z">
          <w:r w:rsidR="000B3929" w:rsidDel="003135D0">
            <w:delText>REF</w:delText>
          </w:r>
        </w:del>
        <w:r w:rsidR="000B3929">
          <w:t>)</w:t>
        </w:r>
      </w:ins>
      <w:ins w:id="3015" w:author="Trouet, Valerie M - (trouet)" w:date="2022-10-19T16:34:00Z">
        <w:r w:rsidR="00EA599E">
          <w:t>.</w:t>
        </w:r>
      </w:ins>
      <w:r w:rsidR="00EA599E">
        <w:t xml:space="preserve"> This also allows for testing a calibration interval in a manner</w:t>
      </w:r>
      <w:del w:id="3016" w:author="Trouet, Valerie M - (trouet) [2]" w:date="2022-10-19T10:58:00Z">
        <w:r w:rsidR="00EA599E" w:rsidDel="000B3929">
          <w:delText xml:space="preserve"> fairly</w:delText>
        </w:r>
      </w:del>
      <w:r w:rsidR="00EA599E">
        <w:t xml:space="preserve"> analogous to </w:t>
      </w:r>
      <w:commentRangeStart w:id="3017"/>
      <w:r w:rsidR="00EA599E">
        <w:t>the final reconstruction</w:t>
      </w:r>
      <w:ins w:id="3018" w:author="David Edge" w:date="2022-10-23T13:29:00Z">
        <w:r w:rsidR="003135D0">
          <w:t>, in which the full IOI is utilized,</w:t>
        </w:r>
      </w:ins>
      <w:r w:rsidR="00CD4141">
        <w:t xml:space="preserve"> </w:t>
      </w:r>
      <w:commentRangeEnd w:id="3017"/>
      <w:r w:rsidR="000B3929">
        <w:rPr>
          <w:rStyle w:val="CommentReference"/>
        </w:rPr>
        <w:commentReference w:id="3017"/>
      </w:r>
      <w:r w:rsidR="00CD4141">
        <w:t>by maintaining</w:t>
      </w:r>
      <w:r w:rsidR="00EA599E">
        <w:t xml:space="preserve"> independence </w:t>
      </w:r>
      <w:r w:rsidR="00CD4141">
        <w:t>of calibration and verification</w:t>
      </w:r>
      <w:r w:rsidR="00EA599E">
        <w:t xml:space="preserve"> intervals wh</w:t>
      </w:r>
      <w:r w:rsidR="00CD4141">
        <w:t>ile also</w:t>
      </w:r>
      <w:r w:rsidR="00EA599E">
        <w:t xml:space="preserve"> accounting for persistence.</w:t>
      </w:r>
      <w:r w:rsidR="006369CA">
        <w:t xml:space="preserve"> </w:t>
      </w:r>
    </w:p>
    <w:p w14:paraId="104AB632" w14:textId="15A4A3A4" w:rsidR="006369CA" w:rsidRDefault="006369CA" w:rsidP="00761B80">
      <w:r>
        <w:t>The autocorrelation of many of the chronologies also reduced the</w:t>
      </w:r>
      <w:commentRangeStart w:id="3019"/>
      <w:r>
        <w:t xml:space="preserve"> independence </w:t>
      </w:r>
      <w:commentRangeEnd w:id="3019"/>
      <w:r w:rsidR="000B3929">
        <w:rPr>
          <w:rStyle w:val="CommentReference"/>
        </w:rPr>
        <w:commentReference w:id="3019"/>
      </w:r>
      <w:r>
        <w:t xml:space="preserve">of the </w:t>
      </w:r>
      <w:ins w:id="3020" w:author="David Edge" w:date="2022-10-23T13:32:00Z">
        <w:r w:rsidR="003135D0">
          <w:t xml:space="preserve">reconstruction and confidence intervals in the </w:t>
        </w:r>
      </w:ins>
      <w:ins w:id="3021" w:author="Trouet, Valerie M - (trouet) [2]" w:date="2022-10-19T10:59:00Z">
        <w:r w:rsidR="000B3929">
          <w:t>SAI</w:t>
        </w:r>
      </w:ins>
      <w:del w:id="3022" w:author="Trouet, Valerie M - (trouet) [2]" w:date="2022-10-19T10:59:00Z">
        <w:r w:rsidDel="000B3929">
          <w:delText>set-aside interval</w:delText>
        </w:r>
      </w:del>
      <w:r>
        <w:t xml:space="preserve">, </w:t>
      </w:r>
      <w:ins w:id="3023" w:author="David Edge" w:date="2022-10-23T13:59:00Z">
        <w:r w:rsidR="009E23A1">
          <w:t xml:space="preserve">which </w:t>
        </w:r>
      </w:ins>
      <w:r>
        <w:t>reduc</w:t>
      </w:r>
      <w:ins w:id="3024" w:author="David Edge" w:date="2022-10-23T14:00:00Z">
        <w:r w:rsidR="009E23A1">
          <w:t>es</w:t>
        </w:r>
      </w:ins>
      <w:del w:id="3025" w:author="David Edge" w:date="2022-10-23T14:00:00Z">
        <w:r w:rsidDel="009E23A1">
          <w:delText>ing</w:delText>
        </w:r>
      </w:del>
      <w:r>
        <w:t xml:space="preserve"> </w:t>
      </w:r>
      <w:del w:id="3026" w:author="David Edge" w:date="2022-10-23T13:32:00Z">
        <w:r w:rsidDel="003135D0">
          <w:delText xml:space="preserve">its </w:delText>
        </w:r>
      </w:del>
      <w:ins w:id="3027" w:author="David Edge" w:date="2022-10-23T13:32:00Z">
        <w:r w:rsidR="003135D0">
          <w:t xml:space="preserve">the </w:t>
        </w:r>
      </w:ins>
      <w:r>
        <w:t xml:space="preserve">validity as a test of </w:t>
      </w:r>
      <w:del w:id="3028" w:author="David Edge" w:date="2022-10-20T10:49:00Z">
        <w:r w:rsidDel="00746E82">
          <w:delText>prediction</w:delText>
        </w:r>
      </w:del>
      <w:ins w:id="3029" w:author="David Edge" w:date="2022-10-20T10:49:00Z">
        <w:r w:rsidR="00746E82">
          <w:t>confidence</w:t>
        </w:r>
      </w:ins>
      <w:r>
        <w:t xml:space="preserve"> interval performance</w:t>
      </w:r>
      <w:ins w:id="3030" w:author="David Edge" w:date="2022-10-23T14:00:00Z">
        <w:r w:rsidR="009E23A1">
          <w:t xml:space="preserve"> </w:t>
        </w:r>
      </w:ins>
      <w:ins w:id="3031" w:author="David Edge" w:date="2022-10-29T16:12:00Z">
        <w:r w:rsidR="00860302">
          <w:t>when</w:t>
        </w:r>
      </w:ins>
      <w:ins w:id="3032" w:author="David Edge" w:date="2022-10-23T14:00:00Z">
        <w:r w:rsidR="009E23A1">
          <w:t xml:space="preserve"> the associated targets also have high AR1</w:t>
        </w:r>
      </w:ins>
      <w:r>
        <w:t xml:space="preserve">. </w:t>
      </w:r>
      <w:ins w:id="3033" w:author="Trouet, Valerie M - (trouet) [2]" w:date="2022-10-19T11:00:00Z">
        <w:r w:rsidR="000B3929">
          <w:t>We measured t</w:t>
        </w:r>
      </w:ins>
      <w:del w:id="3034" w:author="Trouet, Valerie M - (trouet) [2]" w:date="2022-10-19T11:00:00Z">
        <w:r w:rsidDel="000B3929">
          <w:delText>T</w:delText>
        </w:r>
      </w:del>
      <w:r>
        <w:t>he importance of this</w:t>
      </w:r>
      <w:r w:rsidR="00CD4141">
        <w:t xml:space="preserve"> phenomenon</w:t>
      </w:r>
      <w:r>
        <w:t xml:space="preserve"> </w:t>
      </w:r>
      <w:del w:id="3035" w:author="Trouet, Valerie M - (trouet) [2]" w:date="2022-10-19T11:00:00Z">
        <w:r w:rsidDel="000B3929">
          <w:delText xml:space="preserve">should be measured </w:delText>
        </w:r>
      </w:del>
      <w:r>
        <w:t xml:space="preserve">by comparing </w:t>
      </w:r>
      <w:del w:id="3036" w:author="David Edge" w:date="2022-10-20T10:49:00Z">
        <w:r w:rsidDel="00746E82">
          <w:delText>prediction</w:delText>
        </w:r>
      </w:del>
      <w:ins w:id="3037" w:author="David Edge" w:date="2022-10-20T10:49:00Z">
        <w:r w:rsidR="00746E82">
          <w:t>confidence</w:t>
        </w:r>
      </w:ins>
      <w:r>
        <w:t xml:space="preserve"> interval performance to </w:t>
      </w:r>
      <w:ins w:id="3038" w:author="David Edge" w:date="2022-10-23T14:01:00Z">
        <w:r w:rsidR="009E23A1">
          <w:t>MV</w:t>
        </w:r>
      </w:ins>
      <w:del w:id="3039" w:author="David Edge" w:date="2022-10-23T14:01:00Z">
        <w:r w:rsidDel="009E23A1">
          <w:delText>AR1</w:delText>
        </w:r>
      </w:del>
      <w:ins w:id="3040" w:author="David Edge" w:date="2022-10-23T14:00:00Z">
        <w:r w:rsidR="009E23A1">
          <w:t xml:space="preserve"> chronology </w:t>
        </w:r>
      </w:ins>
      <w:ins w:id="3041" w:author="David Edge" w:date="2022-10-23T14:01:00Z">
        <w:r w:rsidR="009E23A1">
          <w:t>AR1</w:t>
        </w:r>
      </w:ins>
      <w:del w:id="3042" w:author="Trouet, Valerie M - (trouet) [2]" w:date="2022-10-19T11:00:00Z">
        <w:r w:rsidDel="000B3929">
          <w:delText>, as in</w:delText>
        </w:r>
      </w:del>
      <w:r>
        <w:t xml:space="preserve"> </w:t>
      </w:r>
      <w:ins w:id="3043" w:author="Trouet, Valerie M - (trouet) [2]" w:date="2022-10-19T11:00:00Z">
        <w:r w:rsidR="000B3929">
          <w:t>(</w:t>
        </w:r>
      </w:ins>
      <w:r>
        <w:t xml:space="preserve">Figure </w:t>
      </w:r>
      <w:ins w:id="3044" w:author="David Edge" w:date="2022-10-29T16:13:00Z">
        <w:r w:rsidR="00743E73">
          <w:t>6</w:t>
        </w:r>
      </w:ins>
      <w:del w:id="3045" w:author="David Edge" w:date="2022-10-29T16:13:00Z">
        <w:r w:rsidDel="00743E73">
          <w:delText>5</w:delText>
        </w:r>
      </w:del>
      <w:ins w:id="3046" w:author="Trouet, Valerie M - (trouet) [2]" w:date="2022-10-19T11:00:00Z">
        <w:r w:rsidR="000B3929">
          <w:t>)</w:t>
        </w:r>
      </w:ins>
      <w:ins w:id="3047" w:author="Trouet, Valerie M - (trouet) [2]" w:date="2022-10-19T11:01:00Z">
        <w:r w:rsidR="000B3929">
          <w:t xml:space="preserve"> and found</w:t>
        </w:r>
      </w:ins>
      <w:ins w:id="3048" w:author="David Edge" w:date="2022-10-23T14:03:00Z">
        <w:r w:rsidR="009E23A1">
          <w:t xml:space="preserve"> no consistent relationship, suggesting</w:t>
        </w:r>
      </w:ins>
      <w:ins w:id="3049" w:author="Trouet, Valerie M - (trouet) [2]" w:date="2022-10-19T11:01:00Z">
        <w:r w:rsidR="000B3929">
          <w:t xml:space="preserve"> </w:t>
        </w:r>
      </w:ins>
      <w:del w:id="3050" w:author="Trouet, Valerie M - (trouet) [2]" w:date="2022-10-19T11:01:00Z">
        <w:r w:rsidDel="000B3929">
          <w:delText xml:space="preserve">. The results suggest </w:delText>
        </w:r>
      </w:del>
      <w:r>
        <w:t xml:space="preserve">that the independence of the </w:t>
      </w:r>
      <w:del w:id="3051" w:author="Trouet, Valerie M - (trouet) [2]" w:date="2022-10-19T11:01:00Z">
        <w:r w:rsidDel="000B3929">
          <w:delText>set-aside interval</w:delText>
        </w:r>
      </w:del>
      <w:ins w:id="3052" w:author="Trouet, Valerie M - (trouet) [2]" w:date="2022-10-19T11:01:00Z">
        <w:r w:rsidR="000B3929">
          <w:t>SAI</w:t>
        </w:r>
      </w:ins>
      <w:r>
        <w:t xml:space="preserve"> is not significantly impact</w:t>
      </w:r>
      <w:ins w:id="3053" w:author="Trouet, Valerie M - (trouet) [2]" w:date="2022-10-19T11:01:00Z">
        <w:r w:rsidR="000B3929">
          <w:t>ed</w:t>
        </w:r>
      </w:ins>
      <w:r>
        <w:t xml:space="preserve"> by autocorrelation</w:t>
      </w:r>
      <w:r w:rsidR="005D6ACD">
        <w:t xml:space="preserve">. </w:t>
      </w:r>
      <w:ins w:id="3054" w:author="Trouet, Valerie M - (trouet) [2]" w:date="2022-10-19T11:01:00Z">
        <w:r w:rsidR="00DD16AD">
          <w:t>At T</w:t>
        </w:r>
      </w:ins>
      <w:del w:id="3055" w:author="Trouet, Valerie M - (trouet) [2]" w:date="2022-10-19T11:01:00Z">
        <w:r w:rsidR="005D6ACD" w:rsidDel="00DD16AD">
          <w:delText>T</w:delText>
        </w:r>
      </w:del>
      <w:r w:rsidR="005D6ACD">
        <w:t>ree Nob, the site with the highest AR1 values,</w:t>
      </w:r>
      <w:ins w:id="3056" w:author="Trouet, Valerie M - (trouet) [2]" w:date="2022-10-19T11:02:00Z">
        <w:r w:rsidR="00DD16AD" w:rsidRPr="00DD16AD">
          <w:t xml:space="preserve"> </w:t>
        </w:r>
        <w:del w:id="3057" w:author="David Edge" w:date="2022-10-22T13:38:00Z">
          <w:r w:rsidR="00DD16AD" w:rsidDel="0023124D">
            <w:delText>PIC</w:delText>
          </w:r>
        </w:del>
      </w:ins>
      <w:ins w:id="3058" w:author="David Edge" w:date="2022-10-22T13:38:00Z">
        <w:r w:rsidR="0023124D">
          <w:t>CIC</w:t>
        </w:r>
      </w:ins>
      <w:ins w:id="3059" w:author="Trouet, Valerie M - (trouet) [2]" w:date="2022-10-19T11:02:00Z">
        <w:r w:rsidR="00DD16AD">
          <w:t xml:space="preserve"> and AR1 are </w:t>
        </w:r>
      </w:ins>
      <w:del w:id="3060" w:author="Trouet, Valerie M - (trouet) [2]" w:date="2022-10-19T11:02:00Z">
        <w:r w:rsidR="005D6ACD" w:rsidDel="00DD16AD">
          <w:delText xml:space="preserve"> </w:delText>
        </w:r>
      </w:del>
      <w:del w:id="3061" w:author="Trouet, Valerie M - (trouet) [2]" w:date="2022-10-19T11:01:00Z">
        <w:r w:rsidR="005D6ACD" w:rsidDel="00DD16AD">
          <w:delText xml:space="preserve">does show some </w:delText>
        </w:r>
      </w:del>
      <w:del w:id="3062" w:author="Trouet, Valerie M - (trouet)" w:date="2022-10-19T16:34:00Z">
        <w:r w:rsidR="005D6ACD">
          <w:delText>negative correlation</w:delText>
        </w:r>
      </w:del>
      <w:ins w:id="3063" w:author="Trouet, Valerie M - (trouet)" w:date="2022-10-19T16:34:00Z">
        <w:r w:rsidR="005D6ACD">
          <w:t>negative</w:t>
        </w:r>
      </w:ins>
      <w:ins w:id="3064" w:author="Trouet, Valerie M - (trouet) [2]" w:date="2022-10-19T11:01:00Z">
        <w:r w:rsidR="00DD16AD">
          <w:t>ly</w:t>
        </w:r>
      </w:ins>
      <w:ins w:id="3065" w:author="Trouet, Valerie M - (trouet)" w:date="2022-10-19T16:34:00Z">
        <w:r w:rsidR="005D6ACD">
          <w:t xml:space="preserve"> correlat</w:t>
        </w:r>
      </w:ins>
      <w:ins w:id="3066" w:author="Trouet, Valerie M - (trouet) [2]" w:date="2022-10-19T11:02:00Z">
        <w:r w:rsidR="00DD16AD">
          <w:t>ed</w:t>
        </w:r>
      </w:ins>
      <w:del w:id="3067" w:author="Trouet, Valerie M - (trouet) [2]" w:date="2022-10-19T11:01:00Z">
        <w:r w:rsidR="005D6ACD" w:rsidDel="00DD16AD">
          <w:delText>ion</w:delText>
        </w:r>
      </w:del>
      <w:del w:id="3068" w:author="Trouet, Valerie M - (trouet) [2]" w:date="2022-10-19T11:02:00Z">
        <w:r w:rsidR="005D6ACD" w:rsidDel="00DD16AD">
          <w:delText xml:space="preserve"> between PIC and AR1</w:delText>
        </w:r>
      </w:del>
      <w:ins w:id="3069" w:author="Microsoft Office User" w:date="2022-10-13T14:18:00Z">
        <w:del w:id="3070" w:author="David Edge" w:date="2022-10-29T16:16:00Z">
          <w:r w:rsidR="00EB15FC" w:rsidDel="00743E73">
            <w:delText>;</w:delText>
          </w:r>
        </w:del>
      </w:ins>
      <w:del w:id="3071" w:author="Trouet, Valerie M - (trouet) [2]" w:date="2022-10-19T11:02:00Z">
        <w:r w:rsidR="005D6ACD" w:rsidDel="00DD16AD">
          <w:delText>, however</w:delText>
        </w:r>
      </w:del>
      <w:r w:rsidR="005D6ACD">
        <w:t>,</w:t>
      </w:r>
      <w:ins w:id="3072" w:author="Trouet, Valerie M - (trouet) [2]" w:date="2022-10-19T11:02:00Z">
        <w:r w:rsidR="00DD16AD">
          <w:t xml:space="preserve"> but</w:t>
        </w:r>
      </w:ins>
      <w:ins w:id="3073" w:author="Trouet, Valerie M - (trouet)" w:date="2022-10-19T16:34:00Z">
        <w:r w:rsidR="005D6ACD">
          <w:t xml:space="preserve"> </w:t>
        </w:r>
      </w:ins>
      <w:r w:rsidR="005D6ACD">
        <w:t>this</w:t>
      </w:r>
      <w:ins w:id="3074" w:author="David Edge" w:date="2022-10-29T16:15:00Z">
        <w:r w:rsidR="00743E73">
          <w:t xml:space="preserve"> relationship</w:t>
        </w:r>
      </w:ins>
      <w:r w:rsidR="005D6ACD">
        <w:t xml:space="preserve"> is not consistent across </w:t>
      </w:r>
      <w:del w:id="3075" w:author="David Edge" w:date="2022-10-20T10:49:00Z">
        <w:r w:rsidR="005D6ACD" w:rsidDel="00746E82">
          <w:delText>prediction</w:delText>
        </w:r>
      </w:del>
      <w:ins w:id="3076" w:author="David Edge" w:date="2022-10-20T10:49:00Z">
        <w:r w:rsidR="00746E82">
          <w:t>confidence</w:t>
        </w:r>
      </w:ins>
      <w:r w:rsidR="005D6ACD">
        <w:t xml:space="preserve"> interval methods</w:t>
      </w:r>
      <w:ins w:id="3077" w:author="David Edge" w:date="2022-10-29T16:15:00Z">
        <w:r w:rsidR="00743E73">
          <w:t>.</w:t>
        </w:r>
      </w:ins>
      <w:ins w:id="3078" w:author="Microsoft Office User" w:date="2022-10-13T14:18:00Z">
        <w:del w:id="3079" w:author="David Edge" w:date="2022-10-29T16:15:00Z">
          <w:r w:rsidR="00EB15FC" w:rsidDel="00743E73">
            <w:delText xml:space="preserve">, and is only consistently related to </w:delText>
          </w:r>
        </w:del>
        <w:del w:id="3080" w:author="David Edge" w:date="2022-10-22T13:38:00Z">
          <w:r w:rsidR="00EB15FC" w:rsidDel="0023124D">
            <w:delText>PIC</w:delText>
          </w:r>
        </w:del>
        <w:del w:id="3081" w:author="David Edge" w:date="2022-10-29T16:15:00Z">
          <w:r w:rsidR="00EB15FC" w:rsidDel="00743E73">
            <w:delText xml:space="preserve"> when using traditional </w:delText>
          </w:r>
        </w:del>
      </w:ins>
      <w:ins w:id="3082" w:author="Microsoft Office User" w:date="2022-10-13T14:19:00Z">
        <w:del w:id="3083" w:author="David Edge" w:date="2022-10-29T16:15:00Z">
          <w:r w:rsidR="00EB15FC" w:rsidDel="00743E73">
            <w:delText>methods</w:delText>
          </w:r>
        </w:del>
      </w:ins>
      <w:del w:id="3084" w:author="David Edge" w:date="2022-10-29T16:15:00Z">
        <w:r w:rsidR="005D6ACD" w:rsidDel="00743E73">
          <w:delText>.</w:delText>
        </w:r>
      </w:del>
    </w:p>
    <w:p w14:paraId="7EC12187" w14:textId="7C99AD5C" w:rsidR="00CE40CE" w:rsidRDefault="00B4205A" w:rsidP="00761B80">
      <w:pPr>
        <w:rPr>
          <w:ins w:id="3085" w:author="Trouet, Valerie M - (trouet) [2]" w:date="2022-10-19T11:09:00Z"/>
        </w:rPr>
      </w:pPr>
      <w:r>
        <w:t xml:space="preserve">We have provided evidence for the </w:t>
      </w:r>
      <w:ins w:id="3086" w:author="David Edge" w:date="2022-10-29T16:20:00Z">
        <w:r w:rsidR="00743E73">
          <w:t>un</w:t>
        </w:r>
      </w:ins>
      <w:r>
        <w:t xml:space="preserve">reliability of </w:t>
      </w:r>
      <w:del w:id="3087" w:author="David Edge" w:date="2022-10-20T10:49:00Z">
        <w:r w:rsidDel="00746E82">
          <w:delText>prediction</w:delText>
        </w:r>
      </w:del>
      <w:ins w:id="3088" w:author="David Edge" w:date="2022-10-20T10:49:00Z">
        <w:r w:rsidR="00746E82">
          <w:t>confidence</w:t>
        </w:r>
      </w:ins>
      <w:r>
        <w:t xml:space="preserve"> intervals constructed from </w:t>
      </w:r>
      <w:ins w:id="3089" w:author="David Edge" w:date="2022-10-29T16:20:00Z">
        <w:r w:rsidR="00743E73">
          <w:t>traditional bootstrapping and some evidence to support MEboot</w:t>
        </w:r>
      </w:ins>
      <w:del w:id="3090" w:author="David Edge" w:date="2022-10-29T16:20:00Z">
        <w:r w:rsidDel="00743E73">
          <w:delText>empirical errors and MEboot</w:delText>
        </w:r>
      </w:del>
      <w:r>
        <w:t xml:space="preserve">. </w:t>
      </w:r>
      <w:r w:rsidR="00CD4141">
        <w:t>However, t</w:t>
      </w:r>
      <w:r w:rsidR="00A23250">
        <w:t>he s</w:t>
      </w:r>
      <w:r w:rsidR="00D02CAF">
        <w:t xml:space="preserve">imple </w:t>
      </w:r>
      <w:r w:rsidR="00A23250">
        <w:t xml:space="preserve">linear regression </w:t>
      </w:r>
      <w:r w:rsidR="00D02CAF">
        <w:t>method</w:t>
      </w:r>
      <w:r w:rsidR="00A23250">
        <w:t xml:space="preserve"> </w:t>
      </w:r>
      <w:ins w:id="3091" w:author="Trouet, Valerie M - (trouet) [2]" w:date="2022-10-19T11:07:00Z">
        <w:r w:rsidR="00CE40CE">
          <w:t xml:space="preserve">we </w:t>
        </w:r>
      </w:ins>
      <w:r w:rsidR="00A23250">
        <w:t xml:space="preserve">used </w:t>
      </w:r>
      <w:ins w:id="3092" w:author="Trouet, Valerie M - (trouet) [2]" w:date="2022-10-19T11:07:00Z">
        <w:r w:rsidR="00CE40CE">
          <w:t>to develop the</w:t>
        </w:r>
      </w:ins>
      <w:del w:id="3093" w:author="Trouet, Valerie M - (trouet) [2]" w:date="2022-10-19T11:07:00Z">
        <w:r w:rsidR="00A23250" w:rsidDel="00CE40CE">
          <w:delText>in the</w:delText>
        </w:r>
      </w:del>
      <w:r w:rsidR="00A23250">
        <w:t xml:space="preserve"> </w:t>
      </w:r>
      <w:del w:id="3094" w:author="David Edge" w:date="2022-10-29T08:29:00Z">
        <w:r w:rsidR="00A23250" w:rsidDel="00311682">
          <w:delText xml:space="preserve">603 </w:delText>
        </w:r>
      </w:del>
      <w:ins w:id="3095" w:author="David Edge" w:date="2022-10-29T08:29:00Z">
        <w:r w:rsidR="00311682">
          <w:t>3</w:t>
        </w:r>
        <w:r w:rsidR="00311682">
          <w:t xml:space="preserve">03 </w:t>
        </w:r>
      </w:ins>
      <w:r w:rsidR="00A23250">
        <w:t>reconstruction</w:t>
      </w:r>
      <w:ins w:id="3096" w:author="Trouet, Valerie M - (trouet) [2]" w:date="2022-10-19T11:07:00Z">
        <w:r w:rsidR="00CE40CE">
          <w:t>s</w:t>
        </w:r>
      </w:ins>
      <w:ins w:id="3097" w:author="David Edge" w:date="2022-10-22T12:44:00Z">
        <w:r w:rsidR="007C516B">
          <w:t xml:space="preserve"> </w:t>
        </w:r>
      </w:ins>
      <w:ins w:id="3098" w:author="Microsoft Office User" w:date="2022-10-13T14:20:00Z">
        <w:del w:id="3099" w:author="Trouet, Valerie M - (trouet) [2]" w:date="2022-10-19T11:07:00Z">
          <w:r w:rsidR="00A23250" w:rsidDel="00CE40CE">
            <w:delText xml:space="preserve"> </w:delText>
          </w:r>
        </w:del>
        <w:r w:rsidR="00586AB9">
          <w:t>utilized</w:t>
        </w:r>
      </w:ins>
      <w:del w:id="3100" w:author="Trouet, Valerie M - (trouet) [2]" w:date="2022-10-19T11:07:00Z">
        <w:r w:rsidR="00A23250" w:rsidDel="00CE40CE">
          <w:delText>here</w:delText>
        </w:r>
      </w:del>
      <w:r w:rsidR="00A23250">
        <w:t xml:space="preserve"> is</w:t>
      </w:r>
      <w:ins w:id="3101" w:author="Microsoft Office User" w:date="2022-10-13T14:20:00Z">
        <w:r w:rsidR="00A23250">
          <w:t xml:space="preserve"> </w:t>
        </w:r>
        <w:r w:rsidR="00586AB9">
          <w:t>an</w:t>
        </w:r>
      </w:ins>
      <w:ins w:id="3102" w:author="David Edge" w:date="2022-10-19T16:34:00Z">
        <w:r w:rsidR="00A23250">
          <w:t xml:space="preserve"> </w:t>
        </w:r>
      </w:ins>
      <w:r w:rsidR="00A23250">
        <w:t>uncommon</w:t>
      </w:r>
      <w:ins w:id="3103" w:author="Microsoft Office User" w:date="2022-10-13T14:20:00Z">
        <w:r w:rsidR="00A23250">
          <w:t xml:space="preserve"> </w:t>
        </w:r>
        <w:r w:rsidR="00586AB9">
          <w:t>approach</w:t>
        </w:r>
      </w:ins>
      <w:ins w:id="3104" w:author="David Edge" w:date="2022-10-19T16:34:00Z">
        <w:r w:rsidR="00A23250">
          <w:t xml:space="preserve"> in</w:t>
        </w:r>
      </w:ins>
      <w:ins w:id="3105" w:author="Microsoft Office User" w:date="2022-10-13T14:20:00Z">
        <w:r w:rsidR="00586AB9">
          <w:t xml:space="preserve"> the development of</w:t>
        </w:r>
      </w:ins>
      <w:ins w:id="3106" w:author="David Edge" w:date="2022-10-19T16:34:00Z">
        <w:r w:rsidR="00A23250">
          <w:t xml:space="preserve"> </w:t>
        </w:r>
      </w:ins>
      <w:del w:id="3107" w:author="David Edge" w:date="2022-10-19T16:34:00Z">
        <w:r w:rsidR="00A23250">
          <w:delText xml:space="preserve">in </w:delText>
        </w:r>
      </w:del>
      <w:r w:rsidR="00A23250">
        <w:t xml:space="preserve">climate reconstructions. </w:t>
      </w:r>
      <w:r>
        <w:t xml:space="preserve">Multiple </w:t>
      </w:r>
      <w:r w:rsidR="00D02CAF">
        <w:t>predictors</w:t>
      </w:r>
      <w:ins w:id="3108" w:author="David Edge" w:date="2022-10-23T14:07:00Z">
        <w:r w:rsidR="009E23A1">
          <w:t xml:space="preserve"> and distributed lag regression models as well as</w:t>
        </w:r>
      </w:ins>
      <w:r>
        <w:t xml:space="preserve"> </w:t>
      </w:r>
      <w:del w:id="3109" w:author="David Edge" w:date="2022-10-23T14:07:00Z">
        <w:r w:rsidDel="009E23A1">
          <w:delText xml:space="preserve">and </w:delText>
        </w:r>
      </w:del>
      <w:r>
        <w:t>principal components are commonly employed</w:t>
      </w:r>
      <w:ins w:id="3110" w:author="David Edge" w:date="2022-10-23T14:08:00Z">
        <w:r w:rsidR="009E23A1">
          <w:t xml:space="preserve"> (National Research Council, 2006)</w:t>
        </w:r>
      </w:ins>
      <w:ins w:id="3111" w:author="David Edge" w:date="2022-10-19T16:34:00Z">
        <w:r>
          <w:t xml:space="preserve">. </w:t>
        </w:r>
      </w:ins>
      <w:ins w:id="3112" w:author="Microsoft Office User" w:date="2022-10-13T14:20:00Z">
        <w:r w:rsidR="00586AB9">
          <w:t>Nevertheless, w</w:t>
        </w:r>
      </w:ins>
      <w:ins w:id="3113" w:author="Trouet, Valerie M - (trouet) [2]" w:date="2022-10-19T11:07:00Z">
        <w:del w:id="3114" w:author="David Edge" w:date="2022-10-23T14:08:00Z">
          <w:r w:rsidR="00CE40CE" w:rsidDel="009E23A1">
            <w:delText xml:space="preserve"> (REF)</w:delText>
          </w:r>
        </w:del>
      </w:ins>
      <w:ins w:id="3115" w:author="Trouet, Valerie M - (trouet)" w:date="2022-10-19T16:34:00Z">
        <w:del w:id="3116" w:author="David Edge" w:date="2022-10-23T14:08:00Z">
          <w:r w:rsidDel="009E23A1">
            <w:delText xml:space="preserve">. </w:delText>
          </w:r>
        </w:del>
      </w:ins>
      <w:del w:id="3117" w:author="Microsoft Office User" w:date="2022-10-13T14:20:00Z">
        <w:r>
          <w:delText>W</w:delText>
        </w:r>
      </w:del>
      <w:r>
        <w:t>e have</w:t>
      </w:r>
      <w:del w:id="3118" w:author="Microsoft Office User" w:date="2022-10-13T14:20:00Z">
        <w:r w:rsidR="00067CB6">
          <w:delText xml:space="preserve">, </w:delText>
        </w:r>
        <w:r w:rsidR="00CD4141">
          <w:delText>though</w:delText>
        </w:r>
      </w:del>
      <w:del w:id="3119" w:author="Microsoft Office User" w:date="2022-10-13T14:21:00Z">
        <w:r w:rsidR="00067CB6">
          <w:delText>,</w:delText>
        </w:r>
      </w:del>
      <w:r>
        <w:t xml:space="preserve"> </w:t>
      </w:r>
      <w:r w:rsidR="00067CB6">
        <w:t>utilized</w:t>
      </w:r>
      <w:r>
        <w:t xml:space="preserve"> a diversity of real chronology-target pairs with a range of properties alongside synthetic chronologies with </w:t>
      </w:r>
      <w:r w:rsidR="00067CB6">
        <w:t xml:space="preserve">properties of still greater diversity. The </w:t>
      </w:r>
      <w:del w:id="3120" w:author="Microsoft Office User" w:date="2022-10-13T14:21:00Z">
        <w:r w:rsidR="00067CB6">
          <w:delText>methods</w:delText>
        </w:r>
        <w:r w:rsidR="00067CB6" w:rsidDel="00586AB9">
          <w:delText xml:space="preserve"> </w:delText>
        </w:r>
      </w:del>
      <w:ins w:id="3121" w:author="Microsoft Office User" w:date="2022-10-13T14:21:00Z">
        <w:r w:rsidR="00586AB9">
          <w:t>approach</w:t>
        </w:r>
        <w:r w:rsidR="00067CB6">
          <w:t xml:space="preserve"> </w:t>
        </w:r>
      </w:ins>
      <w:r w:rsidR="00067CB6">
        <w:t xml:space="preserve">we have employed can easily be extended to more complex reconstruction methods. Although the robustness of the methods that </w:t>
      </w:r>
      <w:del w:id="3122" w:author="Microsoft Office User" w:date="2022-10-13T14:21:00Z">
        <w:r w:rsidR="00067CB6">
          <w:delText xml:space="preserve">tested </w:delText>
        </w:r>
      </w:del>
      <w:ins w:id="3123" w:author="Microsoft Office User" w:date="2022-10-13T14:21:00Z">
        <w:r w:rsidR="00586AB9">
          <w:t>perfor</w:t>
        </w:r>
      </w:ins>
      <w:ins w:id="3124" w:author="Microsoft Office User" w:date="2022-10-13T14:22:00Z">
        <w:r w:rsidR="00586AB9">
          <w:t>med</w:t>
        </w:r>
      </w:ins>
      <w:ins w:id="3125" w:author="Microsoft Office User" w:date="2022-10-13T14:21:00Z">
        <w:r w:rsidR="00586AB9">
          <w:t xml:space="preserve"> </w:t>
        </w:r>
      </w:ins>
      <w:r w:rsidR="00067CB6">
        <w:t xml:space="preserve">well in these simulations may not hold for all </w:t>
      </w:r>
      <w:ins w:id="3126" w:author="Trouet, Valerie M - (trouet) [2]" w:date="2022-10-19T11:08:00Z">
        <w:r w:rsidR="00CE40CE">
          <w:t>reconstruction methods</w:t>
        </w:r>
      </w:ins>
      <w:del w:id="3127" w:author="Trouet, Valerie M - (trouet) [2]" w:date="2022-10-19T11:08:00Z">
        <w:r w:rsidR="00067CB6" w:rsidDel="00CE40CE">
          <w:delText>use cases</w:delText>
        </w:r>
      </w:del>
      <w:r w:rsidR="00067CB6">
        <w:t>, the simulations</w:t>
      </w:r>
      <w:del w:id="3128" w:author="Trouet, Valerie M - (trouet) [2]" w:date="2022-10-19T11:08:00Z">
        <w:r w:rsidR="00067CB6" w:rsidDel="00CE40CE">
          <w:delText xml:space="preserve"> do</w:delText>
        </w:r>
      </w:del>
      <w:r w:rsidR="00067CB6">
        <w:t xml:space="preserve"> suggest that some methods</w:t>
      </w:r>
      <w:ins w:id="3129" w:author="Trouet, Valerie M - (trouet) [2]" w:date="2022-10-19T11:08:00Z">
        <w:r w:rsidR="00CE40CE">
          <w:t>, incl</w:t>
        </w:r>
      </w:ins>
      <w:ins w:id="3130" w:author="Trouet, Valerie M - (trouet) [2]" w:date="2022-10-19T11:09:00Z">
        <w:r w:rsidR="00CE40CE">
          <w:t>uding traditional bootstrapping,</w:t>
        </w:r>
      </w:ins>
      <w:r w:rsidR="00067CB6">
        <w:t xml:space="preserve"> should not be used. Traditional bootstrapping contains </w:t>
      </w:r>
      <w:del w:id="3131" w:author="David Edge" w:date="2022-10-23T14:10:00Z">
        <w:r w:rsidR="00067CB6" w:rsidDel="00C11656">
          <w:delText xml:space="preserve">naïve </w:delText>
        </w:r>
      </w:del>
      <w:r w:rsidR="00067CB6">
        <w:t xml:space="preserve">assumptions </w:t>
      </w:r>
      <w:del w:id="3132" w:author="David Edge" w:date="2022-10-23T14:10:00Z">
        <w:r w:rsidR="00067CB6" w:rsidDel="00C11656">
          <w:delText>for use</w:delText>
        </w:r>
      </w:del>
      <w:ins w:id="3133" w:author="David Edge" w:date="2022-10-23T14:10:00Z">
        <w:r w:rsidR="00C11656">
          <w:t>inappropriate for pairing</w:t>
        </w:r>
      </w:ins>
      <w:r w:rsidR="00067CB6">
        <w:t xml:space="preserve"> with crossdated archives. This method consistently produced </w:t>
      </w:r>
      <w:del w:id="3134" w:author="David Edge" w:date="2022-10-20T10:49:00Z">
        <w:r w:rsidR="00067CB6" w:rsidDel="00746E82">
          <w:delText>prediction</w:delText>
        </w:r>
      </w:del>
      <w:ins w:id="3135" w:author="David Edge" w:date="2022-10-20T10:49:00Z">
        <w:r w:rsidR="00746E82">
          <w:t>confidence</w:t>
        </w:r>
      </w:ins>
      <w:r w:rsidR="00067CB6">
        <w:t xml:space="preserve"> intervals wider than intended in our trials</w:t>
      </w:r>
      <w:del w:id="3136" w:author="Trouet, Valerie M - (trouet)" w:date="2022-10-19T16:34:00Z">
        <w:r w:rsidR="00067CB6">
          <w:delText>.</w:delText>
        </w:r>
      </w:del>
      <w:ins w:id="3137" w:author="Trouet, Valerie M - (trouet) [2]" w:date="2022-10-19T11:09:00Z">
        <w:r w:rsidR="00CE40CE">
          <w:t xml:space="preserve"> (Fig</w:t>
        </w:r>
        <w:del w:id="3138" w:author="David Edge" w:date="2022-10-23T14:10:00Z">
          <w:r w:rsidR="00CE40CE" w:rsidDel="00C11656">
            <w:delText>.</w:delText>
          </w:r>
        </w:del>
        <w:r w:rsidR="00CE40CE">
          <w:t xml:space="preserve"> </w:t>
        </w:r>
      </w:ins>
      <w:ins w:id="3139" w:author="David Edge" w:date="2022-10-23T14:10:00Z">
        <w:r w:rsidR="00C11656">
          <w:t>5</w:t>
        </w:r>
      </w:ins>
      <w:ins w:id="3140" w:author="Trouet, Valerie M - (trouet) [2]" w:date="2022-10-19T11:09:00Z">
        <w:del w:id="3141" w:author="David Edge" w:date="2022-10-23T14:10:00Z">
          <w:r w:rsidR="00CE40CE" w:rsidDel="00C11656">
            <w:delText>X</w:delText>
          </w:r>
        </w:del>
        <w:r w:rsidR="00CE40CE">
          <w:t>)</w:t>
        </w:r>
      </w:ins>
      <w:ins w:id="3142" w:author="Trouet, Valerie M - (trouet)" w:date="2022-10-19T16:34:00Z">
        <w:r w:rsidR="00067CB6">
          <w:t>.</w:t>
        </w:r>
      </w:ins>
      <w:r w:rsidR="00067CB6">
        <w:t xml:space="preserve"> Furthermore, the consistent negative correlation between </w:t>
      </w:r>
      <w:del w:id="3143" w:author="Trouet, Valerie M - (trouet) [2]" w:date="2022-10-19T11:09:00Z">
        <w:r w:rsidR="00067CB6" w:rsidDel="00CE40CE">
          <w:delText>prediction interval capture</w:delText>
        </w:r>
      </w:del>
      <w:ins w:id="3144" w:author="Trouet, Valerie M - (trouet) [2]" w:date="2022-10-19T11:09:00Z">
        <w:del w:id="3145" w:author="David Edge" w:date="2022-10-22T13:38:00Z">
          <w:r w:rsidR="00CE40CE" w:rsidDel="0023124D">
            <w:delText>PIC</w:delText>
          </w:r>
        </w:del>
      </w:ins>
      <w:ins w:id="3146" w:author="David Edge" w:date="2022-10-22T13:38:00Z">
        <w:r w:rsidR="0023124D">
          <w:t>CIC</w:t>
        </w:r>
      </w:ins>
      <w:r w:rsidR="00067CB6">
        <w:t xml:space="preserve"> and rbar</w:t>
      </w:r>
      <w:r w:rsidR="00302514">
        <w:t xml:space="preserve"> for traditionally bootstrapped chronologies</w:t>
      </w:r>
      <w:ins w:id="3147" w:author="David Edge" w:date="2022-10-23T14:10:00Z">
        <w:r w:rsidR="00C11656">
          <w:t xml:space="preserve"> (Fig </w:t>
        </w:r>
      </w:ins>
      <w:ins w:id="3148" w:author="David Edge" w:date="2022-10-23T14:11:00Z">
        <w:r w:rsidR="00C11656">
          <w:t>6</w:t>
        </w:r>
      </w:ins>
      <w:ins w:id="3149" w:author="David Edge" w:date="2022-10-23T14:10:00Z">
        <w:r w:rsidR="00C11656">
          <w:t>)</w:t>
        </w:r>
      </w:ins>
      <w:r w:rsidR="00302514">
        <w:t xml:space="preserve"> suggests consistent, predictable bias inherent to this method.</w:t>
      </w:r>
      <w:r w:rsidR="005F16FA">
        <w:t xml:space="preserve"> </w:t>
      </w:r>
    </w:p>
    <w:p w14:paraId="27B86C17" w14:textId="329F15DD" w:rsidR="00D02CAF" w:rsidRDefault="00C11656" w:rsidP="00761B80">
      <w:pPr>
        <w:rPr>
          <w:ins w:id="3150" w:author="Microsoft Office User" w:date="2022-10-13T14:29:00Z"/>
        </w:rPr>
      </w:pPr>
      <w:ins w:id="3151" w:author="David Edge" w:date="2022-10-23T14:11:00Z">
        <w:r>
          <w:t xml:space="preserve">We did not exhaustively test all possible bootstrapping methods. </w:t>
        </w:r>
      </w:ins>
      <w:del w:id="3152" w:author="Trouet, Valerie M - (trouet) [2]" w:date="2022-10-19T11:10:00Z">
        <w:r w:rsidR="005F16FA" w:rsidDel="00CE40CE">
          <w:delText xml:space="preserve">We </w:delText>
        </w:r>
      </w:del>
      <w:del w:id="3153" w:author="Trouet, Valerie M - (trouet) [2]" w:date="2022-10-19T11:09:00Z">
        <w:r w:rsidR="005F16FA" w:rsidDel="00CE40CE">
          <w:delText>also have not</w:delText>
        </w:r>
      </w:del>
      <w:del w:id="3154" w:author="Trouet, Valerie M - (trouet) [2]" w:date="2022-10-19T11:10:00Z">
        <w:r w:rsidR="005F16FA" w:rsidDel="00CE40CE">
          <w:delText xml:space="preserve"> test</w:delText>
        </w:r>
      </w:del>
      <w:del w:id="3155" w:author="Trouet, Valerie M - (trouet) [2]" w:date="2022-10-19T11:09:00Z">
        <w:r w:rsidR="005F16FA" w:rsidDel="00CE40CE">
          <w:delText>ed</w:delText>
        </w:r>
      </w:del>
      <w:del w:id="3156" w:author="Trouet, Valerie M - (trouet) [2]" w:date="2022-10-19T11:10:00Z">
        <w:r w:rsidR="005F16FA" w:rsidDel="00CE40CE">
          <w:delText xml:space="preserve"> all possible bootstrapping methods. </w:delText>
        </w:r>
      </w:del>
      <w:r w:rsidR="005F16FA">
        <w:t xml:space="preserve">Resampling </w:t>
      </w:r>
      <w:r w:rsidR="00CD4141">
        <w:t xml:space="preserve">complete </w:t>
      </w:r>
      <w:r w:rsidR="005F16FA">
        <w:t>individual time series would also maintain the autocorrelation structures of th</w:t>
      </w:r>
      <w:del w:id="3157" w:author="David Edge" w:date="2022-10-23T14:12:00Z">
        <w:r w:rsidR="005F16FA" w:rsidDel="00C11656">
          <w:delText>os</w:delText>
        </w:r>
      </w:del>
      <w:r w:rsidR="005F16FA">
        <w:t>e series while</w:t>
      </w:r>
      <w:r w:rsidR="00CD4141">
        <w:t xml:space="preserve"> varying the</w:t>
      </w:r>
      <w:r w:rsidR="005F16FA">
        <w:t xml:space="preserve"> subsets of the </w:t>
      </w:r>
      <w:r w:rsidR="00CD4141">
        <w:t xml:space="preserve">sampled </w:t>
      </w:r>
      <w:r w:rsidR="005F16FA">
        <w:t>population. We did not test this technique here because</w:t>
      </w:r>
      <w:r w:rsidR="00CD4141">
        <w:t xml:space="preserve"> measurement time series may not overlap to a high degree in tree-ring datasets. Moreover,</w:t>
      </w:r>
      <w:r w:rsidR="005F16FA">
        <w:t xml:space="preserve"> MEboot provides the</w:t>
      </w:r>
      <w:r w:rsidR="00CD4141">
        <w:t xml:space="preserve"> benefit of faithfully reproducing data structure </w:t>
      </w:r>
      <w:r w:rsidR="005F16FA">
        <w:t xml:space="preserve">while maintaining sample depth characteristics and avoiding </w:t>
      </w:r>
      <w:r w:rsidR="008D3311">
        <w:t xml:space="preserve">issues related to resampling </w:t>
      </w:r>
      <w:r w:rsidR="00CD4141">
        <w:t xml:space="preserve">a low number of measurement time series </w:t>
      </w:r>
      <w:r w:rsidR="008D3311">
        <w:t>in poorly replicated portions of chronologies.</w:t>
      </w:r>
    </w:p>
    <w:p w14:paraId="3D73D6B3" w14:textId="03D40DFD" w:rsidR="00586AB9" w:rsidRDefault="00586AB9" w:rsidP="00761B80">
      <w:pPr>
        <w:rPr>
          <w:ins w:id="3158" w:author="David Edge" w:date="2022-10-19T16:34:00Z"/>
        </w:rPr>
      </w:pPr>
      <w:ins w:id="3159" w:author="Microsoft Office User" w:date="2022-10-13T14:29:00Z">
        <w:r>
          <w:t>5. Conclusion</w:t>
        </w:r>
      </w:ins>
    </w:p>
    <w:p w14:paraId="558DDFFA" w14:textId="005B7E9F" w:rsidR="00302514" w:rsidRDefault="00586AB9" w:rsidP="00761B80">
      <w:ins w:id="3160" w:author="Microsoft Office User" w:date="2022-10-13T14:24:00Z">
        <w:del w:id="3161" w:author="David Edge" w:date="2022-10-23T14:12:00Z">
          <w:r w:rsidDel="00C11656">
            <w:lastRenderedPageBreak/>
            <w:delText>The</w:delText>
          </w:r>
        </w:del>
      </w:ins>
      <w:ins w:id="3162" w:author="Trouet, Valerie M - (trouet) [2]" w:date="2022-10-19T11:11:00Z">
        <w:r w:rsidR="008D5A1E">
          <w:t>A reliable e</w:t>
        </w:r>
      </w:ins>
      <w:del w:id="3163" w:author="Trouet, Valerie M - (trouet) [2]" w:date="2022-10-19T11:11:00Z">
        <w:r w:rsidR="00302514" w:rsidDel="008D5A1E">
          <w:delText>E</w:delText>
        </w:r>
      </w:del>
      <w:r w:rsidR="00302514">
        <w:t xml:space="preserve">stimated error range inherent to any paleoclimate reconstruction is essential to the end-user. </w:t>
      </w:r>
      <w:del w:id="3164" w:author="David Edge" w:date="2022-10-20T10:49:00Z">
        <w:r w:rsidR="00F2630A" w:rsidDel="00746E82">
          <w:delText>Prediction</w:delText>
        </w:r>
      </w:del>
      <w:ins w:id="3165" w:author="David Edge" w:date="2022-10-20T10:49:00Z">
        <w:r w:rsidR="00746E82">
          <w:t>Confidence</w:t>
        </w:r>
      </w:ins>
      <w:r w:rsidR="00F2630A">
        <w:t xml:space="preserve"> intervals provide at-a-glance information of the relative signal-to-noise ratio of the reconstruction, </w:t>
      </w:r>
      <w:r w:rsidR="00090DB0">
        <w:t>conveying both</w:t>
      </w:r>
      <w:r w:rsidR="00F2630A">
        <w:t xml:space="preserve"> what is known and unknown. </w:t>
      </w:r>
      <w:ins w:id="3166" w:author="David Edge" w:date="2022-10-23T14:13:00Z">
        <w:r w:rsidR="00C11656">
          <w:t>Confidence intervals are</w:t>
        </w:r>
      </w:ins>
      <w:del w:id="3167" w:author="David Edge" w:date="2022-10-23T14:13:00Z">
        <w:r w:rsidR="00302514" w:rsidDel="00C11656">
          <w:delText>Reconstruction error is</w:delText>
        </w:r>
      </w:del>
      <w:r w:rsidR="00302514">
        <w:t xml:space="preserve"> best calculated </w:t>
      </w:r>
      <w:r w:rsidR="009F6302">
        <w:t>by measuring errors outside the period of calibration</w:t>
      </w:r>
      <w:ins w:id="3168" w:author="Microsoft Office User" w:date="2022-10-13T14:25:00Z">
        <w:r>
          <w:t>,</w:t>
        </w:r>
      </w:ins>
      <w:r w:rsidR="009F6302">
        <w:t xml:space="preserve"> as the errors of interest </w:t>
      </w:r>
      <w:r w:rsidR="00090DB0">
        <w:t>also lie outside</w:t>
      </w:r>
      <w:r w:rsidR="009F6302">
        <w:t xml:space="preserve"> the calibration period. The exact methodology chosen for producing </w:t>
      </w:r>
      <w:del w:id="3169" w:author="David Edge" w:date="2022-10-23T14:14:00Z">
        <w:r w:rsidR="009F6302" w:rsidDel="00C11656">
          <w:delText xml:space="preserve">error </w:delText>
        </w:r>
      </w:del>
      <w:ins w:id="3170" w:author="David Edge" w:date="2022-10-23T14:14:00Z">
        <w:r w:rsidR="00C11656">
          <w:t xml:space="preserve">confidence </w:t>
        </w:r>
      </w:ins>
      <w:r w:rsidR="009F6302">
        <w:t>intervals will impact both the precision and accuracy of the results, and the best methods will likely conform to the</w:t>
      </w:r>
      <w:ins w:id="3171" w:author="Microsoft Office User" w:date="2022-10-13T14:25:00Z">
        <w:r w:rsidR="009F6302">
          <w:t xml:space="preserve"> </w:t>
        </w:r>
        <w:r>
          <w:t>method’s</w:t>
        </w:r>
      </w:ins>
      <w:ins w:id="3172" w:author="David Edge" w:date="2022-10-19T16:34:00Z">
        <w:r w:rsidR="009F6302">
          <w:t xml:space="preserve"> </w:t>
        </w:r>
      </w:ins>
      <w:r w:rsidR="009F6302">
        <w:t xml:space="preserve">appropriateness in relation to the dataset. </w:t>
      </w:r>
      <w:ins w:id="3173" w:author="Trouet, Valerie M - (trouet) [2]" w:date="2022-10-19T11:12:00Z">
        <w:r w:rsidR="008D5A1E">
          <w:t>We find that f</w:t>
        </w:r>
      </w:ins>
      <w:del w:id="3174" w:author="Trouet, Valerie M - (trouet) [2]" w:date="2022-10-19T11:12:00Z">
        <w:r w:rsidR="009F6302" w:rsidDel="008D5A1E">
          <w:delText>F</w:delText>
        </w:r>
      </w:del>
      <w:r w:rsidR="009F6302">
        <w:t>or many proxies derived from crossdated archives, MEboot is likely to be the most appropriate bootstrapping method. Additionally, utilization of empirical errors</w:t>
      </w:r>
      <w:r w:rsidR="007E441C">
        <w:t xml:space="preserve"> rather than assuming a normal distribution of errors may be prudent in many circumstances.</w:t>
      </w:r>
      <w:ins w:id="3175" w:author="Microsoft Office User" w:date="2022-10-13T14:26:00Z">
        <w:r>
          <w:t xml:space="preserve"> </w:t>
        </w:r>
      </w:ins>
      <w:commentRangeStart w:id="3176"/>
      <w:ins w:id="3177" w:author="Microsoft Office User" w:date="2022-10-13T14:27:00Z">
        <w:r>
          <w:t>While f</w:t>
        </w:r>
      </w:ins>
      <w:ins w:id="3178" w:author="Microsoft Office User" w:date="2022-10-13T14:26:00Z">
        <w:r>
          <w:t>uture work</w:t>
        </w:r>
      </w:ins>
      <w:ins w:id="3179" w:author="Microsoft Office User" w:date="2022-10-13T14:27:00Z">
        <w:r>
          <w:t xml:space="preserve"> is needed to extend this approach to</w:t>
        </w:r>
      </w:ins>
      <w:ins w:id="3180" w:author="Microsoft Office User" w:date="2022-10-13T14:28:00Z">
        <w:r>
          <w:t xml:space="preserve"> reconstructions with multiple predictors</w:t>
        </w:r>
      </w:ins>
      <w:ins w:id="3181" w:author="David Edge" w:date="2022-10-23T14:14:00Z">
        <w:r w:rsidR="00C11656">
          <w:t xml:space="preserve"> a</w:t>
        </w:r>
      </w:ins>
      <w:ins w:id="3182" w:author="David Edge" w:date="2022-10-23T14:15:00Z">
        <w:r w:rsidR="00C11656">
          <w:t>nd other complex reconstruction methods</w:t>
        </w:r>
      </w:ins>
      <w:ins w:id="3183" w:author="Microsoft Office User" w:date="2022-10-13T14:28:00Z">
        <w:r>
          <w:t>, our results suggest that</w:t>
        </w:r>
      </w:ins>
      <w:ins w:id="3184" w:author="Microsoft Office User" w:date="2022-10-13T14:26:00Z">
        <w:r>
          <w:t xml:space="preserve"> MEboot </w:t>
        </w:r>
      </w:ins>
      <w:ins w:id="3185" w:author="David Edge" w:date="2022-10-29T16:22:00Z">
        <w:r w:rsidR="00743E73">
          <w:t xml:space="preserve">paired with </w:t>
        </w:r>
      </w:ins>
      <w:ins w:id="3186" w:author="David Edge" w:date="2022-10-29T16:23:00Z">
        <w:r w:rsidR="009D32DC">
          <w:t>VE</w:t>
        </w:r>
        <w:r w:rsidR="009D32DC" w:rsidRPr="009D32DC">
          <w:rPr>
            <w:vertAlign w:val="subscript"/>
            <w:rPrChange w:id="3187" w:author="David Edge" w:date="2022-10-29T16:23:00Z">
              <w:rPr/>
            </w:rPrChange>
          </w:rPr>
          <w:t>E</w:t>
        </w:r>
        <w:r w:rsidR="009D32DC">
          <w:t xml:space="preserve"> or VE</w:t>
        </w:r>
        <w:r w:rsidR="009D32DC" w:rsidRPr="009D32DC">
          <w:rPr>
            <w:vertAlign w:val="subscript"/>
            <w:rPrChange w:id="3188" w:author="David Edge" w:date="2022-10-29T16:23:00Z">
              <w:rPr/>
            </w:rPrChange>
          </w:rPr>
          <w:t>T</w:t>
        </w:r>
      </w:ins>
      <w:ins w:id="3189" w:author="Microsoft Office User" w:date="2022-10-13T14:26:00Z">
        <w:del w:id="3190" w:author="David Edge" w:date="2022-10-29T16:22:00Z">
          <w:r w:rsidDel="00743E73">
            <w:delText>and empirical errors</w:delText>
          </w:r>
        </w:del>
        <w:r>
          <w:t xml:space="preserve"> </w:t>
        </w:r>
      </w:ins>
      <w:ins w:id="3191" w:author="Microsoft Office User" w:date="2022-10-13T14:28:00Z">
        <w:r>
          <w:t xml:space="preserve">provide the most robust </w:t>
        </w:r>
      </w:ins>
      <w:ins w:id="3192" w:author="Microsoft Office User" w:date="2022-10-13T14:29:00Z">
        <w:del w:id="3193" w:author="David Edge" w:date="2022-10-20T10:49:00Z">
          <w:r w:rsidDel="00746E82">
            <w:delText>prediction</w:delText>
          </w:r>
        </w:del>
      </w:ins>
      <w:ins w:id="3194" w:author="David Edge" w:date="2022-10-20T10:49:00Z">
        <w:r w:rsidR="00746E82">
          <w:t>confidence</w:t>
        </w:r>
      </w:ins>
      <w:ins w:id="3195" w:author="Microsoft Office User" w:date="2022-10-13T14:29:00Z">
        <w:r>
          <w:t xml:space="preserve"> intervals for crossdated </w:t>
        </w:r>
        <w:del w:id="3196" w:author="David Edge" w:date="2022-10-23T14:15:00Z">
          <w:r w:rsidDel="00C11656">
            <w:delText>archives</w:delText>
          </w:r>
        </w:del>
      </w:ins>
      <w:ins w:id="3197" w:author="David Edge" w:date="2022-10-23T14:15:00Z">
        <w:r w:rsidR="00C11656">
          <w:t>paleoclimate proxies</w:t>
        </w:r>
      </w:ins>
      <w:ins w:id="3198" w:author="Microsoft Office User" w:date="2022-10-13T14:29:00Z">
        <w:r>
          <w:t>.</w:t>
        </w:r>
      </w:ins>
      <w:ins w:id="3199" w:author="Microsoft Office User" w:date="2022-10-13T14:30:00Z">
        <w:r>
          <w:t xml:space="preserve"> </w:t>
        </w:r>
        <w:del w:id="3200" w:author="David Edge" w:date="2022-10-29T16:23:00Z">
          <w:r w:rsidDel="009D32DC">
            <w:delText>This approach will improve signal-to-noise quantification necessary for the</w:delText>
          </w:r>
        </w:del>
      </w:ins>
      <w:ins w:id="3201" w:author="Microsoft Office User" w:date="2022-10-13T14:31:00Z">
        <w:del w:id="3202" w:author="David Edge" w:date="2022-10-29T16:23:00Z">
          <w:r w:rsidDel="009D32DC">
            <w:delText xml:space="preserve"> detection and attribution of forced climate changes in </w:delText>
          </w:r>
          <w:r w:rsidR="00044F16" w:rsidDel="009D32DC">
            <w:delText>paleoclimate reconstructions.</w:delText>
          </w:r>
        </w:del>
      </w:ins>
      <w:ins w:id="3203" w:author="David Edge" w:date="2022-10-29T16:23:00Z">
        <w:r w:rsidR="009D32DC">
          <w:t>Furthermore, we have introduced a new approach to synthetic chronology</w:t>
        </w:r>
      </w:ins>
      <w:ins w:id="3204" w:author="David Edge" w:date="2022-10-29T16:24:00Z">
        <w:r w:rsidR="009D32DC">
          <w:t xml:space="preserve"> construction </w:t>
        </w:r>
      </w:ins>
      <w:ins w:id="3205" w:author="David Edge" w:date="2022-10-29T16:26:00Z">
        <w:r w:rsidR="009D32DC">
          <w:t>will</w:t>
        </w:r>
      </w:ins>
      <w:ins w:id="3206" w:author="David Edge" w:date="2022-10-29T16:24:00Z">
        <w:r w:rsidR="009D32DC">
          <w:t xml:space="preserve"> allow for</w:t>
        </w:r>
      </w:ins>
      <w:ins w:id="3207" w:author="David Edge" w:date="2022-10-29T16:25:00Z">
        <w:r w:rsidR="009D32DC">
          <w:t xml:space="preserve"> the testing of many methods with similar</w:t>
        </w:r>
      </w:ins>
      <w:ins w:id="3208" w:author="David Edge" w:date="2022-10-29T16:24:00Z">
        <w:r w:rsidR="009D32DC">
          <w:t xml:space="preserve"> simulation experiments</w:t>
        </w:r>
      </w:ins>
      <w:ins w:id="3209" w:author="David Edge" w:date="2022-10-29T16:25:00Z">
        <w:r w:rsidR="009D32DC">
          <w:t>.</w:t>
        </w:r>
      </w:ins>
      <w:ins w:id="3210" w:author="Microsoft Office User" w:date="2022-10-13T14:31:00Z">
        <w:del w:id="3211" w:author="David Edge" w:date="2022-10-23T12:55:00Z">
          <w:r w:rsidR="00044F16" w:rsidDel="004629F6">
            <w:delText xml:space="preserve"> </w:delText>
          </w:r>
        </w:del>
      </w:ins>
      <w:ins w:id="3212" w:author="Microsoft Office User" w:date="2022-10-13T14:26:00Z">
        <w:del w:id="3213" w:author="David Edge" w:date="2022-10-23T12:55:00Z">
          <w:r w:rsidDel="004629F6">
            <w:delText xml:space="preserve"> </w:delText>
          </w:r>
        </w:del>
      </w:ins>
      <w:commentRangeEnd w:id="3176"/>
      <w:ins w:id="3214" w:author="Microsoft Office User" w:date="2022-10-13T14:29:00Z">
        <w:del w:id="3215" w:author="David Edge" w:date="2022-10-23T12:55:00Z">
          <w:r w:rsidDel="004629F6">
            <w:rPr>
              <w:rStyle w:val="CommentReference"/>
            </w:rPr>
            <w:commentReference w:id="3176"/>
          </w:r>
        </w:del>
      </w:ins>
    </w:p>
    <w:p w14:paraId="3455A293" w14:textId="296CFBBD" w:rsidR="001D27CB" w:rsidRPr="00F51D61" w:rsidRDefault="00F51D61">
      <w:pPr>
        <w:rPr>
          <w:b/>
          <w:bCs/>
        </w:rPr>
      </w:pPr>
      <w:r w:rsidRPr="00F51D61">
        <w:rPr>
          <w:b/>
          <w:bCs/>
        </w:rPr>
        <w:t>References</w:t>
      </w:r>
    </w:p>
    <w:p w14:paraId="47C5227C" w14:textId="7A3A8324" w:rsidR="00685A68" w:rsidRDefault="00685A68" w:rsidP="00685A68">
      <w:pPr>
        <w:autoSpaceDE w:val="0"/>
        <w:autoSpaceDN w:val="0"/>
        <w:adjustRightInd w:val="0"/>
        <w:spacing w:after="0" w:line="240" w:lineRule="auto"/>
        <w:ind w:left="720" w:hanging="720"/>
        <w:rPr>
          <w:ins w:id="3216" w:author="David Edge" w:date="2022-10-20T12:42:00Z"/>
          <w:rFonts w:ascii="Calibri" w:hAnsi="Calibri" w:cs="Calibri"/>
        </w:rPr>
      </w:pPr>
      <w:r>
        <w:rPr>
          <w:rFonts w:ascii="Calibri" w:hAnsi="Calibri" w:cs="Calibri"/>
        </w:rPr>
        <w:t xml:space="preserve">Ahad, N. A., Yin, T. S., Othman, A. R., &amp; Yaacob, C. R. (2011). Sensitivity of normality tests to non-normal data. </w:t>
      </w:r>
      <w:r>
        <w:rPr>
          <w:rFonts w:ascii="Calibri" w:hAnsi="Calibri" w:cs="Calibri"/>
          <w:i/>
          <w:iCs/>
        </w:rPr>
        <w:t xml:space="preserve">Sains </w:t>
      </w:r>
      <w:proofErr w:type="spellStart"/>
      <w:r>
        <w:rPr>
          <w:rFonts w:ascii="Calibri" w:hAnsi="Calibri" w:cs="Calibri"/>
          <w:i/>
          <w:iCs/>
        </w:rPr>
        <w:t>Malaysiana</w:t>
      </w:r>
      <w:proofErr w:type="spellEnd"/>
      <w:r>
        <w:rPr>
          <w:rFonts w:ascii="Calibri" w:hAnsi="Calibri" w:cs="Calibri"/>
        </w:rPr>
        <w:t>,</w:t>
      </w:r>
      <w:r>
        <w:rPr>
          <w:rFonts w:ascii="Calibri" w:hAnsi="Calibri" w:cs="Calibri"/>
          <w:i/>
          <w:iCs/>
        </w:rPr>
        <w:t xml:space="preserve"> 40</w:t>
      </w:r>
      <w:r>
        <w:rPr>
          <w:rFonts w:ascii="Calibri" w:hAnsi="Calibri" w:cs="Calibri"/>
        </w:rPr>
        <w:t>(6), 637-641.</w:t>
      </w:r>
    </w:p>
    <w:p w14:paraId="6134CBFF" w14:textId="509C573F" w:rsidR="002851C3" w:rsidRDefault="002851C3" w:rsidP="00685A68">
      <w:pPr>
        <w:autoSpaceDE w:val="0"/>
        <w:autoSpaceDN w:val="0"/>
        <w:adjustRightInd w:val="0"/>
        <w:spacing w:after="0" w:line="240" w:lineRule="auto"/>
        <w:ind w:left="720" w:hanging="720"/>
        <w:rPr>
          <w:rFonts w:ascii="Calibri" w:hAnsi="Calibri" w:cs="Calibri"/>
        </w:rPr>
      </w:pPr>
      <w:proofErr w:type="spellStart"/>
      <w:ins w:id="3217" w:author="David Edge" w:date="2022-10-20T12:42:00Z">
        <w:r w:rsidRPr="002851C3">
          <w:rPr>
            <w:rFonts w:ascii="Calibri" w:hAnsi="Calibri" w:cs="Calibri"/>
          </w:rPr>
          <w:t>Briffa</w:t>
        </w:r>
        <w:proofErr w:type="spellEnd"/>
        <w:r w:rsidRPr="002851C3">
          <w:rPr>
            <w:rFonts w:ascii="Calibri" w:hAnsi="Calibri" w:cs="Calibri"/>
          </w:rPr>
          <w:t xml:space="preserve">, K., Jones, P., Pilcher, J., &amp; Hughes, M. (1988). Reconstructing summer temperatures in northern </w:t>
        </w:r>
        <w:proofErr w:type="spellStart"/>
        <w:r w:rsidRPr="002851C3">
          <w:rPr>
            <w:rFonts w:ascii="Calibri" w:hAnsi="Calibri" w:cs="Calibri"/>
          </w:rPr>
          <w:t>Fennoscandinavia</w:t>
        </w:r>
        <w:proofErr w:type="spellEnd"/>
        <w:r w:rsidRPr="002851C3">
          <w:rPr>
            <w:rFonts w:ascii="Calibri" w:hAnsi="Calibri" w:cs="Calibri"/>
          </w:rPr>
          <w:t xml:space="preserve"> back to AD 1700 using tree-ring data from Scots pine. Arctic and Alpine Research, 20(4), 385-394.</w:t>
        </w:r>
      </w:ins>
    </w:p>
    <w:p w14:paraId="70C8DD44" w14:textId="1A5B5A6B" w:rsidR="00685A68" w:rsidRDefault="00685A68" w:rsidP="00685A68">
      <w:pPr>
        <w:autoSpaceDE w:val="0"/>
        <w:autoSpaceDN w:val="0"/>
        <w:adjustRightInd w:val="0"/>
        <w:spacing w:after="0" w:line="240" w:lineRule="auto"/>
        <w:ind w:left="720" w:hanging="720"/>
        <w:rPr>
          <w:ins w:id="3218" w:author="David Edge" w:date="2022-10-21T12:29:00Z"/>
          <w:rFonts w:ascii="Calibri" w:hAnsi="Calibri" w:cs="Calibri"/>
        </w:rPr>
      </w:pPr>
      <w:proofErr w:type="spellStart"/>
      <w:r>
        <w:rPr>
          <w:rFonts w:ascii="Calibri" w:hAnsi="Calibri" w:cs="Calibri"/>
        </w:rPr>
        <w:t>Briffa</w:t>
      </w:r>
      <w:proofErr w:type="spellEnd"/>
      <w:r>
        <w:rPr>
          <w:rFonts w:ascii="Calibri" w:hAnsi="Calibri" w:cs="Calibri"/>
        </w:rPr>
        <w:t xml:space="preserve">, K. R., Jones, P. D., &amp; </w:t>
      </w:r>
      <w:proofErr w:type="spellStart"/>
      <w:r>
        <w:rPr>
          <w:rFonts w:ascii="Calibri" w:hAnsi="Calibri" w:cs="Calibri"/>
        </w:rPr>
        <w:t>Schweingruber</w:t>
      </w:r>
      <w:proofErr w:type="spellEnd"/>
      <w:r>
        <w:rPr>
          <w:rFonts w:ascii="Calibri" w:hAnsi="Calibri" w:cs="Calibri"/>
        </w:rPr>
        <w:t xml:space="preserve">, F. H. (1992). Tree-ring density reconstructions of summer temperature patterns across western North America since 1600. </w:t>
      </w:r>
      <w:r>
        <w:rPr>
          <w:rFonts w:ascii="Calibri" w:hAnsi="Calibri" w:cs="Calibri"/>
          <w:i/>
          <w:iCs/>
        </w:rPr>
        <w:t>Journal of Climate</w:t>
      </w:r>
      <w:r>
        <w:rPr>
          <w:rFonts w:ascii="Calibri" w:hAnsi="Calibri" w:cs="Calibri"/>
        </w:rPr>
        <w:t>,</w:t>
      </w:r>
      <w:r>
        <w:rPr>
          <w:rFonts w:ascii="Calibri" w:hAnsi="Calibri" w:cs="Calibri"/>
          <w:i/>
          <w:iCs/>
        </w:rPr>
        <w:t xml:space="preserve"> 5</w:t>
      </w:r>
      <w:r>
        <w:rPr>
          <w:rFonts w:ascii="Calibri" w:hAnsi="Calibri" w:cs="Calibri"/>
        </w:rPr>
        <w:t xml:space="preserve">(7), 735-754. </w:t>
      </w:r>
    </w:p>
    <w:p w14:paraId="4C0F9C0B" w14:textId="5B9C73F8" w:rsidR="00AF15BA" w:rsidRDefault="00AF15BA" w:rsidP="00685A68">
      <w:pPr>
        <w:autoSpaceDE w:val="0"/>
        <w:autoSpaceDN w:val="0"/>
        <w:adjustRightInd w:val="0"/>
        <w:spacing w:after="0" w:line="240" w:lineRule="auto"/>
        <w:ind w:left="720" w:hanging="720"/>
        <w:rPr>
          <w:ins w:id="3219" w:author="David Edge" w:date="2022-10-20T14:51:00Z"/>
          <w:rFonts w:ascii="Calibri" w:hAnsi="Calibri" w:cs="Calibri"/>
        </w:rPr>
      </w:pPr>
      <w:proofErr w:type="spellStart"/>
      <w:ins w:id="3220" w:author="David Edge" w:date="2022-10-21T12:29:00Z">
        <w:r w:rsidRPr="00AF15BA">
          <w:rPr>
            <w:rFonts w:ascii="Calibri" w:hAnsi="Calibri" w:cs="Calibri"/>
          </w:rPr>
          <w:t>Briffa</w:t>
        </w:r>
        <w:proofErr w:type="spellEnd"/>
        <w:r w:rsidRPr="00AF15BA">
          <w:rPr>
            <w:rFonts w:ascii="Calibri" w:hAnsi="Calibri" w:cs="Calibri"/>
          </w:rPr>
          <w:t xml:space="preserve">, K.R.; </w:t>
        </w:r>
        <w:proofErr w:type="spellStart"/>
        <w:r w:rsidRPr="00AF15BA">
          <w:rPr>
            <w:rFonts w:ascii="Calibri" w:hAnsi="Calibri" w:cs="Calibri"/>
          </w:rPr>
          <w:t>Schweingruber</w:t>
        </w:r>
        <w:proofErr w:type="spellEnd"/>
        <w:r w:rsidRPr="00AF15BA">
          <w:rPr>
            <w:rFonts w:ascii="Calibri" w:hAnsi="Calibri" w:cs="Calibri"/>
          </w:rPr>
          <w:t>, F.H. (2002)</w:t>
        </w:r>
        <w:r>
          <w:rPr>
            <w:rFonts w:ascii="Calibri" w:hAnsi="Calibri" w:cs="Calibri"/>
          </w:rPr>
          <w:t>.</w:t>
        </w:r>
        <w:r w:rsidRPr="00AF15BA">
          <w:rPr>
            <w:rFonts w:ascii="Calibri" w:hAnsi="Calibri" w:cs="Calibri"/>
          </w:rPr>
          <w:t xml:space="preserve"> NOAA/WDS Paleoclimatology - </w:t>
        </w:r>
        <w:proofErr w:type="spellStart"/>
        <w:r w:rsidRPr="00AF15BA">
          <w:rPr>
            <w:rFonts w:ascii="Calibri" w:hAnsi="Calibri" w:cs="Calibri"/>
          </w:rPr>
          <w:t>Briffa</w:t>
        </w:r>
        <w:proofErr w:type="spellEnd"/>
        <w:r w:rsidRPr="00AF15BA">
          <w:rPr>
            <w:rFonts w:ascii="Calibri" w:hAnsi="Calibri" w:cs="Calibri"/>
          </w:rPr>
          <w:t xml:space="preserve"> - Arrowsmith Mountain - TSME - ITRDB CANA113. NOAA National Centers for Environmental Information. https://doi.org/10.25921/r7fr-m938. Accessed </w:t>
        </w:r>
        <w:r>
          <w:rPr>
            <w:rFonts w:ascii="Calibri" w:hAnsi="Calibri" w:cs="Calibri"/>
          </w:rPr>
          <w:t>21 October 2022</w:t>
        </w:r>
        <w:r w:rsidRPr="00AF15BA">
          <w:rPr>
            <w:rFonts w:ascii="Calibri" w:hAnsi="Calibri" w:cs="Calibri"/>
          </w:rPr>
          <w:t>.</w:t>
        </w:r>
      </w:ins>
    </w:p>
    <w:p w14:paraId="4E21DE82" w14:textId="5F3D6B71" w:rsidR="001F56EF" w:rsidRDefault="001F56EF" w:rsidP="00685A68">
      <w:pPr>
        <w:autoSpaceDE w:val="0"/>
        <w:autoSpaceDN w:val="0"/>
        <w:adjustRightInd w:val="0"/>
        <w:spacing w:after="0" w:line="240" w:lineRule="auto"/>
        <w:ind w:left="720" w:hanging="720"/>
        <w:rPr>
          <w:ins w:id="3221" w:author="David Edge" w:date="2022-10-20T14:41:00Z"/>
          <w:rFonts w:ascii="Calibri" w:hAnsi="Calibri" w:cs="Calibri"/>
        </w:rPr>
      </w:pPr>
      <w:ins w:id="3222" w:author="David Edge" w:date="2022-10-20T14:51:00Z">
        <w:r w:rsidRPr="001F56EF">
          <w:rPr>
            <w:rFonts w:ascii="Calibri" w:hAnsi="Calibri" w:cs="Calibri"/>
          </w:rPr>
          <w:t xml:space="preserve">Buras, A. (2017). A comment on the expressed population signal. </w:t>
        </w:r>
        <w:proofErr w:type="spellStart"/>
        <w:r w:rsidRPr="001F56EF">
          <w:rPr>
            <w:rFonts w:ascii="Calibri" w:hAnsi="Calibri" w:cs="Calibri"/>
          </w:rPr>
          <w:t>Dendrochronologia</w:t>
        </w:r>
        <w:proofErr w:type="spellEnd"/>
        <w:r w:rsidRPr="001F56EF">
          <w:rPr>
            <w:rFonts w:ascii="Calibri" w:hAnsi="Calibri" w:cs="Calibri"/>
          </w:rPr>
          <w:t>, 44, 130-132.</w:t>
        </w:r>
      </w:ins>
    </w:p>
    <w:p w14:paraId="4D821CA1" w14:textId="30F1C298" w:rsidR="006D2F2B" w:rsidRDefault="006D2F2B" w:rsidP="00685A68">
      <w:pPr>
        <w:autoSpaceDE w:val="0"/>
        <w:autoSpaceDN w:val="0"/>
        <w:adjustRightInd w:val="0"/>
        <w:spacing w:after="0" w:line="240" w:lineRule="auto"/>
        <w:ind w:left="720" w:hanging="720"/>
        <w:rPr>
          <w:rFonts w:ascii="Calibri" w:hAnsi="Calibri" w:cs="Calibri"/>
        </w:rPr>
      </w:pPr>
      <w:ins w:id="3223" w:author="David Edge" w:date="2022-10-20T14:41:00Z">
        <w:r w:rsidRPr="006D2F2B">
          <w:rPr>
            <w:rFonts w:ascii="Calibri" w:hAnsi="Calibri" w:cs="Calibri"/>
          </w:rPr>
          <w:t xml:space="preserve">Cook, E. R., </w:t>
        </w:r>
        <w:proofErr w:type="spellStart"/>
        <w:r w:rsidRPr="006D2F2B">
          <w:rPr>
            <w:rFonts w:ascii="Calibri" w:hAnsi="Calibri" w:cs="Calibri"/>
          </w:rPr>
          <w:t>Briffa</w:t>
        </w:r>
        <w:proofErr w:type="spellEnd"/>
        <w:r w:rsidRPr="006D2F2B">
          <w:rPr>
            <w:rFonts w:ascii="Calibri" w:hAnsi="Calibri" w:cs="Calibri"/>
          </w:rPr>
          <w:t xml:space="preserve">, K. R., Meko, D. M., Graybill, D. A., &amp; Funkhouser, G. (1995). </w:t>
        </w:r>
        <w:proofErr w:type="spellStart"/>
        <w:r w:rsidRPr="006D2F2B">
          <w:rPr>
            <w:rFonts w:ascii="Calibri" w:hAnsi="Calibri" w:cs="Calibri"/>
          </w:rPr>
          <w:t>The'segment</w:t>
        </w:r>
        <w:proofErr w:type="spellEnd"/>
        <w:r w:rsidRPr="006D2F2B">
          <w:rPr>
            <w:rFonts w:ascii="Calibri" w:hAnsi="Calibri" w:cs="Calibri"/>
          </w:rPr>
          <w:t xml:space="preserve"> length </w:t>
        </w:r>
        <w:proofErr w:type="spellStart"/>
        <w:r w:rsidRPr="006D2F2B">
          <w:rPr>
            <w:rFonts w:ascii="Calibri" w:hAnsi="Calibri" w:cs="Calibri"/>
          </w:rPr>
          <w:t>curse'in</w:t>
        </w:r>
        <w:proofErr w:type="spellEnd"/>
        <w:r w:rsidRPr="006D2F2B">
          <w:rPr>
            <w:rFonts w:ascii="Calibri" w:hAnsi="Calibri" w:cs="Calibri"/>
          </w:rPr>
          <w:t xml:space="preserve"> long tree-ring chronology development for </w:t>
        </w:r>
        <w:proofErr w:type="spellStart"/>
        <w:r w:rsidRPr="006D2F2B">
          <w:rPr>
            <w:rFonts w:ascii="Calibri" w:hAnsi="Calibri" w:cs="Calibri"/>
          </w:rPr>
          <w:t>palaeoclimatic</w:t>
        </w:r>
        <w:proofErr w:type="spellEnd"/>
        <w:r w:rsidRPr="006D2F2B">
          <w:rPr>
            <w:rFonts w:ascii="Calibri" w:hAnsi="Calibri" w:cs="Calibri"/>
          </w:rPr>
          <w:t xml:space="preserve"> studies. The Holocene, 5(2), 229-237.</w:t>
        </w:r>
      </w:ins>
    </w:p>
    <w:p w14:paraId="64DD5AF5" w14:textId="6B7BABD6" w:rsidR="00685A68" w:rsidRDefault="00685A68" w:rsidP="00685A68">
      <w:pPr>
        <w:autoSpaceDE w:val="0"/>
        <w:autoSpaceDN w:val="0"/>
        <w:adjustRightInd w:val="0"/>
        <w:spacing w:after="0" w:line="240" w:lineRule="auto"/>
        <w:ind w:left="720" w:hanging="720"/>
        <w:rPr>
          <w:rFonts w:ascii="Calibri" w:hAnsi="Calibri" w:cs="Calibri"/>
        </w:rPr>
      </w:pPr>
      <w:r>
        <w:rPr>
          <w:rFonts w:ascii="Calibri" w:hAnsi="Calibri" w:cs="Calibri"/>
        </w:rPr>
        <w:t xml:space="preserve">Cook, E. R., &amp; Kairiukstis, L. A. (1990). </w:t>
      </w:r>
      <w:r>
        <w:rPr>
          <w:rFonts w:ascii="Calibri" w:hAnsi="Calibri" w:cs="Calibri"/>
          <w:i/>
          <w:iCs/>
        </w:rPr>
        <w:t>Methods of dendrochronology: applications in the environmental sciences</w:t>
      </w:r>
      <w:r>
        <w:rPr>
          <w:rFonts w:ascii="Calibri" w:hAnsi="Calibri" w:cs="Calibri"/>
        </w:rPr>
        <w:t xml:space="preserve">. Springer Science &amp; Business Media. </w:t>
      </w:r>
    </w:p>
    <w:p w14:paraId="1AF76084" w14:textId="61006F8D" w:rsidR="00685A68" w:rsidRDefault="00685A68" w:rsidP="00685A68">
      <w:pPr>
        <w:autoSpaceDE w:val="0"/>
        <w:autoSpaceDN w:val="0"/>
        <w:adjustRightInd w:val="0"/>
        <w:spacing w:after="0" w:line="240" w:lineRule="auto"/>
        <w:ind w:left="720" w:hanging="720"/>
        <w:rPr>
          <w:ins w:id="3224" w:author="David Edge" w:date="2022-10-20T16:29:00Z"/>
          <w:rFonts w:ascii="Calibri" w:hAnsi="Calibri" w:cs="Calibri"/>
        </w:rPr>
      </w:pPr>
      <w:r>
        <w:rPr>
          <w:rFonts w:ascii="Calibri" w:hAnsi="Calibri" w:cs="Calibri"/>
        </w:rPr>
        <w:t xml:space="preserve">Cook, E. R., Palmer, J. G., Ahmed, M., Woodhouse, C. A., Fenwick, P., Zafar, M. U., Wahab, M., &amp; Khan, N. (2013). Five centuries of Upper Indus River flow from tree rings. </w:t>
      </w:r>
      <w:r>
        <w:rPr>
          <w:rFonts w:ascii="Calibri" w:hAnsi="Calibri" w:cs="Calibri"/>
          <w:i/>
          <w:iCs/>
        </w:rPr>
        <w:t>Journal of hydrology</w:t>
      </w:r>
      <w:r>
        <w:rPr>
          <w:rFonts w:ascii="Calibri" w:hAnsi="Calibri" w:cs="Calibri"/>
        </w:rPr>
        <w:t>,</w:t>
      </w:r>
      <w:r>
        <w:rPr>
          <w:rFonts w:ascii="Calibri" w:hAnsi="Calibri" w:cs="Calibri"/>
          <w:i/>
          <w:iCs/>
        </w:rPr>
        <w:t xml:space="preserve"> 486</w:t>
      </w:r>
      <w:r>
        <w:rPr>
          <w:rFonts w:ascii="Calibri" w:hAnsi="Calibri" w:cs="Calibri"/>
        </w:rPr>
        <w:t xml:space="preserve">, 365-375. </w:t>
      </w:r>
    </w:p>
    <w:p w14:paraId="41615AB3" w14:textId="6A82631E" w:rsidR="00886325" w:rsidRDefault="00886325" w:rsidP="00685A68">
      <w:pPr>
        <w:autoSpaceDE w:val="0"/>
        <w:autoSpaceDN w:val="0"/>
        <w:adjustRightInd w:val="0"/>
        <w:spacing w:after="0" w:line="240" w:lineRule="auto"/>
        <w:ind w:left="720" w:hanging="720"/>
        <w:rPr>
          <w:ins w:id="3225" w:author="David Edge" w:date="2022-10-20T16:10:00Z"/>
          <w:rFonts w:ascii="Calibri" w:hAnsi="Calibri" w:cs="Calibri"/>
        </w:rPr>
      </w:pPr>
      <w:ins w:id="3226" w:author="David Edge" w:date="2022-10-20T16:29:00Z">
        <w:r w:rsidRPr="00886325">
          <w:rPr>
            <w:rFonts w:ascii="Calibri" w:hAnsi="Calibri" w:cs="Calibri"/>
          </w:rPr>
          <w:t xml:space="preserve">Di </w:t>
        </w:r>
        <w:proofErr w:type="spellStart"/>
        <w:r w:rsidRPr="00886325">
          <w:rPr>
            <w:rFonts w:ascii="Calibri" w:hAnsi="Calibri" w:cs="Calibri"/>
          </w:rPr>
          <w:t>Luzio</w:t>
        </w:r>
        <w:proofErr w:type="spellEnd"/>
        <w:r w:rsidRPr="00886325">
          <w:rPr>
            <w:rFonts w:ascii="Calibri" w:hAnsi="Calibri" w:cs="Calibri"/>
          </w:rPr>
          <w:t xml:space="preserve">, M., Johnson, G. L., Daly, C., </w:t>
        </w:r>
        <w:proofErr w:type="spellStart"/>
        <w:r w:rsidRPr="00886325">
          <w:rPr>
            <w:rFonts w:ascii="Calibri" w:hAnsi="Calibri" w:cs="Calibri"/>
          </w:rPr>
          <w:t>Eischeid</w:t>
        </w:r>
        <w:proofErr w:type="spellEnd"/>
        <w:r w:rsidRPr="00886325">
          <w:rPr>
            <w:rFonts w:ascii="Calibri" w:hAnsi="Calibri" w:cs="Calibri"/>
          </w:rPr>
          <w:t>, J. K., &amp; Arnold, J. G. (2008). Constructing retrospective gridded daily precipitation and temperature datasets for the conterminous United States. Journal of Applied Meteorology and Climatology, 47(2), 475-497.</w:t>
        </w:r>
      </w:ins>
    </w:p>
    <w:p w14:paraId="3E91F41E" w14:textId="0A0A071C" w:rsidR="0015649A" w:rsidRDefault="0015649A" w:rsidP="00685A68">
      <w:pPr>
        <w:autoSpaceDE w:val="0"/>
        <w:autoSpaceDN w:val="0"/>
        <w:adjustRightInd w:val="0"/>
        <w:spacing w:after="0" w:line="240" w:lineRule="auto"/>
        <w:ind w:left="720" w:hanging="720"/>
        <w:rPr>
          <w:ins w:id="3227" w:author="David Edge" w:date="2022-10-29T08:23:00Z"/>
          <w:rFonts w:ascii="Calibri" w:hAnsi="Calibri" w:cs="Calibri"/>
        </w:rPr>
      </w:pPr>
      <w:ins w:id="3228" w:author="David Edge" w:date="2022-10-20T16:10:00Z">
        <w:r w:rsidRPr="0015649A">
          <w:rPr>
            <w:rFonts w:ascii="Calibri" w:hAnsi="Calibri" w:cs="Calibri"/>
          </w:rPr>
          <w:t>Draper, N. R., &amp; Smith, H. (1998). Applied regression analysis (Vol. 326). John Wiley &amp; Sons.</w:t>
        </w:r>
      </w:ins>
    </w:p>
    <w:p w14:paraId="3DBF713F" w14:textId="6533F854" w:rsidR="002C1C9A" w:rsidRDefault="002C1C9A" w:rsidP="00685A68">
      <w:pPr>
        <w:autoSpaceDE w:val="0"/>
        <w:autoSpaceDN w:val="0"/>
        <w:adjustRightInd w:val="0"/>
        <w:spacing w:after="0" w:line="240" w:lineRule="auto"/>
        <w:ind w:left="720" w:hanging="720"/>
        <w:rPr>
          <w:rFonts w:ascii="Calibri" w:hAnsi="Calibri" w:cs="Calibri"/>
        </w:rPr>
      </w:pPr>
      <w:ins w:id="3229" w:author="David Edge" w:date="2022-10-29T08:23:00Z">
        <w:r w:rsidRPr="002C1C9A">
          <w:rPr>
            <w:rFonts w:ascii="Calibri" w:hAnsi="Calibri" w:cs="Calibri"/>
          </w:rPr>
          <w:t xml:space="preserve">Durbin, J., &amp; Watson, G. S. (1950). Testing for serial correlation in least squares regression: I. </w:t>
        </w:r>
        <w:proofErr w:type="spellStart"/>
        <w:r w:rsidRPr="002C1C9A">
          <w:rPr>
            <w:rFonts w:ascii="Calibri" w:hAnsi="Calibri" w:cs="Calibri"/>
          </w:rPr>
          <w:t>Biometrika</w:t>
        </w:r>
        <w:proofErr w:type="spellEnd"/>
        <w:r w:rsidRPr="002C1C9A">
          <w:rPr>
            <w:rFonts w:ascii="Calibri" w:hAnsi="Calibri" w:cs="Calibri"/>
          </w:rPr>
          <w:t>, 37(3/4), 409-428.</w:t>
        </w:r>
      </w:ins>
    </w:p>
    <w:p w14:paraId="1F3E76EE" w14:textId="2D1E589F" w:rsidR="00685A68" w:rsidRDefault="00685A68" w:rsidP="00685A68">
      <w:pPr>
        <w:autoSpaceDE w:val="0"/>
        <w:autoSpaceDN w:val="0"/>
        <w:adjustRightInd w:val="0"/>
        <w:spacing w:after="0" w:line="240" w:lineRule="auto"/>
        <w:ind w:left="720" w:hanging="720"/>
        <w:rPr>
          <w:ins w:id="3230" w:author="David Edge" w:date="2022-10-21T12:26:00Z"/>
          <w:rFonts w:ascii="Calibri" w:hAnsi="Calibri" w:cs="Calibri"/>
        </w:rPr>
      </w:pPr>
      <w:r>
        <w:rPr>
          <w:rFonts w:ascii="Calibri" w:hAnsi="Calibri" w:cs="Calibri"/>
        </w:rPr>
        <w:t xml:space="preserve">Edge, D. C., Reynolds, D. J., Wanamaker, A. D., Griffin, D., Bureau, D., </w:t>
      </w:r>
      <w:proofErr w:type="spellStart"/>
      <w:r>
        <w:rPr>
          <w:rFonts w:ascii="Calibri" w:hAnsi="Calibri" w:cs="Calibri"/>
        </w:rPr>
        <w:t>Outridge</w:t>
      </w:r>
      <w:proofErr w:type="spellEnd"/>
      <w:r>
        <w:rPr>
          <w:rFonts w:ascii="Calibri" w:hAnsi="Calibri" w:cs="Calibri"/>
        </w:rPr>
        <w:t xml:space="preserve">, C., </w:t>
      </w:r>
      <w:proofErr w:type="spellStart"/>
      <w:r>
        <w:rPr>
          <w:rFonts w:ascii="Calibri" w:hAnsi="Calibri" w:cs="Calibri"/>
        </w:rPr>
        <w:t>Stevick</w:t>
      </w:r>
      <w:proofErr w:type="spellEnd"/>
      <w:r>
        <w:rPr>
          <w:rFonts w:ascii="Calibri" w:hAnsi="Calibri" w:cs="Calibri"/>
        </w:rPr>
        <w:t xml:space="preserve">, B. C., Weng, R., &amp; Black, B. A. (2021). A Multicentennial Proxy Record of Northeast Pacific Sea Surface Temperatures From the Annual Growth Increments of Panopea generosa. </w:t>
      </w:r>
      <w:r>
        <w:rPr>
          <w:rFonts w:ascii="Calibri" w:hAnsi="Calibri" w:cs="Calibri"/>
          <w:i/>
          <w:iCs/>
        </w:rPr>
        <w:t>Paleoceanography and Paleoclimatology</w:t>
      </w:r>
      <w:r>
        <w:rPr>
          <w:rFonts w:ascii="Calibri" w:hAnsi="Calibri" w:cs="Calibri"/>
        </w:rPr>
        <w:t>,</w:t>
      </w:r>
      <w:r>
        <w:rPr>
          <w:rFonts w:ascii="Calibri" w:hAnsi="Calibri" w:cs="Calibri"/>
          <w:i/>
          <w:iCs/>
        </w:rPr>
        <w:t xml:space="preserve"> 36</w:t>
      </w:r>
      <w:r>
        <w:rPr>
          <w:rFonts w:ascii="Calibri" w:hAnsi="Calibri" w:cs="Calibri"/>
        </w:rPr>
        <w:t xml:space="preserve">(9), e2021PA004291. </w:t>
      </w:r>
    </w:p>
    <w:p w14:paraId="61D18E5D" w14:textId="24235674" w:rsidR="00AF15BA" w:rsidRDefault="00AF15BA" w:rsidP="00685A68">
      <w:pPr>
        <w:autoSpaceDE w:val="0"/>
        <w:autoSpaceDN w:val="0"/>
        <w:adjustRightInd w:val="0"/>
        <w:spacing w:after="0" w:line="240" w:lineRule="auto"/>
        <w:ind w:left="720" w:hanging="720"/>
        <w:rPr>
          <w:rFonts w:ascii="Calibri" w:hAnsi="Calibri" w:cs="Calibri"/>
        </w:rPr>
      </w:pPr>
      <w:ins w:id="3231" w:author="David Edge" w:date="2022-10-21T12:26:00Z">
        <w:r w:rsidRPr="00AF15BA">
          <w:rPr>
            <w:rFonts w:ascii="Calibri" w:hAnsi="Calibri" w:cs="Calibri"/>
          </w:rPr>
          <w:lastRenderedPageBreak/>
          <w:t xml:space="preserve">Edge, D.; Reynolds, D.J.; Wanamaker, A.D.; Griffin, D.; Bureau, D.; </w:t>
        </w:r>
        <w:proofErr w:type="spellStart"/>
        <w:r w:rsidRPr="00AF15BA">
          <w:rPr>
            <w:rFonts w:ascii="Calibri" w:hAnsi="Calibri" w:cs="Calibri"/>
          </w:rPr>
          <w:t>Outridge</w:t>
        </w:r>
        <w:proofErr w:type="spellEnd"/>
        <w:r w:rsidRPr="00AF15BA">
          <w:rPr>
            <w:rFonts w:ascii="Calibri" w:hAnsi="Calibri" w:cs="Calibri"/>
          </w:rPr>
          <w:t xml:space="preserve">, C.; </w:t>
        </w:r>
        <w:proofErr w:type="spellStart"/>
        <w:r w:rsidRPr="00AF15BA">
          <w:rPr>
            <w:rFonts w:ascii="Calibri" w:hAnsi="Calibri" w:cs="Calibri"/>
          </w:rPr>
          <w:t>Stevick</w:t>
        </w:r>
        <w:proofErr w:type="spellEnd"/>
        <w:r w:rsidRPr="00AF15BA">
          <w:rPr>
            <w:rFonts w:ascii="Calibri" w:hAnsi="Calibri" w:cs="Calibri"/>
          </w:rPr>
          <w:t>, B.C.; Weng, R.; Black, B.A. (2021)</w:t>
        </w:r>
        <w:r>
          <w:rPr>
            <w:rFonts w:ascii="Calibri" w:hAnsi="Calibri" w:cs="Calibri"/>
          </w:rPr>
          <w:t>.</w:t>
        </w:r>
        <w:r w:rsidRPr="00AF15BA">
          <w:rPr>
            <w:rFonts w:ascii="Calibri" w:hAnsi="Calibri" w:cs="Calibri"/>
          </w:rPr>
          <w:t xml:space="preserve"> NOAA/WDS Paleoclimatology - British Columbia 2,900 Year Bivalve Sclerochronology and Sea Surface Temperature Reconstruction. NOAA National Centers for Environmental Information. https://doi.org/10.25921/ms94-wy29. Accessed </w:t>
        </w:r>
        <w:r>
          <w:rPr>
            <w:rFonts w:ascii="Calibri" w:hAnsi="Calibri" w:cs="Calibri"/>
          </w:rPr>
          <w:t>21 October 2022</w:t>
        </w:r>
        <w:r w:rsidRPr="00AF15BA">
          <w:rPr>
            <w:rFonts w:ascii="Calibri" w:hAnsi="Calibri" w:cs="Calibri"/>
          </w:rPr>
          <w:t>.</w:t>
        </w:r>
      </w:ins>
    </w:p>
    <w:p w14:paraId="3A654D2C" w14:textId="2605448E" w:rsidR="00685A68" w:rsidRDefault="00685A68" w:rsidP="00685A68">
      <w:pPr>
        <w:autoSpaceDE w:val="0"/>
        <w:autoSpaceDN w:val="0"/>
        <w:adjustRightInd w:val="0"/>
        <w:spacing w:after="0" w:line="240" w:lineRule="auto"/>
        <w:ind w:left="720" w:hanging="720"/>
        <w:rPr>
          <w:ins w:id="3232" w:author="David Edge" w:date="2022-10-29T08:24:00Z"/>
          <w:rFonts w:ascii="Calibri" w:hAnsi="Calibri" w:cs="Calibri"/>
        </w:rPr>
      </w:pPr>
      <w:proofErr w:type="spellStart"/>
      <w:r>
        <w:rPr>
          <w:rFonts w:ascii="Calibri" w:hAnsi="Calibri" w:cs="Calibri"/>
        </w:rPr>
        <w:t>Efron</w:t>
      </w:r>
      <w:proofErr w:type="spellEnd"/>
      <w:r>
        <w:rPr>
          <w:rFonts w:ascii="Calibri" w:hAnsi="Calibri" w:cs="Calibri"/>
        </w:rPr>
        <w:t xml:space="preserve">, B. (1979). Bootstrap methods: another look at the jackknife. In </w:t>
      </w:r>
      <w:r>
        <w:rPr>
          <w:rFonts w:ascii="Calibri" w:hAnsi="Calibri" w:cs="Calibri"/>
          <w:i/>
          <w:iCs/>
        </w:rPr>
        <w:t>Breakthroughs in statistics</w:t>
      </w:r>
      <w:r>
        <w:rPr>
          <w:rFonts w:ascii="Calibri" w:hAnsi="Calibri" w:cs="Calibri"/>
        </w:rPr>
        <w:t xml:space="preserve"> (pp. 569-593). Springer. </w:t>
      </w:r>
    </w:p>
    <w:p w14:paraId="3323CE15" w14:textId="478FA5E5" w:rsidR="00311682" w:rsidRDefault="00311682" w:rsidP="00685A68">
      <w:pPr>
        <w:autoSpaceDE w:val="0"/>
        <w:autoSpaceDN w:val="0"/>
        <w:adjustRightInd w:val="0"/>
        <w:spacing w:after="0" w:line="240" w:lineRule="auto"/>
        <w:ind w:left="720" w:hanging="720"/>
        <w:rPr>
          <w:ins w:id="3233" w:author="David Edge" w:date="2022-10-20T12:35:00Z"/>
          <w:rFonts w:ascii="Calibri" w:hAnsi="Calibri" w:cs="Calibri"/>
        </w:rPr>
      </w:pPr>
      <w:proofErr w:type="spellStart"/>
      <w:ins w:id="3234" w:author="David Edge" w:date="2022-10-29T08:24:00Z">
        <w:r w:rsidRPr="00311682">
          <w:rPr>
            <w:rFonts w:ascii="Calibri" w:hAnsi="Calibri" w:cs="Calibri"/>
          </w:rPr>
          <w:t>Farebrother</w:t>
        </w:r>
        <w:proofErr w:type="spellEnd"/>
        <w:r w:rsidRPr="00311682">
          <w:rPr>
            <w:rFonts w:ascii="Calibri" w:hAnsi="Calibri" w:cs="Calibri"/>
          </w:rPr>
          <w:t>, R. W. (1980). Algorithm AS 153: Pan's procedure for the tail probabilities of the Durbin-Watson statistic. Journal of the Royal Statistical Society. Series C (Applied Statistics), 29(2), 224-227.</w:t>
        </w:r>
      </w:ins>
    </w:p>
    <w:p w14:paraId="5113FAB1" w14:textId="70BD3789" w:rsidR="00135AA3" w:rsidRDefault="00135AA3" w:rsidP="00685A68">
      <w:pPr>
        <w:autoSpaceDE w:val="0"/>
        <w:autoSpaceDN w:val="0"/>
        <w:adjustRightInd w:val="0"/>
        <w:spacing w:after="0" w:line="240" w:lineRule="auto"/>
        <w:ind w:left="720" w:hanging="720"/>
        <w:rPr>
          <w:ins w:id="3235" w:author="David Edge" w:date="2022-10-29T08:28:00Z"/>
          <w:rFonts w:ascii="Calibri" w:hAnsi="Calibri" w:cs="Calibri"/>
        </w:rPr>
      </w:pPr>
      <w:ins w:id="3236" w:author="David Edge" w:date="2022-10-20T12:35:00Z">
        <w:r w:rsidRPr="00135AA3">
          <w:rPr>
            <w:rFonts w:ascii="Calibri" w:hAnsi="Calibri" w:cs="Calibri"/>
          </w:rPr>
          <w:t>Fritts, H. (1976). Tree rings and climate</w:t>
        </w:r>
        <w:r>
          <w:rPr>
            <w:rFonts w:ascii="Calibri" w:hAnsi="Calibri" w:cs="Calibri"/>
          </w:rPr>
          <w:t>.</w:t>
        </w:r>
        <w:r w:rsidRPr="00135AA3">
          <w:rPr>
            <w:rFonts w:ascii="Calibri" w:hAnsi="Calibri" w:cs="Calibri"/>
          </w:rPr>
          <w:t xml:space="preserve"> Academic Press. New York.</w:t>
        </w:r>
      </w:ins>
    </w:p>
    <w:p w14:paraId="6E0A5722" w14:textId="651CF5C7" w:rsidR="00311682" w:rsidRDefault="00311682" w:rsidP="00685A68">
      <w:pPr>
        <w:autoSpaceDE w:val="0"/>
        <w:autoSpaceDN w:val="0"/>
        <w:adjustRightInd w:val="0"/>
        <w:spacing w:after="0" w:line="240" w:lineRule="auto"/>
        <w:ind w:left="720" w:hanging="720"/>
        <w:rPr>
          <w:ins w:id="3237" w:author="David Edge" w:date="2022-10-22T12:08:00Z"/>
          <w:rFonts w:ascii="Calibri" w:hAnsi="Calibri" w:cs="Calibri"/>
        </w:rPr>
      </w:pPr>
      <w:proofErr w:type="spellStart"/>
      <w:ins w:id="3238" w:author="David Edge" w:date="2022-10-29T08:28:00Z">
        <w:r w:rsidRPr="00311682">
          <w:rPr>
            <w:rFonts w:ascii="Calibri" w:hAnsi="Calibri" w:cs="Calibri"/>
          </w:rPr>
          <w:t>Goldfeld</w:t>
        </w:r>
        <w:proofErr w:type="spellEnd"/>
        <w:r w:rsidRPr="00311682">
          <w:rPr>
            <w:rFonts w:ascii="Calibri" w:hAnsi="Calibri" w:cs="Calibri"/>
          </w:rPr>
          <w:t xml:space="preserve">, S. M., &amp; </w:t>
        </w:r>
        <w:proofErr w:type="spellStart"/>
        <w:r w:rsidRPr="00311682">
          <w:rPr>
            <w:rFonts w:ascii="Calibri" w:hAnsi="Calibri" w:cs="Calibri"/>
          </w:rPr>
          <w:t>Quandt</w:t>
        </w:r>
        <w:proofErr w:type="spellEnd"/>
        <w:r w:rsidRPr="00311682">
          <w:rPr>
            <w:rFonts w:ascii="Calibri" w:hAnsi="Calibri" w:cs="Calibri"/>
          </w:rPr>
          <w:t>, R. E. (1965). Some tests for homoscedasticity. Journal of the American statistical Association, 60(310), 539-547.</w:t>
        </w:r>
      </w:ins>
    </w:p>
    <w:p w14:paraId="0A1154E5" w14:textId="76F23BA4" w:rsidR="00CB6670" w:rsidDel="00D45315" w:rsidRDefault="00CB6670" w:rsidP="00685A68">
      <w:pPr>
        <w:autoSpaceDE w:val="0"/>
        <w:autoSpaceDN w:val="0"/>
        <w:adjustRightInd w:val="0"/>
        <w:spacing w:after="0" w:line="240" w:lineRule="auto"/>
        <w:ind w:left="720" w:hanging="720"/>
        <w:rPr>
          <w:del w:id="3239" w:author="David Edge" w:date="2022-10-23T08:51:00Z"/>
          <w:rFonts w:ascii="Calibri" w:hAnsi="Calibri" w:cs="Calibri"/>
        </w:rPr>
      </w:pPr>
    </w:p>
    <w:p w14:paraId="5B4E5A1D" w14:textId="384FB7B4" w:rsidR="00685A68" w:rsidRDefault="00685A68" w:rsidP="00685A68">
      <w:pPr>
        <w:autoSpaceDE w:val="0"/>
        <w:autoSpaceDN w:val="0"/>
        <w:adjustRightInd w:val="0"/>
        <w:spacing w:after="0" w:line="240" w:lineRule="auto"/>
        <w:ind w:left="720" w:hanging="720"/>
        <w:rPr>
          <w:ins w:id="3240" w:author="David Edge" w:date="2022-10-21T17:58:00Z"/>
          <w:rFonts w:ascii="Calibri" w:hAnsi="Calibri" w:cs="Calibri"/>
        </w:rPr>
      </w:pPr>
      <w:r>
        <w:rPr>
          <w:rFonts w:ascii="Calibri" w:hAnsi="Calibri" w:cs="Calibri"/>
        </w:rPr>
        <w:t xml:space="preserve">Griffin, D., &amp; Anchukaitis, K. J. (2014). How unusual is the 2012–2014 California drought? </w:t>
      </w:r>
      <w:r>
        <w:rPr>
          <w:rFonts w:ascii="Calibri" w:hAnsi="Calibri" w:cs="Calibri"/>
          <w:i/>
          <w:iCs/>
        </w:rPr>
        <w:t>Geophysical Research Letters</w:t>
      </w:r>
      <w:r>
        <w:rPr>
          <w:rFonts w:ascii="Calibri" w:hAnsi="Calibri" w:cs="Calibri"/>
        </w:rPr>
        <w:t>,</w:t>
      </w:r>
      <w:r>
        <w:rPr>
          <w:rFonts w:ascii="Calibri" w:hAnsi="Calibri" w:cs="Calibri"/>
          <w:i/>
          <w:iCs/>
        </w:rPr>
        <w:t xml:space="preserve"> 41</w:t>
      </w:r>
      <w:r>
        <w:rPr>
          <w:rFonts w:ascii="Calibri" w:hAnsi="Calibri" w:cs="Calibri"/>
        </w:rPr>
        <w:t xml:space="preserve">(24), 9017-9023. </w:t>
      </w:r>
    </w:p>
    <w:p w14:paraId="43123846" w14:textId="717CD2FB" w:rsidR="006D2F2B" w:rsidRDefault="006D2F2B" w:rsidP="00685A68">
      <w:pPr>
        <w:autoSpaceDE w:val="0"/>
        <w:autoSpaceDN w:val="0"/>
        <w:adjustRightInd w:val="0"/>
        <w:spacing w:after="0" w:line="240" w:lineRule="auto"/>
        <w:ind w:left="720" w:hanging="720"/>
        <w:rPr>
          <w:ins w:id="3241" w:author="David Edge" w:date="2022-10-20T16:42:00Z"/>
          <w:rFonts w:ascii="Calibri" w:hAnsi="Calibri" w:cs="Calibri"/>
        </w:rPr>
      </w:pPr>
      <w:ins w:id="3242" w:author="David Edge" w:date="2022-10-20T14:42:00Z">
        <w:r w:rsidRPr="006D2F2B">
          <w:rPr>
            <w:rFonts w:ascii="Calibri" w:hAnsi="Calibri" w:cs="Calibri"/>
          </w:rPr>
          <w:t xml:space="preserve">Melvin, T. M., &amp; </w:t>
        </w:r>
        <w:proofErr w:type="spellStart"/>
        <w:r w:rsidRPr="006D2F2B">
          <w:rPr>
            <w:rFonts w:ascii="Calibri" w:hAnsi="Calibri" w:cs="Calibri"/>
          </w:rPr>
          <w:t>Briffa</w:t>
        </w:r>
        <w:proofErr w:type="spellEnd"/>
        <w:r w:rsidRPr="006D2F2B">
          <w:rPr>
            <w:rFonts w:ascii="Calibri" w:hAnsi="Calibri" w:cs="Calibri"/>
          </w:rPr>
          <w:t xml:space="preserve">, K. R. (2008). A “signal-free” approach to dendroclimatic </w:t>
        </w:r>
        <w:proofErr w:type="spellStart"/>
        <w:r w:rsidRPr="006D2F2B">
          <w:rPr>
            <w:rFonts w:ascii="Calibri" w:hAnsi="Calibri" w:cs="Calibri"/>
          </w:rPr>
          <w:t>standardisation</w:t>
        </w:r>
        <w:proofErr w:type="spellEnd"/>
        <w:r w:rsidRPr="006D2F2B">
          <w:rPr>
            <w:rFonts w:ascii="Calibri" w:hAnsi="Calibri" w:cs="Calibri"/>
          </w:rPr>
          <w:t xml:space="preserve">. </w:t>
        </w:r>
        <w:proofErr w:type="spellStart"/>
        <w:r w:rsidRPr="006D2F2B">
          <w:rPr>
            <w:rFonts w:ascii="Calibri" w:hAnsi="Calibri" w:cs="Calibri"/>
          </w:rPr>
          <w:t>Dendrochronologia</w:t>
        </w:r>
        <w:proofErr w:type="spellEnd"/>
        <w:r w:rsidRPr="006D2F2B">
          <w:rPr>
            <w:rFonts w:ascii="Calibri" w:hAnsi="Calibri" w:cs="Calibri"/>
          </w:rPr>
          <w:t>, 26(2), 71-86.</w:t>
        </w:r>
      </w:ins>
    </w:p>
    <w:p w14:paraId="5CB6E7E9" w14:textId="04A8656A" w:rsidR="008647DB" w:rsidRDefault="008647DB" w:rsidP="00685A68">
      <w:pPr>
        <w:autoSpaceDE w:val="0"/>
        <w:autoSpaceDN w:val="0"/>
        <w:adjustRightInd w:val="0"/>
        <w:spacing w:after="0" w:line="240" w:lineRule="auto"/>
        <w:ind w:left="720" w:hanging="720"/>
        <w:rPr>
          <w:ins w:id="3243" w:author="David Edge" w:date="2022-10-21T12:16:00Z"/>
          <w:rFonts w:ascii="Calibri" w:hAnsi="Calibri" w:cs="Calibri"/>
        </w:rPr>
      </w:pPr>
      <w:proofErr w:type="spellStart"/>
      <w:ins w:id="3244" w:author="David Edge" w:date="2022-10-20T16:42:00Z">
        <w:r w:rsidRPr="008647DB">
          <w:rPr>
            <w:rFonts w:ascii="Calibri" w:hAnsi="Calibri" w:cs="Calibri"/>
          </w:rPr>
          <w:t>Morice</w:t>
        </w:r>
        <w:proofErr w:type="spellEnd"/>
        <w:r w:rsidRPr="008647DB">
          <w:rPr>
            <w:rFonts w:ascii="Calibri" w:hAnsi="Calibri" w:cs="Calibri"/>
          </w:rPr>
          <w:t>, C. P., Kennedy, J. J., Rayner, N. A., Winn, J. P., Hogan, E., Killick, R. E., ... &amp; Simpson, I. R. (2021). An updated assessment of near‐surface temperature change from 1850: the HadCRUT5 data set. Journal of Geophysical Research: Atmospheres, 126(3), e2019JD032361.</w:t>
        </w:r>
      </w:ins>
    </w:p>
    <w:p w14:paraId="78D41352" w14:textId="2A13B393" w:rsidR="00290D64" w:rsidRDefault="00290D64" w:rsidP="00685A68">
      <w:pPr>
        <w:autoSpaceDE w:val="0"/>
        <w:autoSpaceDN w:val="0"/>
        <w:adjustRightInd w:val="0"/>
        <w:spacing w:after="0" w:line="240" w:lineRule="auto"/>
        <w:ind w:left="720" w:hanging="720"/>
        <w:rPr>
          <w:ins w:id="3245" w:author="David Edge" w:date="2022-10-19T17:54:00Z"/>
          <w:rFonts w:ascii="Calibri" w:hAnsi="Calibri" w:cs="Calibri"/>
        </w:rPr>
      </w:pPr>
      <w:proofErr w:type="spellStart"/>
      <w:ins w:id="3246" w:author="David Edge" w:date="2022-10-21T12:16:00Z">
        <w:r w:rsidRPr="00290D64">
          <w:rPr>
            <w:rFonts w:ascii="Calibri" w:hAnsi="Calibri" w:cs="Calibri"/>
          </w:rPr>
          <w:t>Mosteller</w:t>
        </w:r>
        <w:proofErr w:type="spellEnd"/>
        <w:r w:rsidRPr="00290D64">
          <w:rPr>
            <w:rFonts w:ascii="Calibri" w:hAnsi="Calibri" w:cs="Calibri"/>
          </w:rPr>
          <w:t>, F., &amp; Tukey, J. W. (1977). Data analysis and regression. A second course in statistics. Addison-Wesley series in behavioral science: quantitative methods.</w:t>
        </w:r>
      </w:ins>
    </w:p>
    <w:p w14:paraId="63993BEF" w14:textId="4058C8FB" w:rsidR="00452FA1" w:rsidRDefault="00452FA1" w:rsidP="00685A68">
      <w:pPr>
        <w:autoSpaceDE w:val="0"/>
        <w:autoSpaceDN w:val="0"/>
        <w:adjustRightInd w:val="0"/>
        <w:spacing w:after="0" w:line="240" w:lineRule="auto"/>
        <w:ind w:left="720" w:hanging="720"/>
        <w:rPr>
          <w:ins w:id="3247" w:author="David Edge" w:date="2022-10-23T13:28:00Z"/>
          <w:rFonts w:ascii="Calibri" w:hAnsi="Calibri" w:cs="Calibri"/>
        </w:rPr>
      </w:pPr>
      <w:ins w:id="3248" w:author="David Edge" w:date="2022-10-19T17:54:00Z">
        <w:r w:rsidRPr="00452FA1">
          <w:rPr>
            <w:rFonts w:ascii="Calibri" w:hAnsi="Calibri" w:cs="Calibri"/>
          </w:rPr>
          <w:t>National Research Council. (200</w:t>
        </w:r>
      </w:ins>
      <w:ins w:id="3249" w:author="David Edge" w:date="2022-10-20T12:24:00Z">
        <w:r w:rsidR="0035004A">
          <w:rPr>
            <w:rFonts w:ascii="Calibri" w:hAnsi="Calibri" w:cs="Calibri"/>
          </w:rPr>
          <w:t>6</w:t>
        </w:r>
      </w:ins>
      <w:ins w:id="3250" w:author="David Edge" w:date="2022-10-19T17:54:00Z">
        <w:r w:rsidRPr="00452FA1">
          <w:rPr>
            <w:rFonts w:ascii="Calibri" w:hAnsi="Calibri" w:cs="Calibri"/>
          </w:rPr>
          <w:t>). Surface temperature reconstructions for the last 2,000 years. National Academies Press.</w:t>
        </w:r>
      </w:ins>
    </w:p>
    <w:p w14:paraId="29232D43" w14:textId="59B81643" w:rsidR="003135D0" w:rsidRDefault="003135D0" w:rsidP="00685A68">
      <w:pPr>
        <w:autoSpaceDE w:val="0"/>
        <w:autoSpaceDN w:val="0"/>
        <w:adjustRightInd w:val="0"/>
        <w:spacing w:after="0" w:line="240" w:lineRule="auto"/>
        <w:ind w:left="720" w:hanging="720"/>
        <w:rPr>
          <w:rFonts w:ascii="Calibri" w:hAnsi="Calibri" w:cs="Calibri"/>
        </w:rPr>
      </w:pPr>
      <w:proofErr w:type="spellStart"/>
      <w:ins w:id="3251" w:author="David Edge" w:date="2022-10-23T13:28:00Z">
        <w:r w:rsidRPr="003135D0">
          <w:rPr>
            <w:rFonts w:ascii="Calibri" w:hAnsi="Calibri" w:cs="Calibri"/>
          </w:rPr>
          <w:t>Rousseeuw</w:t>
        </w:r>
        <w:proofErr w:type="spellEnd"/>
        <w:r w:rsidRPr="003135D0">
          <w:rPr>
            <w:rFonts w:ascii="Calibri" w:hAnsi="Calibri" w:cs="Calibri"/>
          </w:rPr>
          <w:t xml:space="preserve">, P. J., &amp; Leroy, A. M. (2005). Robust regression and outlier detection. John </w:t>
        </w:r>
        <w:proofErr w:type="spellStart"/>
        <w:r w:rsidRPr="003135D0">
          <w:rPr>
            <w:rFonts w:ascii="Calibri" w:hAnsi="Calibri" w:cs="Calibri"/>
          </w:rPr>
          <w:t>wiley</w:t>
        </w:r>
        <w:proofErr w:type="spellEnd"/>
        <w:r w:rsidRPr="003135D0">
          <w:rPr>
            <w:rFonts w:ascii="Calibri" w:hAnsi="Calibri" w:cs="Calibri"/>
          </w:rPr>
          <w:t xml:space="preserve"> &amp; sons.</w:t>
        </w:r>
      </w:ins>
    </w:p>
    <w:p w14:paraId="67E3EF29" w14:textId="24C51FB5" w:rsidR="00685A68" w:rsidRDefault="00685A68" w:rsidP="00685A68">
      <w:pPr>
        <w:autoSpaceDE w:val="0"/>
        <w:autoSpaceDN w:val="0"/>
        <w:adjustRightInd w:val="0"/>
        <w:spacing w:after="0" w:line="240" w:lineRule="auto"/>
        <w:ind w:left="720" w:hanging="720"/>
        <w:rPr>
          <w:rFonts w:ascii="Calibri" w:hAnsi="Calibri" w:cs="Calibri"/>
        </w:rPr>
      </w:pPr>
      <w:proofErr w:type="spellStart"/>
      <w:r>
        <w:rPr>
          <w:rFonts w:ascii="Calibri" w:hAnsi="Calibri" w:cs="Calibri"/>
        </w:rPr>
        <w:t>Schweingruber</w:t>
      </w:r>
      <w:proofErr w:type="spellEnd"/>
      <w:r>
        <w:rPr>
          <w:rFonts w:ascii="Calibri" w:hAnsi="Calibri" w:cs="Calibri"/>
        </w:rPr>
        <w:t xml:space="preserve">, F. (1988). A new dendroclimatic network for western North America. </w:t>
      </w:r>
      <w:proofErr w:type="spellStart"/>
      <w:r>
        <w:rPr>
          <w:rFonts w:ascii="Calibri" w:hAnsi="Calibri" w:cs="Calibri"/>
          <w:i/>
          <w:iCs/>
        </w:rPr>
        <w:t>Dendrochronologia</w:t>
      </w:r>
      <w:proofErr w:type="spellEnd"/>
      <w:r>
        <w:rPr>
          <w:rFonts w:ascii="Calibri" w:hAnsi="Calibri" w:cs="Calibri"/>
        </w:rPr>
        <w:t>,</w:t>
      </w:r>
      <w:r>
        <w:rPr>
          <w:rFonts w:ascii="Calibri" w:hAnsi="Calibri" w:cs="Calibri"/>
          <w:i/>
          <w:iCs/>
        </w:rPr>
        <w:t xml:space="preserve"> 6</w:t>
      </w:r>
      <w:r>
        <w:rPr>
          <w:rFonts w:ascii="Calibri" w:hAnsi="Calibri" w:cs="Calibri"/>
        </w:rPr>
        <w:t xml:space="preserve">, 171-180. </w:t>
      </w:r>
    </w:p>
    <w:p w14:paraId="2E5AF5ED" w14:textId="2A492446" w:rsidR="00685A68" w:rsidRDefault="00685A68" w:rsidP="00685A68">
      <w:pPr>
        <w:autoSpaceDE w:val="0"/>
        <w:autoSpaceDN w:val="0"/>
        <w:adjustRightInd w:val="0"/>
        <w:spacing w:after="0" w:line="240" w:lineRule="auto"/>
        <w:ind w:left="720" w:hanging="720"/>
        <w:rPr>
          <w:ins w:id="3252" w:author="David Edge" w:date="2022-10-21T12:22:00Z"/>
          <w:rFonts w:ascii="Calibri" w:hAnsi="Calibri" w:cs="Calibri"/>
        </w:rPr>
      </w:pPr>
      <w:proofErr w:type="spellStart"/>
      <w:r>
        <w:rPr>
          <w:rFonts w:ascii="Calibri" w:hAnsi="Calibri" w:cs="Calibri"/>
        </w:rPr>
        <w:t>Schweingruber</w:t>
      </w:r>
      <w:proofErr w:type="spellEnd"/>
      <w:r>
        <w:rPr>
          <w:rFonts w:ascii="Calibri" w:hAnsi="Calibri" w:cs="Calibri"/>
        </w:rPr>
        <w:t xml:space="preserve">, F. H., </w:t>
      </w:r>
      <w:proofErr w:type="spellStart"/>
      <w:r>
        <w:rPr>
          <w:rFonts w:ascii="Calibri" w:hAnsi="Calibri" w:cs="Calibri"/>
        </w:rPr>
        <w:t>Briffa</w:t>
      </w:r>
      <w:proofErr w:type="spellEnd"/>
      <w:r>
        <w:rPr>
          <w:rFonts w:ascii="Calibri" w:hAnsi="Calibri" w:cs="Calibri"/>
        </w:rPr>
        <w:t xml:space="preserve">, K. R., &amp; Jones, P. (1991). Yearly maps of summer temperatures in Western Europe from AD 1750 to 1975 and Western North America from 1600 to 1982. </w:t>
      </w:r>
      <w:proofErr w:type="spellStart"/>
      <w:r>
        <w:rPr>
          <w:rFonts w:ascii="Calibri" w:hAnsi="Calibri" w:cs="Calibri"/>
          <w:i/>
          <w:iCs/>
        </w:rPr>
        <w:t>Vegetatio</w:t>
      </w:r>
      <w:proofErr w:type="spellEnd"/>
      <w:r>
        <w:rPr>
          <w:rFonts w:ascii="Calibri" w:hAnsi="Calibri" w:cs="Calibri"/>
        </w:rPr>
        <w:t>,</w:t>
      </w:r>
      <w:r>
        <w:rPr>
          <w:rFonts w:ascii="Calibri" w:hAnsi="Calibri" w:cs="Calibri"/>
          <w:i/>
          <w:iCs/>
        </w:rPr>
        <w:t xml:space="preserve"> 92</w:t>
      </w:r>
      <w:r>
        <w:rPr>
          <w:rFonts w:ascii="Calibri" w:hAnsi="Calibri" w:cs="Calibri"/>
        </w:rPr>
        <w:t xml:space="preserve">(1), 5-71. </w:t>
      </w:r>
    </w:p>
    <w:p w14:paraId="4AED9A3F" w14:textId="40799746" w:rsidR="00AF15BA" w:rsidRDefault="00AF15BA" w:rsidP="00685A68">
      <w:pPr>
        <w:autoSpaceDE w:val="0"/>
        <w:autoSpaceDN w:val="0"/>
        <w:adjustRightInd w:val="0"/>
        <w:spacing w:after="0" w:line="240" w:lineRule="auto"/>
        <w:ind w:left="720" w:hanging="720"/>
        <w:rPr>
          <w:rFonts w:ascii="Calibri" w:hAnsi="Calibri" w:cs="Calibri"/>
        </w:rPr>
      </w:pPr>
      <w:proofErr w:type="spellStart"/>
      <w:ins w:id="3253" w:author="David Edge" w:date="2022-10-21T12:22:00Z">
        <w:r w:rsidRPr="00AF15BA">
          <w:rPr>
            <w:rFonts w:ascii="Calibri" w:hAnsi="Calibri" w:cs="Calibri"/>
          </w:rPr>
          <w:t>Stahle</w:t>
        </w:r>
        <w:proofErr w:type="spellEnd"/>
        <w:r w:rsidRPr="00AF15BA">
          <w:rPr>
            <w:rFonts w:ascii="Calibri" w:hAnsi="Calibri" w:cs="Calibri"/>
          </w:rPr>
          <w:t>, D.W.; Griffin, R.D. (2012)</w:t>
        </w:r>
      </w:ins>
      <w:ins w:id="3254" w:author="David Edge" w:date="2022-10-21T12:24:00Z">
        <w:r>
          <w:rPr>
            <w:rFonts w:ascii="Calibri" w:hAnsi="Calibri" w:cs="Calibri"/>
          </w:rPr>
          <w:t>.</w:t>
        </w:r>
      </w:ins>
      <w:ins w:id="3255" w:author="David Edge" w:date="2022-10-21T12:22:00Z">
        <w:r w:rsidRPr="00AF15BA">
          <w:rPr>
            <w:rFonts w:ascii="Calibri" w:hAnsi="Calibri" w:cs="Calibri"/>
          </w:rPr>
          <w:t xml:space="preserve"> NOAA/WDS Paleoclimatology - </w:t>
        </w:r>
        <w:proofErr w:type="spellStart"/>
        <w:r w:rsidRPr="00AF15BA">
          <w:rPr>
            <w:rFonts w:ascii="Calibri" w:hAnsi="Calibri" w:cs="Calibri"/>
          </w:rPr>
          <w:t>Stahle</w:t>
        </w:r>
        <w:proofErr w:type="spellEnd"/>
        <w:r w:rsidRPr="00AF15BA">
          <w:rPr>
            <w:rFonts w:ascii="Calibri" w:hAnsi="Calibri" w:cs="Calibri"/>
          </w:rPr>
          <w:t xml:space="preserve"> - Rock Springs Ranch - QUDG - ITRDB CA646. NOAA National Centers for Environmental Information. https://doi.org/10.25921/mz3p-1721. Accessed </w:t>
        </w:r>
      </w:ins>
      <w:ins w:id="3256" w:author="David Edge" w:date="2022-10-21T12:23:00Z">
        <w:r>
          <w:rPr>
            <w:rFonts w:ascii="Calibri" w:hAnsi="Calibri" w:cs="Calibri"/>
          </w:rPr>
          <w:t>21 October 2022</w:t>
        </w:r>
      </w:ins>
      <w:ins w:id="3257" w:author="David Edge" w:date="2022-10-21T12:22:00Z">
        <w:r w:rsidRPr="00AF15BA">
          <w:rPr>
            <w:rFonts w:ascii="Calibri" w:hAnsi="Calibri" w:cs="Calibri"/>
          </w:rPr>
          <w:t>.</w:t>
        </w:r>
      </w:ins>
    </w:p>
    <w:p w14:paraId="72994C80" w14:textId="18F82CDF" w:rsidR="00685A68" w:rsidRDefault="00685A68" w:rsidP="00685A68">
      <w:pPr>
        <w:autoSpaceDE w:val="0"/>
        <w:autoSpaceDN w:val="0"/>
        <w:adjustRightInd w:val="0"/>
        <w:spacing w:after="0" w:line="240" w:lineRule="auto"/>
        <w:ind w:left="720" w:hanging="720"/>
        <w:rPr>
          <w:ins w:id="3258" w:author="David Edge" w:date="2022-10-23T08:51:00Z"/>
          <w:rFonts w:ascii="Calibri" w:hAnsi="Calibri" w:cs="Calibri"/>
        </w:rPr>
      </w:pPr>
      <w:proofErr w:type="spellStart"/>
      <w:r>
        <w:rPr>
          <w:rFonts w:ascii="Calibri" w:hAnsi="Calibri" w:cs="Calibri"/>
        </w:rPr>
        <w:t>Stahle</w:t>
      </w:r>
      <w:proofErr w:type="spellEnd"/>
      <w:r>
        <w:rPr>
          <w:rFonts w:ascii="Calibri" w:hAnsi="Calibri" w:cs="Calibri"/>
        </w:rPr>
        <w:t xml:space="preserve">, D., Griffin, R., Meko, D., </w:t>
      </w:r>
      <w:proofErr w:type="spellStart"/>
      <w:r>
        <w:rPr>
          <w:rFonts w:ascii="Calibri" w:hAnsi="Calibri" w:cs="Calibri"/>
        </w:rPr>
        <w:t>Therrell</w:t>
      </w:r>
      <w:proofErr w:type="spellEnd"/>
      <w:r>
        <w:rPr>
          <w:rFonts w:ascii="Calibri" w:hAnsi="Calibri" w:cs="Calibri"/>
        </w:rPr>
        <w:t xml:space="preserve">, M., Edmondson, J., </w:t>
      </w:r>
      <w:proofErr w:type="spellStart"/>
      <w:r>
        <w:rPr>
          <w:rFonts w:ascii="Calibri" w:hAnsi="Calibri" w:cs="Calibri"/>
        </w:rPr>
        <w:t>Cleaveland</w:t>
      </w:r>
      <w:proofErr w:type="spellEnd"/>
      <w:r>
        <w:rPr>
          <w:rFonts w:ascii="Calibri" w:hAnsi="Calibri" w:cs="Calibri"/>
        </w:rPr>
        <w:t xml:space="preserve">, M., </w:t>
      </w:r>
      <w:proofErr w:type="spellStart"/>
      <w:r>
        <w:rPr>
          <w:rFonts w:ascii="Calibri" w:hAnsi="Calibri" w:cs="Calibri"/>
        </w:rPr>
        <w:t>Stahle</w:t>
      </w:r>
      <w:proofErr w:type="spellEnd"/>
      <w:r>
        <w:rPr>
          <w:rFonts w:ascii="Calibri" w:hAnsi="Calibri" w:cs="Calibri"/>
        </w:rPr>
        <w:t xml:space="preserve">, L., Burnette, D., </w:t>
      </w:r>
      <w:proofErr w:type="spellStart"/>
      <w:r>
        <w:rPr>
          <w:rFonts w:ascii="Calibri" w:hAnsi="Calibri" w:cs="Calibri"/>
        </w:rPr>
        <w:t>Abatzoglou</w:t>
      </w:r>
      <w:proofErr w:type="spellEnd"/>
      <w:r>
        <w:rPr>
          <w:rFonts w:ascii="Calibri" w:hAnsi="Calibri" w:cs="Calibri"/>
        </w:rPr>
        <w:t xml:space="preserve">, J., &amp; Redmond, K. (2013). The ancient blue oak woodlands of California: Longevity and hydroclimatic history. </w:t>
      </w:r>
      <w:r>
        <w:rPr>
          <w:rFonts w:ascii="Calibri" w:hAnsi="Calibri" w:cs="Calibri"/>
          <w:i/>
          <w:iCs/>
        </w:rPr>
        <w:t>Earth Interactions</w:t>
      </w:r>
      <w:r>
        <w:rPr>
          <w:rFonts w:ascii="Calibri" w:hAnsi="Calibri" w:cs="Calibri"/>
        </w:rPr>
        <w:t>,</w:t>
      </w:r>
      <w:r>
        <w:rPr>
          <w:rFonts w:ascii="Calibri" w:hAnsi="Calibri" w:cs="Calibri"/>
          <w:i/>
          <w:iCs/>
        </w:rPr>
        <w:t xml:space="preserve"> 17</w:t>
      </w:r>
      <w:r>
        <w:rPr>
          <w:rFonts w:ascii="Calibri" w:hAnsi="Calibri" w:cs="Calibri"/>
        </w:rPr>
        <w:t xml:space="preserve">(12), 1-23. </w:t>
      </w:r>
    </w:p>
    <w:p w14:paraId="2DBFFD9B" w14:textId="05429E0D" w:rsidR="00D45315" w:rsidRDefault="00D45315" w:rsidP="00685A68">
      <w:pPr>
        <w:autoSpaceDE w:val="0"/>
        <w:autoSpaceDN w:val="0"/>
        <w:adjustRightInd w:val="0"/>
        <w:spacing w:after="0" w:line="240" w:lineRule="auto"/>
        <w:ind w:left="720" w:hanging="720"/>
        <w:rPr>
          <w:rFonts w:ascii="Calibri" w:hAnsi="Calibri" w:cs="Calibri"/>
        </w:rPr>
      </w:pPr>
      <w:ins w:id="3259" w:author="David Edge" w:date="2022-10-23T08:51:00Z">
        <w:r w:rsidRPr="00D45315">
          <w:rPr>
            <w:rFonts w:ascii="Calibri" w:hAnsi="Calibri" w:cs="Calibri"/>
          </w:rPr>
          <w:t xml:space="preserve">Strimmer, K. (2008). </w:t>
        </w:r>
        <w:proofErr w:type="spellStart"/>
        <w:r w:rsidRPr="00D45315">
          <w:rPr>
            <w:rFonts w:ascii="Calibri" w:hAnsi="Calibri" w:cs="Calibri"/>
          </w:rPr>
          <w:t>fdrtool</w:t>
        </w:r>
        <w:proofErr w:type="spellEnd"/>
        <w:r w:rsidRPr="00D45315">
          <w:rPr>
            <w:rFonts w:ascii="Calibri" w:hAnsi="Calibri" w:cs="Calibri"/>
          </w:rPr>
          <w:t>: a versatile R package for estimating local and tail area-based false discovery rates. Bioinformatics, 24(12), 1461-1462.</w:t>
        </w:r>
      </w:ins>
    </w:p>
    <w:p w14:paraId="7E18CEAC" w14:textId="77777777" w:rsidR="00685A68" w:rsidRDefault="00685A68" w:rsidP="00685A68">
      <w:pPr>
        <w:autoSpaceDE w:val="0"/>
        <w:autoSpaceDN w:val="0"/>
        <w:adjustRightInd w:val="0"/>
        <w:spacing w:after="0" w:line="240" w:lineRule="auto"/>
        <w:ind w:left="720" w:hanging="720"/>
        <w:rPr>
          <w:rFonts w:ascii="Calibri" w:hAnsi="Calibri" w:cs="Calibri"/>
        </w:rPr>
      </w:pPr>
      <w:r>
        <w:rPr>
          <w:rFonts w:ascii="Calibri" w:hAnsi="Calibri" w:cs="Calibri"/>
        </w:rPr>
        <w:t xml:space="preserve">Team, R. C. (2013). R: A language and environment for statistical computing. </w:t>
      </w:r>
    </w:p>
    <w:p w14:paraId="18BD8636" w14:textId="50A6DC02" w:rsidR="00685A68" w:rsidRDefault="00685A68" w:rsidP="00685A68">
      <w:pPr>
        <w:autoSpaceDE w:val="0"/>
        <w:autoSpaceDN w:val="0"/>
        <w:adjustRightInd w:val="0"/>
        <w:spacing w:after="0" w:line="240" w:lineRule="auto"/>
        <w:ind w:left="720" w:hanging="720"/>
        <w:rPr>
          <w:rFonts w:ascii="Calibri" w:hAnsi="Calibri" w:cs="Calibri"/>
        </w:rPr>
      </w:pPr>
      <w:proofErr w:type="spellStart"/>
      <w:r>
        <w:rPr>
          <w:rFonts w:ascii="Calibri" w:hAnsi="Calibri" w:cs="Calibri"/>
        </w:rPr>
        <w:t>Trouet</w:t>
      </w:r>
      <w:proofErr w:type="spellEnd"/>
      <w:r>
        <w:rPr>
          <w:rFonts w:ascii="Calibri" w:hAnsi="Calibri" w:cs="Calibri"/>
        </w:rPr>
        <w:t xml:space="preserve">, V., &amp; Van </w:t>
      </w:r>
      <w:proofErr w:type="spellStart"/>
      <w:r>
        <w:rPr>
          <w:rFonts w:ascii="Calibri" w:hAnsi="Calibri" w:cs="Calibri"/>
        </w:rPr>
        <w:t>Oldenborgh</w:t>
      </w:r>
      <w:proofErr w:type="spellEnd"/>
      <w:r>
        <w:rPr>
          <w:rFonts w:ascii="Calibri" w:hAnsi="Calibri" w:cs="Calibri"/>
        </w:rPr>
        <w:t xml:space="preserve">, G. J. (2013). KNMI Climate Explorer: a web-based research tool for high-resolution paleoclimatology. </w:t>
      </w:r>
      <w:r>
        <w:rPr>
          <w:rFonts w:ascii="Calibri" w:hAnsi="Calibri" w:cs="Calibri"/>
          <w:i/>
          <w:iCs/>
        </w:rPr>
        <w:t>Tree-Ring Research</w:t>
      </w:r>
      <w:r>
        <w:rPr>
          <w:rFonts w:ascii="Calibri" w:hAnsi="Calibri" w:cs="Calibri"/>
        </w:rPr>
        <w:t>,</w:t>
      </w:r>
      <w:r>
        <w:rPr>
          <w:rFonts w:ascii="Calibri" w:hAnsi="Calibri" w:cs="Calibri"/>
          <w:i/>
          <w:iCs/>
        </w:rPr>
        <w:t xml:space="preserve"> 69</w:t>
      </w:r>
      <w:r>
        <w:rPr>
          <w:rFonts w:ascii="Calibri" w:hAnsi="Calibri" w:cs="Calibri"/>
        </w:rPr>
        <w:t xml:space="preserve">(1), 3-13. </w:t>
      </w:r>
    </w:p>
    <w:p w14:paraId="39D2847C" w14:textId="4340D2AB" w:rsidR="00685A68" w:rsidRDefault="00685A68" w:rsidP="00685A68">
      <w:pPr>
        <w:autoSpaceDE w:val="0"/>
        <w:autoSpaceDN w:val="0"/>
        <w:adjustRightInd w:val="0"/>
        <w:spacing w:after="0" w:line="240" w:lineRule="auto"/>
        <w:ind w:left="720" w:hanging="720"/>
        <w:rPr>
          <w:rFonts w:ascii="Calibri" w:hAnsi="Calibri" w:cs="Calibri"/>
        </w:rPr>
      </w:pPr>
      <w:r>
        <w:rPr>
          <w:rFonts w:ascii="Calibri" w:hAnsi="Calibri" w:cs="Calibri"/>
        </w:rPr>
        <w:t xml:space="preserve">Vinod, H. D. (2006). Maximum entropy ensembles for time series inference in economics. </w:t>
      </w:r>
      <w:r>
        <w:rPr>
          <w:rFonts w:ascii="Calibri" w:hAnsi="Calibri" w:cs="Calibri"/>
          <w:i/>
          <w:iCs/>
        </w:rPr>
        <w:t>Journal of Asian Economics</w:t>
      </w:r>
      <w:r>
        <w:rPr>
          <w:rFonts w:ascii="Calibri" w:hAnsi="Calibri" w:cs="Calibri"/>
        </w:rPr>
        <w:t>,</w:t>
      </w:r>
      <w:r>
        <w:rPr>
          <w:rFonts w:ascii="Calibri" w:hAnsi="Calibri" w:cs="Calibri"/>
          <w:i/>
          <w:iCs/>
        </w:rPr>
        <w:t xml:space="preserve"> 17</w:t>
      </w:r>
      <w:r>
        <w:rPr>
          <w:rFonts w:ascii="Calibri" w:hAnsi="Calibri" w:cs="Calibri"/>
        </w:rPr>
        <w:t xml:space="preserve">(6), 955-978. </w:t>
      </w:r>
    </w:p>
    <w:p w14:paraId="5C314BBB" w14:textId="3DA38EEE" w:rsidR="00685A68" w:rsidRDefault="00685A68" w:rsidP="00685A68">
      <w:pPr>
        <w:autoSpaceDE w:val="0"/>
        <w:autoSpaceDN w:val="0"/>
        <w:adjustRightInd w:val="0"/>
        <w:spacing w:after="0" w:line="240" w:lineRule="auto"/>
        <w:ind w:left="720" w:hanging="720"/>
        <w:rPr>
          <w:ins w:id="3260" w:author="David Edge" w:date="2022-10-20T14:51:00Z"/>
          <w:rFonts w:ascii="Calibri" w:hAnsi="Calibri" w:cs="Calibri"/>
        </w:rPr>
      </w:pPr>
      <w:r>
        <w:rPr>
          <w:rFonts w:ascii="Calibri" w:hAnsi="Calibri" w:cs="Calibri"/>
        </w:rPr>
        <w:t>Vinod, H. D., &amp; López-de-</w:t>
      </w:r>
      <w:proofErr w:type="spellStart"/>
      <w:r>
        <w:rPr>
          <w:rFonts w:ascii="Calibri" w:hAnsi="Calibri" w:cs="Calibri"/>
        </w:rPr>
        <w:t>Lacalle</w:t>
      </w:r>
      <w:proofErr w:type="spellEnd"/>
      <w:r>
        <w:rPr>
          <w:rFonts w:ascii="Calibri" w:hAnsi="Calibri" w:cs="Calibri"/>
        </w:rPr>
        <w:t xml:space="preserve">, J. (2009). Maximum entropy bootstrap for time series: the meboot R package. </w:t>
      </w:r>
      <w:r>
        <w:rPr>
          <w:rFonts w:ascii="Calibri" w:hAnsi="Calibri" w:cs="Calibri"/>
          <w:i/>
          <w:iCs/>
        </w:rPr>
        <w:t>Journal of Statistical Software</w:t>
      </w:r>
      <w:r>
        <w:rPr>
          <w:rFonts w:ascii="Calibri" w:hAnsi="Calibri" w:cs="Calibri"/>
        </w:rPr>
        <w:t>,</w:t>
      </w:r>
      <w:r>
        <w:rPr>
          <w:rFonts w:ascii="Calibri" w:hAnsi="Calibri" w:cs="Calibri"/>
          <w:i/>
          <w:iCs/>
        </w:rPr>
        <w:t xml:space="preserve"> 29</w:t>
      </w:r>
      <w:r>
        <w:rPr>
          <w:rFonts w:ascii="Calibri" w:hAnsi="Calibri" w:cs="Calibri"/>
        </w:rPr>
        <w:t xml:space="preserve">, 1-19. </w:t>
      </w:r>
    </w:p>
    <w:p w14:paraId="3D34A3BF" w14:textId="7A310872" w:rsidR="001F56EF" w:rsidRDefault="001F56EF" w:rsidP="00685A68">
      <w:pPr>
        <w:autoSpaceDE w:val="0"/>
        <w:autoSpaceDN w:val="0"/>
        <w:adjustRightInd w:val="0"/>
        <w:spacing w:after="0" w:line="240" w:lineRule="auto"/>
        <w:ind w:left="720" w:hanging="720"/>
        <w:rPr>
          <w:rFonts w:ascii="Calibri" w:hAnsi="Calibri" w:cs="Calibri"/>
        </w:rPr>
      </w:pPr>
      <w:ins w:id="3261" w:author="David Edge" w:date="2022-10-20T14:51:00Z">
        <w:r w:rsidRPr="001F56EF">
          <w:rPr>
            <w:rFonts w:ascii="Calibri" w:hAnsi="Calibri" w:cs="Calibri"/>
          </w:rPr>
          <w:t xml:space="preserve">Wigley, T. M., </w:t>
        </w:r>
        <w:proofErr w:type="spellStart"/>
        <w:r w:rsidRPr="001F56EF">
          <w:rPr>
            <w:rFonts w:ascii="Calibri" w:hAnsi="Calibri" w:cs="Calibri"/>
          </w:rPr>
          <w:t>Briffa</w:t>
        </w:r>
        <w:proofErr w:type="spellEnd"/>
        <w:r w:rsidRPr="001F56EF">
          <w:rPr>
            <w:rFonts w:ascii="Calibri" w:hAnsi="Calibri" w:cs="Calibri"/>
          </w:rPr>
          <w:t>, K. R., &amp; Jones, P. D. (1984). On the average value of correlated time series, with applications in dendroclimatology and hydrometeorology. Journal of Applied Meteorology and Climatology, 23(2), 201-213.</w:t>
        </w:r>
      </w:ins>
    </w:p>
    <w:p w14:paraId="6A333819" w14:textId="6FBC23CD" w:rsidR="00685A68" w:rsidRDefault="00685A68" w:rsidP="00685A68">
      <w:pPr>
        <w:autoSpaceDE w:val="0"/>
        <w:autoSpaceDN w:val="0"/>
        <w:adjustRightInd w:val="0"/>
        <w:spacing w:after="0" w:line="240" w:lineRule="auto"/>
        <w:ind w:left="720" w:hanging="720"/>
        <w:rPr>
          <w:rFonts w:ascii="Calibri" w:hAnsi="Calibri" w:cs="Calibri"/>
        </w:rPr>
      </w:pPr>
      <w:r>
        <w:rPr>
          <w:rFonts w:ascii="Calibri" w:hAnsi="Calibri" w:cs="Calibri"/>
        </w:rPr>
        <w:lastRenderedPageBreak/>
        <w:t xml:space="preserve">Wiles, G. C., </w:t>
      </w:r>
      <w:proofErr w:type="spellStart"/>
      <w:r>
        <w:rPr>
          <w:rFonts w:ascii="Calibri" w:hAnsi="Calibri" w:cs="Calibri"/>
        </w:rPr>
        <w:t>D'Arrigo</w:t>
      </w:r>
      <w:proofErr w:type="spellEnd"/>
      <w:r>
        <w:rPr>
          <w:rFonts w:ascii="Calibri" w:hAnsi="Calibri" w:cs="Calibri"/>
        </w:rPr>
        <w:t xml:space="preserve">, R. D., &amp; Jacoby, G. C. (1996). Temperature changes along the Gulf of Alaska and the Pacific Northwest coast modeled from coastal tree rings. </w:t>
      </w:r>
      <w:r>
        <w:rPr>
          <w:rFonts w:ascii="Calibri" w:hAnsi="Calibri" w:cs="Calibri"/>
          <w:i/>
          <w:iCs/>
        </w:rPr>
        <w:t>Canadian Journal of Forest Research</w:t>
      </w:r>
      <w:r>
        <w:rPr>
          <w:rFonts w:ascii="Calibri" w:hAnsi="Calibri" w:cs="Calibri"/>
        </w:rPr>
        <w:t>,</w:t>
      </w:r>
      <w:r>
        <w:rPr>
          <w:rFonts w:ascii="Calibri" w:hAnsi="Calibri" w:cs="Calibri"/>
          <w:i/>
          <w:iCs/>
        </w:rPr>
        <w:t xml:space="preserve"> 26</w:t>
      </w:r>
      <w:r>
        <w:rPr>
          <w:rFonts w:ascii="Calibri" w:hAnsi="Calibri" w:cs="Calibri"/>
        </w:rPr>
        <w:t xml:space="preserve">(3), 474-481. </w:t>
      </w:r>
    </w:p>
    <w:p w14:paraId="49FBF7E4" w14:textId="3C7E934D" w:rsidR="00685A68" w:rsidRDefault="00685A68" w:rsidP="00685A68">
      <w:pPr>
        <w:autoSpaceDE w:val="0"/>
        <w:autoSpaceDN w:val="0"/>
        <w:adjustRightInd w:val="0"/>
        <w:spacing w:after="0" w:line="240" w:lineRule="auto"/>
        <w:ind w:left="720" w:hanging="720"/>
        <w:rPr>
          <w:rFonts w:ascii="Calibri" w:hAnsi="Calibri" w:cs="Calibri"/>
        </w:rPr>
      </w:pPr>
      <w:proofErr w:type="spellStart"/>
      <w:r>
        <w:rPr>
          <w:rFonts w:ascii="Calibri" w:hAnsi="Calibri" w:cs="Calibri"/>
        </w:rPr>
        <w:t>Zeileis</w:t>
      </w:r>
      <w:proofErr w:type="spellEnd"/>
      <w:r>
        <w:rPr>
          <w:rFonts w:ascii="Calibri" w:hAnsi="Calibri" w:cs="Calibri"/>
        </w:rPr>
        <w:t xml:space="preserve">, A., &amp; </w:t>
      </w:r>
      <w:proofErr w:type="spellStart"/>
      <w:r>
        <w:rPr>
          <w:rFonts w:ascii="Calibri" w:hAnsi="Calibri" w:cs="Calibri"/>
        </w:rPr>
        <w:t>Hothorn</w:t>
      </w:r>
      <w:proofErr w:type="spellEnd"/>
      <w:r>
        <w:rPr>
          <w:rFonts w:ascii="Calibri" w:hAnsi="Calibri" w:cs="Calibri"/>
        </w:rPr>
        <w:t xml:space="preserve">, T. (2002). Diagnostic checking in regression relationships. </w:t>
      </w:r>
    </w:p>
    <w:p w14:paraId="2E209892" w14:textId="1E216E3B" w:rsidR="00F51D61" w:rsidRDefault="00F51D61"/>
    <w:sectPr w:rsidR="00F51D6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Diane Thompson" w:date="2022-10-11T09:18:00Z" w:initials="DT">
    <w:p w14:paraId="684A9568" w14:textId="297BD1A6" w:rsidR="00177A4D" w:rsidRDefault="00177A4D">
      <w:pPr>
        <w:pStyle w:val="CommentText"/>
      </w:pPr>
      <w:r>
        <w:rPr>
          <w:rStyle w:val="CommentReference"/>
        </w:rPr>
        <w:annotationRef/>
      </w:r>
      <w:r>
        <w:t xml:space="preserve">Reword with less paleo reconstruction jargon since these terms (e.g., climate target) have yet to be defined.  </w:t>
      </w:r>
    </w:p>
  </w:comment>
  <w:comment w:id="11" w:author="Diane Thompson" w:date="2022-10-11T09:25:00Z" w:initials="DT">
    <w:p w14:paraId="5010130A" w14:textId="09AF0252" w:rsidR="00860EB0" w:rsidRDefault="00860EB0">
      <w:pPr>
        <w:pStyle w:val="CommentText"/>
      </w:pPr>
      <w:r>
        <w:rPr>
          <w:rStyle w:val="CommentReference"/>
        </w:rPr>
        <w:annotationRef/>
      </w:r>
      <w:r>
        <w:t>This is important—provide more details here on what was varied &amp; how these synthetic chronologies were modeled</w:t>
      </w:r>
    </w:p>
  </w:comment>
  <w:comment w:id="30" w:author="Diane Thompson" w:date="2022-10-11T09:24:00Z" w:initials="DT">
    <w:p w14:paraId="68DD813F" w14:textId="3430D2B4" w:rsidR="00860EB0" w:rsidRDefault="00860EB0">
      <w:pPr>
        <w:pStyle w:val="CommentText"/>
      </w:pPr>
      <w:r>
        <w:rPr>
          <w:rStyle w:val="CommentReference"/>
        </w:rPr>
        <w:annotationRef/>
      </w:r>
      <w:r>
        <w:t>Define method on first use here</w:t>
      </w:r>
    </w:p>
  </w:comment>
  <w:comment w:id="37" w:author="Diane Thompson" w:date="2022-10-11T09:27:00Z" w:initials="DT">
    <w:p w14:paraId="19F8A91C" w14:textId="60B43F5A" w:rsidR="00860EB0" w:rsidRDefault="00860EB0">
      <w:pPr>
        <w:pStyle w:val="CommentText"/>
      </w:pPr>
      <w:r>
        <w:rPr>
          <w:rStyle w:val="CommentReference"/>
        </w:rPr>
        <w:annotationRef/>
      </w:r>
      <w:r>
        <w:t>I assume this is series within an individual chronology, correct?</w:t>
      </w:r>
    </w:p>
  </w:comment>
  <w:comment w:id="51" w:author="Trouet, Valerie M - (trouet)" w:date="2022-10-05T15:39:00Z" w:initials="TVM(">
    <w:p w14:paraId="55DD97D8" w14:textId="77777777" w:rsidR="00035547" w:rsidRDefault="00035547" w:rsidP="00E335A6">
      <w:r>
        <w:rPr>
          <w:rStyle w:val="CommentReference"/>
        </w:rPr>
        <w:annotationRef/>
      </w:r>
      <w:r>
        <w:rPr>
          <w:sz w:val="20"/>
          <w:szCs w:val="20"/>
        </w:rPr>
        <w:t>I find this a bit unclear. 90% of the measured values over the entire calibration period? I’m not sure that is useful. Or do you mean 90% of the measured values for that specific year, but then I’m not sure how you get to 90%? In short, I’m not sure what you are referring to here and a reference would be helpful here.</w:t>
      </w:r>
    </w:p>
  </w:comment>
  <w:comment w:id="67" w:author="Trouet, Valerie M - (trouet)" w:date="2022-10-05T15:42:00Z" w:initials="TVM(">
    <w:p w14:paraId="19F169FD" w14:textId="77777777" w:rsidR="00035547" w:rsidRDefault="00035547" w:rsidP="00347F0B">
      <w:r>
        <w:rPr>
          <w:rStyle w:val="CommentReference"/>
        </w:rPr>
        <w:annotationRef/>
      </w:r>
      <w:r>
        <w:rPr>
          <w:sz w:val="20"/>
          <w:szCs w:val="20"/>
        </w:rPr>
        <w:t>you call it explicitly calibration interval earlier (highlighted), then be consistent in the use of this term, otherwise it is confusing for the reader</w:t>
      </w:r>
    </w:p>
  </w:comment>
  <w:comment w:id="76" w:author="Trouet, Valerie M - (trouet)" w:date="2022-10-05T15:45:00Z" w:initials="TVM(">
    <w:p w14:paraId="6F83A16D" w14:textId="77777777" w:rsidR="0023081C" w:rsidRDefault="0023081C" w:rsidP="00A865A5">
      <w:r>
        <w:rPr>
          <w:rStyle w:val="CommentReference"/>
        </w:rPr>
        <w:annotationRef/>
      </w:r>
      <w:r>
        <w:rPr>
          <w:sz w:val="20"/>
          <w:szCs w:val="20"/>
        </w:rPr>
        <w:t>I think it is important in this context to dedicate a sentence or two not only to calibration, but also to verification. To talk about reconstruction skill, which is tested through metrics (RE, CE etc.)</w:t>
      </w:r>
    </w:p>
  </w:comment>
  <w:comment w:id="136" w:author="Trouet, Valerie M - (trouet)" w:date="2022-10-05T15:47:00Z" w:initials="TVM(">
    <w:p w14:paraId="290076D5" w14:textId="77777777" w:rsidR="00F638F1" w:rsidRDefault="00F638F1" w:rsidP="0040489D">
      <w:r>
        <w:rPr>
          <w:rStyle w:val="CommentReference"/>
        </w:rPr>
        <w:annotationRef/>
      </w:r>
      <w:r>
        <w:rPr>
          <w:sz w:val="20"/>
          <w:szCs w:val="20"/>
        </w:rPr>
        <w:t>this sentence feels incomplete. Degree of uncertainty around what? be more specific here.</w:t>
      </w:r>
    </w:p>
  </w:comment>
  <w:comment w:id="150" w:author="Trouet, Valerie M - (trouet)" w:date="2022-10-05T15:39:00Z" w:initials="TVM(">
    <w:p w14:paraId="178BA848" w14:textId="77777777" w:rsidR="00EB5AE8" w:rsidRDefault="00EB5AE8" w:rsidP="00EB5AE8">
      <w:r>
        <w:rPr>
          <w:rStyle w:val="CommentReference"/>
        </w:rPr>
        <w:annotationRef/>
      </w:r>
      <w:r>
        <w:rPr>
          <w:sz w:val="20"/>
          <w:szCs w:val="20"/>
        </w:rPr>
        <w:t>I find this a bit unclear. 90% of the measured values over the entire calibration period? I’m not sure that is useful. Or do you mean 90% of the measured values for that specific year, but then I’m not sure how you get to 90%? In short, I’m not sure what you are referring to here and a reference would be helpful here.</w:t>
      </w:r>
    </w:p>
  </w:comment>
  <w:comment w:id="231" w:author="Diane Thompson" w:date="2022-10-11T09:40:00Z" w:initials="DT">
    <w:p w14:paraId="2B1DB011" w14:textId="4A325515" w:rsidR="00C44C5A" w:rsidRDefault="00C44C5A">
      <w:pPr>
        <w:pStyle w:val="CommentText"/>
      </w:pPr>
      <w:r>
        <w:rPr>
          <w:rStyle w:val="CommentReference"/>
        </w:rPr>
        <w:annotationRef/>
      </w:r>
      <w:r>
        <w:t>A prediction interval that employs prediction intervals?  More is needed here for what you mean by this (and how it differs from the broader definition of prediction intervals used here throughout)</w:t>
      </w:r>
    </w:p>
  </w:comment>
  <w:comment w:id="236" w:author="Trouet, Valerie M - (trouet)" w:date="2022-10-05T15:55:00Z" w:initials="TVM(">
    <w:p w14:paraId="78B1F9BC" w14:textId="77777777" w:rsidR="00597104" w:rsidRDefault="00597104" w:rsidP="009C470E">
      <w:r>
        <w:rPr>
          <w:rStyle w:val="CommentReference"/>
        </w:rPr>
        <w:annotationRef/>
      </w:r>
      <w:r>
        <w:rPr>
          <w:sz w:val="20"/>
          <w:szCs w:val="20"/>
        </w:rPr>
        <w:t>there is quite a bit of literature around this, so need to include this. E.g., Esper et al. 2007 GRL talks about calibration error, detrending error, and sample replication error.</w:t>
      </w:r>
    </w:p>
  </w:comment>
  <w:comment w:id="242" w:author="Trouet, Valerie M - (trouet)" w:date="2022-10-17T16:39:00Z" w:initials="TVM(">
    <w:p w14:paraId="207E2F6E" w14:textId="77777777" w:rsidR="005316D6" w:rsidRDefault="005316D6" w:rsidP="00CA3010">
      <w:r>
        <w:rPr>
          <w:rStyle w:val="CommentReference"/>
        </w:rPr>
        <w:annotationRef/>
      </w:r>
      <w:r>
        <w:rPr>
          <w:sz w:val="20"/>
          <w:szCs w:val="20"/>
        </w:rPr>
        <w:t>is this not the same as the calibration interval? if so, please use this same term consistently. If not, need to clarify how it differs from the calibration interval that you were just talking about.</w:t>
      </w:r>
    </w:p>
  </w:comment>
  <w:comment w:id="246" w:author="Trouet, Valerie M - (trouet)" w:date="2022-10-17T16:40:00Z" w:initials="TVM(">
    <w:p w14:paraId="4917C852" w14:textId="77777777" w:rsidR="005316D6" w:rsidRDefault="005316D6" w:rsidP="00E83D90">
      <w:r>
        <w:rPr>
          <w:rStyle w:val="CommentReference"/>
        </w:rPr>
        <w:annotationRef/>
      </w:r>
      <w:r>
        <w:rPr>
          <w:sz w:val="20"/>
          <w:szCs w:val="20"/>
        </w:rPr>
        <w:t>now I’m confused. How is this different from the regression error that you mention in the previous sentence and that you called more complex? need to explain the difference</w:t>
      </w:r>
    </w:p>
  </w:comment>
  <w:comment w:id="216" w:author="Trouet, Valerie M - (trouet)" w:date="2022-10-17T16:42:00Z" w:initials="TVM(">
    <w:p w14:paraId="5103A41D" w14:textId="77777777" w:rsidR="005316D6" w:rsidRDefault="005316D6" w:rsidP="004C3060">
      <w:r>
        <w:rPr>
          <w:rStyle w:val="CommentReference"/>
        </w:rPr>
        <w:annotationRef/>
      </w:r>
      <w:r>
        <w:rPr>
          <w:sz w:val="20"/>
          <w:szCs w:val="20"/>
        </w:rPr>
        <w:t>as you may notice from my comments, I find the combination of these 2 sentences utterly confusing</w:t>
      </w:r>
    </w:p>
  </w:comment>
  <w:comment w:id="261" w:author="Trouet, Valerie M - (trouet)" w:date="2022-10-17T16:43:00Z" w:initials="TVM(">
    <w:p w14:paraId="725EF3E3" w14:textId="77777777" w:rsidR="005316D6" w:rsidRDefault="005316D6" w:rsidP="00695629">
      <w:r>
        <w:rPr>
          <w:rStyle w:val="CommentReference"/>
        </w:rPr>
        <w:annotationRef/>
      </w:r>
      <w:r>
        <w:rPr>
          <w:sz w:val="20"/>
          <w:szCs w:val="20"/>
        </w:rPr>
        <w:t>but this is standard practice in climate reconstruction, no? calibration/verification? RE, CE values?</w:t>
      </w:r>
    </w:p>
  </w:comment>
  <w:comment w:id="280" w:author="Trouet, Valerie M - (trouet)" w:date="2022-10-17T16:44:00Z" w:initials="TVM(">
    <w:p w14:paraId="45D14F06" w14:textId="77777777" w:rsidR="005316D6" w:rsidRDefault="005316D6" w:rsidP="005B3D5D">
      <w:r>
        <w:rPr>
          <w:rStyle w:val="CommentReference"/>
        </w:rPr>
        <w:annotationRef/>
      </w:r>
      <w:r>
        <w:rPr>
          <w:sz w:val="20"/>
          <w:szCs w:val="20"/>
        </w:rPr>
        <w:t>to be honest, Iyou will need to cite some papers that do this, because I don’t know any that use this method of ‘confidence intervals’</w:t>
      </w:r>
    </w:p>
  </w:comment>
  <w:comment w:id="293" w:author="Trouet, Valerie M - (trouet)" w:date="2022-10-17T16:45:00Z" w:initials="TVM(">
    <w:p w14:paraId="309D4F03" w14:textId="77777777" w:rsidR="005316D6" w:rsidRDefault="005316D6" w:rsidP="00C12CC6">
      <w:r>
        <w:rPr>
          <w:rStyle w:val="CommentReference"/>
        </w:rPr>
        <w:annotationRef/>
      </w:r>
      <w:r>
        <w:rPr>
          <w:sz w:val="20"/>
          <w:szCs w:val="20"/>
        </w:rPr>
        <w:t>be precise. How many?</w:t>
      </w:r>
    </w:p>
  </w:comment>
  <w:comment w:id="318" w:author="Trouet, Valerie M - (trouet)" w:date="2022-10-17T16:48:00Z" w:initials="TVM(">
    <w:p w14:paraId="009D2074" w14:textId="77777777" w:rsidR="005316D6" w:rsidRDefault="005316D6" w:rsidP="00EE3728">
      <w:r>
        <w:rPr>
          <w:rStyle w:val="CommentReference"/>
        </w:rPr>
        <w:annotationRef/>
      </w:r>
      <w:r>
        <w:rPr>
          <w:sz w:val="20"/>
          <w:szCs w:val="20"/>
        </w:rPr>
        <w:t>cannot measure error</w:t>
      </w:r>
    </w:p>
  </w:comment>
  <w:comment w:id="411" w:author="Trouet, Valerie M - (trouet)" w:date="2022-10-17T16:49:00Z" w:initials="TVM(">
    <w:p w14:paraId="77D7D1B0" w14:textId="77777777" w:rsidR="00E11F73" w:rsidRDefault="00E11F73" w:rsidP="00164F61">
      <w:r>
        <w:rPr>
          <w:rStyle w:val="CommentReference"/>
        </w:rPr>
        <w:annotationRef/>
      </w:r>
      <w:r>
        <w:rPr>
          <w:sz w:val="20"/>
          <w:szCs w:val="20"/>
        </w:rPr>
        <w:t>don’t switch between active and passive tense, stick to one (active preferably)</w:t>
      </w:r>
    </w:p>
  </w:comment>
  <w:comment w:id="485" w:author="Trouet, Valerie M - (trouet)" w:date="2022-10-17T16:54:00Z" w:initials="TVM(">
    <w:p w14:paraId="56DAF5F1" w14:textId="77777777" w:rsidR="00E11F73" w:rsidRDefault="00E11F73" w:rsidP="002564EE">
      <w:r>
        <w:rPr>
          <w:rStyle w:val="CommentReference"/>
        </w:rPr>
        <w:annotationRef/>
      </w:r>
      <w:r>
        <w:rPr>
          <w:sz w:val="20"/>
          <w:szCs w:val="20"/>
        </w:rPr>
        <w:t>not clear if this is the average for the period of overlap or for the entire chronology? need to define. And what do you mean by ‘average’ sample depth? We typically speak of minimum sample depth, which is more relevant than average</w:t>
      </w:r>
    </w:p>
  </w:comment>
  <w:comment w:id="517" w:author="Trouet, Valerie M - (trouet)" w:date="2022-10-17T16:55:00Z" w:initials="TVM(">
    <w:p w14:paraId="5DD9A911" w14:textId="77777777" w:rsidR="00E11F73" w:rsidRDefault="00E11F73" w:rsidP="00236499">
      <w:r>
        <w:rPr>
          <w:rStyle w:val="CommentReference"/>
        </w:rPr>
        <w:annotationRef/>
      </w:r>
      <w:r>
        <w:rPr>
          <w:sz w:val="20"/>
          <w:szCs w:val="20"/>
        </w:rPr>
        <w:t>this is why the passive tenis so confusing. Do you mean ‘here in this study’? then say so</w:t>
      </w:r>
    </w:p>
  </w:comment>
  <w:comment w:id="537" w:author="Diane Thompson" w:date="2022-10-11T12:45:00Z" w:initials="DT">
    <w:p w14:paraId="2A58EFF0" w14:textId="116905DE" w:rsidR="00530AFB" w:rsidRDefault="00530AFB">
      <w:pPr>
        <w:pStyle w:val="CommentText"/>
      </w:pPr>
      <w:r>
        <w:rPr>
          <w:rStyle w:val="CommentReference"/>
        </w:rPr>
        <w:annotationRef/>
      </w:r>
      <w:r>
        <w:t>A brief justification for this would be beneficial here, even though described in the original pub</w:t>
      </w:r>
    </w:p>
  </w:comment>
  <w:comment w:id="542" w:author="Trouet, Valerie M - (trouet)" w:date="2022-10-17T16:58:00Z" w:initials="TVM(">
    <w:p w14:paraId="29B665B9" w14:textId="77777777" w:rsidR="00E11F73" w:rsidRDefault="00E11F73" w:rsidP="00586B24">
      <w:r>
        <w:rPr>
          <w:rStyle w:val="CommentReference"/>
        </w:rPr>
        <w:annotationRef/>
      </w:r>
      <w:r>
        <w:rPr>
          <w:sz w:val="20"/>
          <w:szCs w:val="20"/>
        </w:rPr>
        <w:t>too vague, specify what season, metric etc.</w:t>
      </w:r>
    </w:p>
  </w:comment>
  <w:comment w:id="545" w:author="Diane Thompson" w:date="2022-10-11T12:48:00Z" w:initials="DT">
    <w:p w14:paraId="291A3E77" w14:textId="6424A491" w:rsidR="00530AFB" w:rsidRDefault="00530AFB">
      <w:pPr>
        <w:pStyle w:val="CommentText"/>
      </w:pPr>
      <w:r>
        <w:rPr>
          <w:rStyle w:val="CommentReference"/>
        </w:rPr>
        <w:annotationRef/>
      </w:r>
      <w:r>
        <w:t>It’s not very clear here what you did as new-post processing, and what was done by the authors.  This reads as though this is your method, when I presume its actually the latter</w:t>
      </w:r>
      <w:r w:rsidR="00247C03">
        <w:t xml:space="preserve"> (except perhaps the recording season??)</w:t>
      </w:r>
      <w:r>
        <w:t xml:space="preserve">.  </w:t>
      </w:r>
      <w:r w:rsidR="00247C03">
        <w:t>Reword as necessary</w:t>
      </w:r>
    </w:p>
  </w:comment>
  <w:comment w:id="598" w:author="Trouet, Valerie M - (trouet)" w:date="2022-10-17T17:01:00Z" w:initials="TVM(">
    <w:p w14:paraId="581E1794" w14:textId="77777777" w:rsidR="00F8655E" w:rsidRDefault="00F8655E" w:rsidP="00ED65EC">
      <w:r>
        <w:rPr>
          <w:rStyle w:val="CommentReference"/>
        </w:rPr>
        <w:annotationRef/>
      </w:r>
      <w:r>
        <w:rPr>
          <w:sz w:val="20"/>
          <w:szCs w:val="20"/>
        </w:rPr>
        <w:t>cfr. above</w:t>
      </w:r>
    </w:p>
  </w:comment>
  <w:comment w:id="629" w:author="Trouet, Valerie M - (trouet)" w:date="2022-10-17T17:08:00Z" w:initials="TVM(">
    <w:p w14:paraId="1FA270DB" w14:textId="77777777" w:rsidR="00162EAC" w:rsidRDefault="00162EAC" w:rsidP="001345E5">
      <w:r>
        <w:rPr>
          <w:rStyle w:val="CommentReference"/>
        </w:rPr>
        <w:annotationRef/>
      </w:r>
      <w:r>
        <w:rPr>
          <w:sz w:val="20"/>
          <w:szCs w:val="20"/>
        </w:rPr>
        <w:t xml:space="preserve">for the previous chronos you describe how you detrended the individual series. Did you do that here too? or not? either way, need to say something about it in parallel to previous paragraphs. </w:t>
      </w:r>
    </w:p>
  </w:comment>
  <w:comment w:id="638" w:author="Diane Thompson" w:date="2022-10-11T12:51:00Z" w:initials="DT">
    <w:p w14:paraId="6CCA4BE1" w14:textId="7C1D48CF" w:rsidR="00247C03" w:rsidRDefault="00247C03">
      <w:pPr>
        <w:pStyle w:val="CommentText"/>
      </w:pPr>
      <w:r>
        <w:rPr>
          <w:rStyle w:val="CommentReference"/>
        </w:rPr>
        <w:annotationRef/>
      </w:r>
      <w:r>
        <w:t>Again, is this something you did?  If so, how does it compare to the author’s original interpretation?</w:t>
      </w:r>
    </w:p>
  </w:comment>
  <w:comment w:id="664" w:author="Trouet, Valerie M - (trouet)" w:date="2022-10-17T17:05:00Z" w:initials="TVM(">
    <w:p w14:paraId="723375AC" w14:textId="533B0C09" w:rsidR="001B4D5A" w:rsidRDefault="001B4D5A" w:rsidP="0010005A">
      <w:r>
        <w:rPr>
          <w:rStyle w:val="CommentReference"/>
        </w:rPr>
        <w:annotationRef/>
      </w:r>
      <w:r>
        <w:rPr>
          <w:sz w:val="20"/>
          <w:szCs w:val="20"/>
        </w:rPr>
        <w:t>see comments on similar sentences in pervious paragraphs</w:t>
      </w:r>
    </w:p>
  </w:comment>
  <w:comment w:id="671" w:author="Diane Thompson" w:date="2022-10-11T18:59:00Z" w:initials="DT">
    <w:p w14:paraId="00F82222" w14:textId="77777777" w:rsidR="0014184C" w:rsidRDefault="0014184C" w:rsidP="0014184C">
      <w:pPr>
        <w:pStyle w:val="CommentText"/>
      </w:pPr>
      <w:r>
        <w:rPr>
          <w:rStyle w:val="CommentReference"/>
        </w:rPr>
        <w:annotationRef/>
      </w:r>
      <w:r>
        <w:t>Suggest rewording to “indicating that the residuals were not normally distributed.” It’s not really failing (rather a rejection of the null that it’s normally distributed), though it means that it doesn’t meet the criteria for regression.  A subtle but important distinction, IMO.</w:t>
      </w:r>
    </w:p>
  </w:comment>
  <w:comment w:id="672" w:author="Diane Thompson" w:date="2022-10-11T19:00:00Z" w:initials="DT">
    <w:p w14:paraId="4A421D0F" w14:textId="77777777" w:rsidR="0014184C" w:rsidRDefault="0014184C" w:rsidP="0014184C">
      <w:pPr>
        <w:pStyle w:val="CommentText"/>
      </w:pPr>
      <w:r>
        <w:rPr>
          <w:rStyle w:val="CommentReference"/>
        </w:rPr>
        <w:annotationRef/>
      </w:r>
      <w:r>
        <w:t>Again, same here.</w:t>
      </w:r>
    </w:p>
  </w:comment>
  <w:comment w:id="758" w:author="Trouet, Valerie M - (trouet)" w:date="2022-10-17T17:10:00Z" w:initials="TVM(">
    <w:p w14:paraId="66DC7C5B" w14:textId="77777777" w:rsidR="001B5AC4" w:rsidRDefault="001B5AC4" w:rsidP="00507707">
      <w:r>
        <w:rPr>
          <w:rStyle w:val="CommentReference"/>
        </w:rPr>
        <w:annotationRef/>
      </w:r>
      <w:r>
        <w:rPr>
          <w:sz w:val="20"/>
          <w:szCs w:val="20"/>
        </w:rPr>
        <w:t>in the previous sentence you call it characteristics, then also use that word here</w:t>
      </w:r>
    </w:p>
  </w:comment>
  <w:comment w:id="779" w:author="Diane Thompson" w:date="2022-10-11T12:56:00Z" w:initials="DT">
    <w:p w14:paraId="19301669" w14:textId="3C1E66FE" w:rsidR="00247C03" w:rsidRDefault="00247C03">
      <w:pPr>
        <w:pStyle w:val="CommentText"/>
      </w:pPr>
      <w:r>
        <w:rPr>
          <w:rStyle w:val="CommentReference"/>
        </w:rPr>
        <w:annotationRef/>
      </w:r>
      <w:r>
        <w:t>I assume the chronology value set as the mean of the distribution randomly drawn from?  How was the std dev of the distribution determined (i.e., how much these values could randomly vary across iterations)?  More details of the randomization method are needed here.</w:t>
      </w:r>
    </w:p>
  </w:comment>
  <w:comment w:id="1021" w:author="Diane Thompson" w:date="2022-10-11T18:52:00Z" w:initials="DT">
    <w:p w14:paraId="734AAD52" w14:textId="6998947F" w:rsidR="00F20C50" w:rsidRDefault="00F20C50">
      <w:pPr>
        <w:pStyle w:val="CommentText"/>
      </w:pPr>
      <w:r>
        <w:rPr>
          <w:rStyle w:val="CommentReference"/>
        </w:rPr>
        <w:annotationRef/>
      </w:r>
      <w:r>
        <w:t>i.e., across the samples within the chronology for an individual year?  If so, say so explicitly or clarify otherwise.</w:t>
      </w:r>
    </w:p>
  </w:comment>
  <w:comment w:id="1065" w:author="Trouet, Valerie M - (trouet)" w:date="2022-10-17T17:17:00Z" w:initials="TVM(">
    <w:p w14:paraId="1F06C9F2" w14:textId="77777777" w:rsidR="0073530C" w:rsidRDefault="0073530C" w:rsidP="00157854">
      <w:r>
        <w:rPr>
          <w:rStyle w:val="CommentReference"/>
        </w:rPr>
        <w:annotationRef/>
      </w:r>
      <w:r>
        <w:rPr>
          <w:sz w:val="20"/>
          <w:szCs w:val="20"/>
        </w:rPr>
        <w:t>what is a trimmed mean? how does it differ from a regular mean?</w:t>
      </w:r>
    </w:p>
  </w:comment>
  <w:comment w:id="1082" w:author="Trouet, Valerie M - (trouet)" w:date="2022-10-17T17:18:00Z" w:initials="TVM(">
    <w:p w14:paraId="5E010EB4" w14:textId="77777777" w:rsidR="00E96E54" w:rsidRDefault="00E96E54" w:rsidP="00D763F4">
      <w:r>
        <w:rPr>
          <w:rStyle w:val="CommentReference"/>
        </w:rPr>
        <w:annotationRef/>
      </w:r>
      <w:r>
        <w:rPr>
          <w:sz w:val="20"/>
          <w:szCs w:val="20"/>
        </w:rPr>
        <w:t>no, you lost me here. Need to explain clearer and explain terms that you use.</w:t>
      </w:r>
    </w:p>
  </w:comment>
  <w:comment w:id="1029" w:author="Diane Thompson" w:date="2022-10-11T18:57:00Z" w:initials="DT">
    <w:p w14:paraId="6A014CA2" w14:textId="0FB24183" w:rsidR="00F20C50" w:rsidRDefault="00F20C50">
      <w:pPr>
        <w:pStyle w:val="CommentText"/>
      </w:pPr>
      <w:r>
        <w:rPr>
          <w:rStyle w:val="CommentReference"/>
        </w:rPr>
        <w:annotationRef/>
      </w:r>
      <w:r>
        <w:t>It’s late and I’m tired, but this is very hard to follow.  How familiar are readers going to be with these methods? Is there a way to show this visually in a schematic?</w:t>
      </w:r>
    </w:p>
  </w:comment>
  <w:comment w:id="1579" w:author="Trouet, Valerie M - (trouet) [2]" w:date="2022-10-18T13:28:00Z" w:initials="TVM(">
    <w:p w14:paraId="0913E768" w14:textId="77777777" w:rsidR="00C17FE6" w:rsidRDefault="00C17FE6" w:rsidP="00A04C6B">
      <w:r>
        <w:rPr>
          <w:rStyle w:val="CommentReference"/>
        </w:rPr>
        <w:annotationRef/>
      </w:r>
      <w:r>
        <w:rPr>
          <w:sz w:val="20"/>
          <w:szCs w:val="20"/>
        </w:rPr>
        <w:t>but below you say you only use 60 years, whereas in section 2.1 you describe much longer periods of overlap. Which is it?</w:t>
      </w:r>
    </w:p>
  </w:comment>
  <w:comment w:id="1617" w:author="Diane Thompson" w:date="2022-10-11T18:59:00Z" w:initials="DT">
    <w:p w14:paraId="059886A2" w14:textId="319C3E10" w:rsidR="00F20C50" w:rsidRDefault="00F20C50">
      <w:pPr>
        <w:pStyle w:val="CommentText"/>
      </w:pPr>
      <w:r>
        <w:rPr>
          <w:rStyle w:val="CommentReference"/>
        </w:rPr>
        <w:annotationRef/>
      </w:r>
      <w:r>
        <w:t>Suggest rewording to “indicating that the residuals were not normally distributed.” It’s not really failing (rather a rejection of the null that it’s normally distributed), though it mean</w:t>
      </w:r>
      <w:r w:rsidR="002E7000">
        <w:t>s</w:t>
      </w:r>
      <w:r>
        <w:t xml:space="preserve"> t</w:t>
      </w:r>
      <w:r w:rsidR="002E7000">
        <w:t>hat it doesn’t meet the criteria for regression.  A subtle but important distinction, IMO.</w:t>
      </w:r>
    </w:p>
  </w:comment>
  <w:comment w:id="1626" w:author="Diane Thompson" w:date="2022-10-11T19:00:00Z" w:initials="DT">
    <w:p w14:paraId="3AF0B5CC" w14:textId="0F1737E6" w:rsidR="00F20C50" w:rsidRDefault="00F20C50">
      <w:pPr>
        <w:pStyle w:val="CommentText"/>
      </w:pPr>
      <w:r>
        <w:rPr>
          <w:rStyle w:val="CommentReference"/>
        </w:rPr>
        <w:annotationRef/>
      </w:r>
      <w:r>
        <w:t>Again, same here.</w:t>
      </w:r>
    </w:p>
  </w:comment>
  <w:comment w:id="1638" w:author="Trouet, Valerie M - (trouet) [2]" w:date="2022-10-18T11:56:00Z" w:initials="TVM(">
    <w:p w14:paraId="599B651B" w14:textId="52B2A4DD" w:rsidR="00CD39F2" w:rsidRDefault="00CD39F2" w:rsidP="005E317A">
      <w:r>
        <w:rPr>
          <w:rStyle w:val="CommentReference"/>
        </w:rPr>
        <w:annotationRef/>
      </w:r>
      <w:r>
        <w:rPr>
          <w:sz w:val="20"/>
          <w:szCs w:val="20"/>
        </w:rPr>
        <w:t>was this the first 10 years of the period of overlap or the last 10 years or 10 random years? were they consecutive years or not? need more detail on this</w:t>
      </w:r>
    </w:p>
  </w:comment>
  <w:comment w:id="1771" w:author="Trouet, Valerie M - (trouet) [2]" w:date="2022-10-18T14:18:00Z" w:initials="TVM(">
    <w:p w14:paraId="4B902BB1" w14:textId="77777777" w:rsidR="008D1B47" w:rsidRDefault="008D1B47" w:rsidP="008D1B47">
      <w:r>
        <w:rPr>
          <w:rStyle w:val="CommentReference"/>
        </w:rPr>
        <w:annotationRef/>
      </w:r>
      <w:r>
        <w:rPr>
          <w:sz w:val="20"/>
          <w:szCs w:val="20"/>
        </w:rPr>
        <w:t>I’m confused, how does this relate to the 50 sets you are talking about at the end of the last section? is it 9*50? please be explicit and clear.</w:t>
      </w:r>
    </w:p>
  </w:comment>
  <w:comment w:id="1790" w:author="Diane Thompson" w:date="2022-10-11T19:05:00Z" w:initials="DT">
    <w:p w14:paraId="5205AE20" w14:textId="5DB0A6D5" w:rsidR="002E7000" w:rsidRDefault="002E7000">
      <w:pPr>
        <w:pStyle w:val="CommentText"/>
      </w:pPr>
      <w:r>
        <w:rPr>
          <w:rStyle w:val="CommentReference"/>
        </w:rPr>
        <w:annotationRef/>
      </w:r>
      <w:r>
        <w:t>This is more than just regression error (which will be given as the uncertainty in the regression parameters, e.g., the error in the calibration slope). Assuming the CI are from the bootstrapping above, this is a broader error.</w:t>
      </w:r>
    </w:p>
  </w:comment>
  <w:comment w:id="1878" w:author="Trouet, Valerie M - (trouet) [2]" w:date="2022-10-18T13:27:00Z" w:initials="TVM(">
    <w:p w14:paraId="755DB829" w14:textId="77777777" w:rsidR="00C17FE6" w:rsidRDefault="00C17FE6" w:rsidP="00297A3D">
      <w:r>
        <w:rPr>
          <w:rStyle w:val="CommentReference"/>
        </w:rPr>
        <w:annotationRef/>
      </w:r>
      <w:r>
        <w:rPr>
          <w:sz w:val="20"/>
          <w:szCs w:val="20"/>
        </w:rPr>
        <w:t>this should be specified much earlier in the paper, so that it is easier to explain here.</w:t>
      </w:r>
    </w:p>
  </w:comment>
  <w:comment w:id="1795" w:author="Trouet, Valerie M - (trouet) [2]" w:date="2022-10-18T12:30:00Z" w:initials="TVM(">
    <w:p w14:paraId="3ED89DD3" w14:textId="40C4073A" w:rsidR="00C45D4F" w:rsidRDefault="00C45D4F" w:rsidP="000306CB">
      <w:r>
        <w:rPr>
          <w:rStyle w:val="CommentReference"/>
        </w:rPr>
        <w:annotationRef/>
      </w:r>
      <w:r>
        <w:rPr>
          <w:sz w:val="20"/>
          <w:szCs w:val="20"/>
        </w:rPr>
        <w:t>need to give a more clear definition/explanation of what you mean by empirical vs. theoretical VEs and why this is important?</w:t>
      </w:r>
    </w:p>
  </w:comment>
  <w:comment w:id="1796" w:author="Trouet, Valerie M - (trouet) [2]" w:date="2022-10-18T12:30:00Z" w:initials="TVM(">
    <w:p w14:paraId="38F4B788" w14:textId="5CC7A91F" w:rsidR="00C45D4F" w:rsidRDefault="00C45D4F" w:rsidP="00EB252B">
      <w:r>
        <w:rPr>
          <w:rStyle w:val="CommentReference"/>
        </w:rPr>
        <w:annotationRef/>
      </w:r>
      <w:r>
        <w:rPr>
          <w:sz w:val="20"/>
          <w:szCs w:val="20"/>
        </w:rPr>
        <w:t>I don’t see the value of panel b or what you are trying to show with it. Also, the lack of description in the caption for panel b is not helping. Leave out?</w:t>
      </w:r>
    </w:p>
    <w:p w14:paraId="2D23A410" w14:textId="77777777" w:rsidR="00C45D4F" w:rsidRDefault="00C45D4F" w:rsidP="00EB252B"/>
  </w:comment>
  <w:comment w:id="1932" w:author="Trouet, Valerie M - (trouet) [2]" w:date="2022-10-18T14:18:00Z" w:initials="TVM(">
    <w:p w14:paraId="570CDB23" w14:textId="77777777" w:rsidR="00D85C5E" w:rsidRDefault="00D85C5E" w:rsidP="007F1F2A">
      <w:r>
        <w:rPr>
          <w:rStyle w:val="CommentReference"/>
        </w:rPr>
        <w:annotationRef/>
      </w:r>
      <w:r>
        <w:rPr>
          <w:sz w:val="20"/>
          <w:szCs w:val="20"/>
        </w:rPr>
        <w:t>I’m confused, how does this relate to the 50 sets you are talking about at the end of the last section? is it 9*50? please be explicit and clear.</w:t>
      </w:r>
    </w:p>
  </w:comment>
  <w:comment w:id="1949" w:author="Trouet, Valerie M - (trouet) [2]" w:date="2022-10-18T14:19:00Z" w:initials="TVM(">
    <w:p w14:paraId="4746C213" w14:textId="77777777" w:rsidR="00D85C5E" w:rsidRDefault="00D85C5E" w:rsidP="004A37FD">
      <w:r>
        <w:rPr>
          <w:rStyle w:val="CommentReference"/>
        </w:rPr>
        <w:annotationRef/>
      </w:r>
      <w:r>
        <w:rPr>
          <w:sz w:val="20"/>
          <w:szCs w:val="20"/>
        </w:rPr>
        <w:t>what is this and what did you use it for? please define before you describe how you calculated it</w:t>
      </w:r>
    </w:p>
  </w:comment>
  <w:comment w:id="1967" w:author="Trouet, Valerie M - (trouet) [2]" w:date="2022-10-18T14:20:00Z" w:initials="TVM(">
    <w:p w14:paraId="286FA540" w14:textId="77777777" w:rsidR="00D85C5E" w:rsidRDefault="00D85C5E" w:rsidP="00C33ADF">
      <w:r>
        <w:rPr>
          <w:rStyle w:val="CommentReference"/>
        </w:rPr>
        <w:annotationRef/>
      </w:r>
      <w:r>
        <w:rPr>
          <w:sz w:val="20"/>
          <w:szCs w:val="20"/>
        </w:rPr>
        <w:t>do you mean the SAI? isn’t this always 10 years?</w:t>
      </w:r>
    </w:p>
  </w:comment>
  <w:comment w:id="1971" w:author="Trouet, Valerie M - (trouet) [2]" w:date="2022-10-18T14:23:00Z" w:initials="TVM(">
    <w:p w14:paraId="0AAF5585" w14:textId="77777777" w:rsidR="00D85C5E" w:rsidRDefault="00D85C5E" w:rsidP="00522063">
      <w:r>
        <w:rPr>
          <w:rStyle w:val="CommentReference"/>
        </w:rPr>
        <w:annotationRef/>
      </w:r>
      <w:r>
        <w:rPr>
          <w:sz w:val="20"/>
          <w:szCs w:val="20"/>
        </w:rPr>
        <w:t>I am utterly confused by this. Please include what you did here in Fig. 1, to make it clear. Fig. 1 (and the corresponding text) makes it look like the SAI is 10 years long and fixed (the first 10 years). If this is not the case, then you need to discuss this much earlier, when you are discussing Fig. 1</w:t>
      </w:r>
    </w:p>
  </w:comment>
  <w:comment w:id="2024" w:author="Trouet, Valerie M - (trouet) [2]" w:date="2022-10-18T16:40:00Z" w:initials="TVM(">
    <w:p w14:paraId="6AD2B7A2" w14:textId="77777777" w:rsidR="003751D0" w:rsidRDefault="003751D0" w:rsidP="00E12FDB">
      <w:r>
        <w:rPr>
          <w:rStyle w:val="CommentReference"/>
        </w:rPr>
        <w:annotationRef/>
      </w:r>
      <w:r>
        <w:rPr>
          <w:sz w:val="20"/>
          <w:szCs w:val="20"/>
        </w:rPr>
        <w:t>surely you can say something more interesting about this figure and the shapes of the distributions, rather than just that they ‘differed’? please give more detail!</w:t>
      </w:r>
    </w:p>
  </w:comment>
  <w:comment w:id="2060" w:author="Trouet, Valerie M - (trouet) [2]" w:date="2022-10-18T16:40:00Z" w:initials="TVM(">
    <w:p w14:paraId="25D19428" w14:textId="1D3F6BCB" w:rsidR="003751D0" w:rsidRDefault="003751D0" w:rsidP="004D17A7">
      <w:r>
        <w:rPr>
          <w:rStyle w:val="CommentReference"/>
        </w:rPr>
        <w:annotationRef/>
      </w:r>
      <w:r>
        <w:rPr>
          <w:sz w:val="20"/>
          <w:szCs w:val="20"/>
        </w:rPr>
        <w:t>?not clear what these 3 sets are?</w:t>
      </w:r>
    </w:p>
  </w:comment>
  <w:comment w:id="2162" w:author="Trouet, Valerie M - (trouet) [2]" w:date="2022-10-18T16:46:00Z" w:initials="TVM(">
    <w:p w14:paraId="4E9E37B4" w14:textId="77777777" w:rsidR="00D764DE" w:rsidRDefault="00D764DE" w:rsidP="00D764DE">
      <w:r>
        <w:rPr>
          <w:rStyle w:val="CommentReference"/>
        </w:rPr>
        <w:annotationRef/>
      </w:r>
      <w:r>
        <w:rPr>
          <w:sz w:val="20"/>
          <w:szCs w:val="20"/>
        </w:rPr>
        <w:t>can you be more precise? what percentage rather than ‘several’</w:t>
      </w:r>
    </w:p>
  </w:comment>
  <w:comment w:id="2180" w:author="Trouet, Valerie M - (trouet) [2]" w:date="2022-10-18T16:40:00Z" w:initials="TVM(">
    <w:p w14:paraId="3935A3EE" w14:textId="77777777" w:rsidR="005B4BFE" w:rsidRDefault="005B4BFE" w:rsidP="005B4BFE">
      <w:r>
        <w:rPr>
          <w:rStyle w:val="CommentReference"/>
        </w:rPr>
        <w:annotationRef/>
      </w:r>
      <w:r>
        <w:rPr>
          <w:sz w:val="20"/>
          <w:szCs w:val="20"/>
        </w:rPr>
        <w:t>surely you can say something more interesting about this figure and the shapes of the distributions, rather than just that they ‘differed’? please give more detail!</w:t>
      </w:r>
    </w:p>
  </w:comment>
  <w:comment w:id="2272" w:author="Trouet, Valerie M - (trouet) [2]" w:date="2022-10-18T16:40:00Z" w:initials="TVM(">
    <w:p w14:paraId="59DEA904" w14:textId="77777777" w:rsidR="005B4BFE" w:rsidRDefault="005B4BFE" w:rsidP="005B4BFE">
      <w:r>
        <w:rPr>
          <w:rStyle w:val="CommentReference"/>
        </w:rPr>
        <w:annotationRef/>
      </w:r>
      <w:r>
        <w:rPr>
          <w:sz w:val="20"/>
          <w:szCs w:val="20"/>
        </w:rPr>
        <w:t>?not clear what these 3 sets are?</w:t>
      </w:r>
    </w:p>
  </w:comment>
  <w:comment w:id="2353" w:author="Trouet, Valerie M - (trouet) [2]" w:date="2022-10-18T16:43:00Z" w:initials="TVM(">
    <w:p w14:paraId="48DCCAF7" w14:textId="77777777" w:rsidR="00C33539" w:rsidRDefault="00C33539" w:rsidP="001C742E">
      <w:r>
        <w:rPr>
          <w:rStyle w:val="CommentReference"/>
        </w:rPr>
        <w:annotationRef/>
      </w:r>
      <w:r>
        <w:rPr>
          <w:sz w:val="20"/>
          <w:szCs w:val="20"/>
        </w:rPr>
        <w:t>order of figures need to be in line with their appearance in text. So either this needs to be Fig. 3 or you need to discuss Fig. 3 first</w:t>
      </w:r>
    </w:p>
  </w:comment>
  <w:comment w:id="2365" w:author="Trouet, Valerie M - (trouet) [2]" w:date="2022-10-18T16:46:00Z" w:initials="TVM(">
    <w:p w14:paraId="6B29AE23" w14:textId="77777777" w:rsidR="00724EDB" w:rsidRDefault="00724EDB" w:rsidP="00965989">
      <w:r>
        <w:rPr>
          <w:rStyle w:val="CommentReference"/>
        </w:rPr>
        <w:annotationRef/>
      </w:r>
      <w:r>
        <w:rPr>
          <w:sz w:val="20"/>
          <w:szCs w:val="20"/>
        </w:rPr>
        <w:t>? is this a term you have defined? what is chronology error?</w:t>
      </w:r>
    </w:p>
  </w:comment>
  <w:comment w:id="2362" w:author="Diane Thompson" w:date="2022-10-13T13:28:00Z" w:initials="DT">
    <w:p w14:paraId="568F86BB" w14:textId="3EA2A5D0" w:rsidR="00622654" w:rsidRDefault="00622654">
      <w:pPr>
        <w:pStyle w:val="CommentText"/>
      </w:pPr>
      <w:r>
        <w:rPr>
          <w:rStyle w:val="CommentReference"/>
        </w:rPr>
        <w:annotationRef/>
      </w:r>
      <w:r>
        <w:t xml:space="preserve">It would be helpful to show an </w:t>
      </w:r>
      <w:r w:rsidRPr="00622654">
        <w:t>illustrative</w:t>
      </w:r>
      <w:r>
        <w:t xml:space="preserve"> example here to support these results, using one of the chronologies.</w:t>
      </w:r>
    </w:p>
  </w:comment>
  <w:comment w:id="2378" w:author="Diane Thompson" w:date="2022-10-13T13:41:00Z" w:initials="DT">
    <w:p w14:paraId="4893E6F8" w14:textId="0887837D" w:rsidR="001F7278" w:rsidRDefault="001F7278">
      <w:pPr>
        <w:pStyle w:val="CommentText"/>
      </w:pPr>
      <w:r>
        <w:rPr>
          <w:rStyle w:val="CommentReference"/>
        </w:rPr>
        <w:annotationRef/>
      </w:r>
      <w:r>
        <w:t>The axes need labels here.</w:t>
      </w:r>
    </w:p>
  </w:comment>
  <w:comment w:id="2386" w:author="Trouet, Valerie M - (trouet) [2]" w:date="2022-10-18T16:46:00Z" w:initials="TVM(">
    <w:p w14:paraId="08FAA589" w14:textId="77777777" w:rsidR="00724EDB" w:rsidRDefault="00724EDB" w:rsidP="000A15B2">
      <w:r>
        <w:rPr>
          <w:rStyle w:val="CommentReference"/>
        </w:rPr>
        <w:annotationRef/>
      </w:r>
      <w:r>
        <w:rPr>
          <w:sz w:val="20"/>
          <w:szCs w:val="20"/>
        </w:rPr>
        <w:t>can you be more precise? what percentage rather than ‘several’</w:t>
      </w:r>
    </w:p>
  </w:comment>
  <w:comment w:id="2403" w:author="Diane Thompson" w:date="2022-10-13T13:35:00Z" w:initials="DT">
    <w:p w14:paraId="08214770" w14:textId="6CD537CD" w:rsidR="00622654" w:rsidRDefault="00622654">
      <w:pPr>
        <w:pStyle w:val="CommentText"/>
      </w:pPr>
      <w:r>
        <w:rPr>
          <w:rStyle w:val="CommentReference"/>
        </w:rPr>
        <w:annotationRef/>
      </w:r>
      <w:r>
        <w:t>Reword.  Again, failed the assumptions of the regression, not the tests (you cannot really fail normality or homoscedasticity test, you just reject the null…)</w:t>
      </w:r>
    </w:p>
  </w:comment>
  <w:comment w:id="2417" w:author="Trouet, Valerie M - (trouet) [2]" w:date="2022-10-18T16:49:00Z" w:initials="TVM(">
    <w:p w14:paraId="4BF90A0C" w14:textId="77777777" w:rsidR="002C1F0D" w:rsidRDefault="002C1F0D" w:rsidP="002A4691">
      <w:r>
        <w:rPr>
          <w:rStyle w:val="CommentReference"/>
        </w:rPr>
        <w:annotationRef/>
      </w:r>
      <w:r>
        <w:rPr>
          <w:sz w:val="20"/>
          <w:szCs w:val="20"/>
        </w:rPr>
        <w:t>? gridded data set? where in your paper are you working with a gridded data set?</w:t>
      </w:r>
    </w:p>
  </w:comment>
  <w:comment w:id="2408" w:author="Trouet, Valerie M - (trouet) [2]" w:date="2022-10-18T16:50:00Z" w:initials="TVM(">
    <w:p w14:paraId="4D229832" w14:textId="77777777" w:rsidR="002C1F0D" w:rsidRDefault="002C1F0D" w:rsidP="0027696D">
      <w:r>
        <w:rPr>
          <w:rStyle w:val="CommentReference"/>
        </w:rPr>
        <w:annotationRef/>
      </w:r>
      <w:r>
        <w:rPr>
          <w:sz w:val="20"/>
          <w:szCs w:val="20"/>
        </w:rPr>
        <w:t>this should be moved to the methods and should be made clear from the beginning there. From your methods as they are written now, I thought you chose a period of overlap of 60 years for all chronos</w:t>
      </w:r>
    </w:p>
  </w:comment>
  <w:comment w:id="2453" w:author="Diane Thompson" w:date="2022-10-13T13:41:00Z" w:initials="DT">
    <w:p w14:paraId="51CC10F9" w14:textId="2DA88DFF" w:rsidR="001F7278" w:rsidRDefault="001F7278">
      <w:pPr>
        <w:pStyle w:val="CommentText"/>
      </w:pPr>
      <w:r>
        <w:rPr>
          <w:rStyle w:val="CommentReference"/>
        </w:rPr>
        <w:annotationRef/>
      </w:r>
      <w:r>
        <w:t>Again label the axes in Fig 3</w:t>
      </w:r>
    </w:p>
  </w:comment>
  <w:comment w:id="2550" w:author="Trouet, Valerie M - (trouet) [2]" w:date="2022-10-18T16:51:00Z" w:initials="TVM(">
    <w:p w14:paraId="230C283A" w14:textId="77777777" w:rsidR="00BD1003" w:rsidRDefault="00BD1003" w:rsidP="00BF2B3E">
      <w:r>
        <w:rPr>
          <w:rStyle w:val="CommentReference"/>
        </w:rPr>
        <w:annotationRef/>
      </w:r>
      <w:r>
        <w:rPr>
          <w:sz w:val="20"/>
          <w:szCs w:val="20"/>
        </w:rPr>
        <w:t>? in the methods you are constantly talking about 50th and 90th percentile and now all of a sudden you talk about 5th and 95th. This is very confusing. need to be clearer in the methods.</w:t>
      </w:r>
    </w:p>
  </w:comment>
  <w:comment w:id="2568" w:author="Trouet, Valerie M - (trouet) [2]" w:date="2022-10-18T16:58:00Z" w:initials="TVM(">
    <w:p w14:paraId="76EC0FFE" w14:textId="77777777" w:rsidR="00F22EB3" w:rsidRDefault="00F22EB3" w:rsidP="00F22EB3">
      <w:r>
        <w:rPr>
          <w:rStyle w:val="CommentReference"/>
        </w:rPr>
        <w:annotationRef/>
      </w:r>
      <w:r>
        <w:rPr>
          <w:sz w:val="20"/>
          <w:szCs w:val="20"/>
        </w:rPr>
        <w:t>how is this different from ‘chronology error’? or are they the same? if so, use the same term consistently</w:t>
      </w:r>
    </w:p>
  </w:comment>
  <w:comment w:id="2644" w:author="Trouet, Valerie M - (trouet) [2]" w:date="2022-10-18T16:58:00Z" w:initials="TVM(">
    <w:p w14:paraId="45599F6A" w14:textId="44B62448" w:rsidR="00F22EB3" w:rsidRDefault="00F22EB3" w:rsidP="00C07672">
      <w:r>
        <w:rPr>
          <w:rStyle w:val="CommentReference"/>
        </w:rPr>
        <w:annotationRef/>
      </w:r>
      <w:r>
        <w:rPr>
          <w:sz w:val="20"/>
          <w:szCs w:val="20"/>
        </w:rPr>
        <w:t>how is this different from ‘chronology error’? or are they the same? if so, use the same term consistently</w:t>
      </w:r>
    </w:p>
  </w:comment>
  <w:comment w:id="2727" w:author="Trouet, Valerie M - (trouet) [2]" w:date="2022-10-18T17:02:00Z" w:initials="TVM(">
    <w:p w14:paraId="0DCB2080" w14:textId="77777777" w:rsidR="005666EB" w:rsidRDefault="005666EB" w:rsidP="00BA15E5">
      <w:r>
        <w:rPr>
          <w:rStyle w:val="CommentReference"/>
        </w:rPr>
        <w:annotationRef/>
      </w:r>
      <w:r>
        <w:rPr>
          <w:sz w:val="20"/>
          <w:szCs w:val="20"/>
        </w:rPr>
        <w:t>is this the same as the prediction intervals you have been talking about so far? then please call it prediction intervals. If not, then clarify what is different. You can’t be talking about prediction intervals your entire results section and then all of a sudden talk about reconstruction intervals at the start of the discussion section.</w:t>
      </w:r>
    </w:p>
  </w:comment>
  <w:comment w:id="2732" w:author="Trouet, Valerie M - (trouet) [2]" w:date="2022-10-18T17:07:00Z" w:initials="TVM(">
    <w:p w14:paraId="6AADCD73" w14:textId="77777777" w:rsidR="00873135" w:rsidRDefault="00873135" w:rsidP="008F5C4B">
      <w:r>
        <w:rPr>
          <w:rStyle w:val="CommentReference"/>
        </w:rPr>
        <w:annotationRef/>
      </w:r>
      <w:r>
        <w:rPr>
          <w:sz w:val="20"/>
          <w:szCs w:val="20"/>
        </w:rPr>
        <w:t>? no idea where this number comes from all of a sudden? very confusing</w:t>
      </w:r>
    </w:p>
  </w:comment>
  <w:comment w:id="2754" w:author="Trouet, Valerie M - (trouet) [2]" w:date="2022-10-19T10:44:00Z" w:initials="TVM(">
    <w:p w14:paraId="1A7F4E2E" w14:textId="77777777" w:rsidR="00493180" w:rsidRDefault="00493180" w:rsidP="00C746E5">
      <w:r>
        <w:rPr>
          <w:rStyle w:val="CommentReference"/>
        </w:rPr>
        <w:annotationRef/>
      </w:r>
      <w:r>
        <w:rPr>
          <w:sz w:val="20"/>
          <w:szCs w:val="20"/>
        </w:rPr>
        <w:t>? I think this is the first time you mention this. This should be explained in the methods.</w:t>
      </w:r>
    </w:p>
  </w:comment>
  <w:comment w:id="2794" w:author="Diane Thompson" w:date="2022-10-13T14:08:00Z" w:initials="DT">
    <w:p w14:paraId="771D6FA5" w14:textId="77777777" w:rsidR="00AE0ABF" w:rsidRDefault="00AE0ABF" w:rsidP="00AE0ABF">
      <w:pPr>
        <w:pStyle w:val="CommentText"/>
      </w:pPr>
      <w:r>
        <w:rPr>
          <w:rStyle w:val="CommentReference"/>
        </w:rPr>
        <w:annotationRef/>
      </w:r>
      <w:r>
        <w:t>It’s also consistent in direction (all negative correlations).  It would be worth expanding on the interpretation / directionality of that bias.</w:t>
      </w:r>
    </w:p>
  </w:comment>
  <w:comment w:id="2850" w:author="Trouet, Valerie M - (trouet) [2]" w:date="2022-10-19T10:47:00Z" w:initials="TVM(">
    <w:p w14:paraId="4A196AD5" w14:textId="77777777" w:rsidR="00033335" w:rsidRDefault="00033335" w:rsidP="004632DB">
      <w:r>
        <w:rPr>
          <w:rStyle w:val="CommentReference"/>
        </w:rPr>
        <w:annotationRef/>
      </w:r>
      <w:r>
        <w:rPr>
          <w:sz w:val="20"/>
          <w:szCs w:val="20"/>
        </w:rPr>
        <w:t>‘better’ is a very vague term, what do you mean? more precisely? be specific in your wording.</w:t>
      </w:r>
    </w:p>
  </w:comment>
  <w:comment w:id="2948" w:author="Diane Thompson" w:date="2022-10-13T14:06:00Z" w:initials="DT">
    <w:p w14:paraId="487BAD7C" w14:textId="6A6A0B36" w:rsidR="00757818" w:rsidRDefault="00757818">
      <w:pPr>
        <w:pStyle w:val="CommentText"/>
      </w:pPr>
      <w:r>
        <w:rPr>
          <w:rStyle w:val="CommentReference"/>
        </w:rPr>
        <w:annotationRef/>
      </w:r>
      <w:r>
        <w:t>This is a very nice &amp; clear summary figure!</w:t>
      </w:r>
    </w:p>
  </w:comment>
  <w:comment w:id="2958" w:author="Diane Thompson" w:date="2022-10-13T14:08:00Z" w:initials="DT">
    <w:p w14:paraId="013CF3E8" w14:textId="2DC73835" w:rsidR="00757818" w:rsidRDefault="00757818">
      <w:pPr>
        <w:pStyle w:val="CommentText"/>
      </w:pPr>
      <w:r>
        <w:rPr>
          <w:rStyle w:val="CommentReference"/>
        </w:rPr>
        <w:annotationRef/>
      </w:r>
      <w:r>
        <w:t>It’s also consistent in direction (all negative correlations).  It would be worth expanding on the interpretation / directionality of that bias.</w:t>
      </w:r>
    </w:p>
  </w:comment>
  <w:comment w:id="2973" w:author="Trouet, Valerie M - (trouet) [2]" w:date="2022-10-19T10:53:00Z" w:initials="TVM(">
    <w:p w14:paraId="2DCC0AAD" w14:textId="77777777" w:rsidR="00C00D31" w:rsidRDefault="00C00D31" w:rsidP="00F6525F">
      <w:r>
        <w:rPr>
          <w:rStyle w:val="CommentReference"/>
        </w:rPr>
        <w:annotationRef/>
      </w:r>
      <w:r>
        <w:rPr>
          <w:sz w:val="20"/>
          <w:szCs w:val="20"/>
        </w:rPr>
        <w:t>what method?</w:t>
      </w:r>
    </w:p>
  </w:comment>
  <w:comment w:id="3002" w:author="Trouet, Valerie M - (trouet) [2]" w:date="2022-10-19T10:57:00Z" w:initials="TVM(">
    <w:p w14:paraId="265573BB" w14:textId="77777777" w:rsidR="000B3929" w:rsidRDefault="000B3929" w:rsidP="0006358B">
      <w:r>
        <w:rPr>
          <w:rStyle w:val="CommentReference"/>
        </w:rPr>
        <w:annotationRef/>
      </w:r>
      <w:r>
        <w:rPr>
          <w:sz w:val="20"/>
          <w:szCs w:val="20"/>
        </w:rPr>
        <w:t>Fig. 1b shows this for calibration and verification, but shows that SAIs are fixed, which is different from what you write here and earlier in the text.</w:t>
      </w:r>
    </w:p>
  </w:comment>
  <w:comment w:id="3017" w:author="Trouet, Valerie M - (trouet) [2]" w:date="2022-10-19T10:58:00Z" w:initials="TVM(">
    <w:p w14:paraId="731658CD" w14:textId="77777777" w:rsidR="000B3929" w:rsidRDefault="000B3929" w:rsidP="00AE3F5A">
      <w:r>
        <w:rPr>
          <w:rStyle w:val="CommentReference"/>
        </w:rPr>
        <w:annotationRef/>
      </w:r>
      <w:r>
        <w:rPr>
          <w:sz w:val="20"/>
          <w:szCs w:val="20"/>
        </w:rPr>
        <w:t>? not sure what you mean by ‘final reconstruction’? use the same term as you used earlier in the text</w:t>
      </w:r>
    </w:p>
  </w:comment>
  <w:comment w:id="3019" w:author="Trouet, Valerie M - (trouet) [2]" w:date="2022-10-19T11:00:00Z" w:initials="TVM(">
    <w:p w14:paraId="5026C054" w14:textId="77777777" w:rsidR="000B3929" w:rsidRDefault="000B3929" w:rsidP="00C7543A">
      <w:r>
        <w:rPr>
          <w:rStyle w:val="CommentReference"/>
        </w:rPr>
        <w:annotationRef/>
      </w:r>
      <w:r>
        <w:rPr>
          <w:sz w:val="20"/>
          <w:szCs w:val="20"/>
        </w:rPr>
        <w:t>independence from what? and is this really true? shouldn’t also the climate data have high AR1 for this to be true?</w:t>
      </w:r>
    </w:p>
  </w:comment>
  <w:comment w:id="3176" w:author="Diane Thompson" w:date="2022-10-13T14:29:00Z" w:initials="DT">
    <w:p w14:paraId="76FE3522" w14:textId="570A8E6D" w:rsidR="00586AB9" w:rsidRDefault="00586AB9">
      <w:pPr>
        <w:pStyle w:val="CommentText"/>
      </w:pPr>
      <w:r>
        <w:rPr>
          <w:rStyle w:val="CommentReference"/>
        </w:rPr>
        <w:annotationRef/>
      </w:r>
      <w:r>
        <w:t>I’d recommend ending with a forward looking statement about future work and recommendations for the community based on these results.  I made a suggestion for this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84A9568" w15:done="0"/>
  <w15:commentEx w15:paraId="5010130A" w15:done="0"/>
  <w15:commentEx w15:paraId="68DD813F" w15:done="0"/>
  <w15:commentEx w15:paraId="19F8A91C" w15:done="0"/>
  <w15:commentEx w15:paraId="55DD97D8" w15:done="1"/>
  <w15:commentEx w15:paraId="19F169FD" w15:done="1"/>
  <w15:commentEx w15:paraId="6F83A16D" w15:done="1"/>
  <w15:commentEx w15:paraId="290076D5" w15:done="0"/>
  <w15:commentEx w15:paraId="178BA848" w15:done="1"/>
  <w15:commentEx w15:paraId="2B1DB011" w15:done="0"/>
  <w15:commentEx w15:paraId="78B1F9BC" w15:done="0"/>
  <w15:commentEx w15:paraId="207E2F6E" w15:done="0"/>
  <w15:commentEx w15:paraId="4917C852" w15:done="0"/>
  <w15:commentEx w15:paraId="5103A41D" w15:done="0"/>
  <w15:commentEx w15:paraId="725EF3E3" w15:done="0"/>
  <w15:commentEx w15:paraId="45D14F06" w15:done="0"/>
  <w15:commentEx w15:paraId="309D4F03" w15:done="0"/>
  <w15:commentEx w15:paraId="009D2074" w15:done="0"/>
  <w15:commentEx w15:paraId="77D7D1B0" w15:done="1"/>
  <w15:commentEx w15:paraId="56DAF5F1" w15:done="0"/>
  <w15:commentEx w15:paraId="5DD9A911" w15:done="0"/>
  <w15:commentEx w15:paraId="2A58EFF0" w15:done="0"/>
  <w15:commentEx w15:paraId="29B665B9" w15:done="1"/>
  <w15:commentEx w15:paraId="291A3E77" w15:done="1"/>
  <w15:commentEx w15:paraId="581E1794" w15:done="1"/>
  <w15:commentEx w15:paraId="1FA270DB" w15:done="1"/>
  <w15:commentEx w15:paraId="6CCA4BE1" w15:done="1"/>
  <w15:commentEx w15:paraId="723375AC" w15:done="1"/>
  <w15:commentEx w15:paraId="00F82222" w15:done="1"/>
  <w15:commentEx w15:paraId="4A421D0F" w15:done="1"/>
  <w15:commentEx w15:paraId="66DC7C5B" w15:done="1"/>
  <w15:commentEx w15:paraId="19301669" w15:done="1"/>
  <w15:commentEx w15:paraId="734AAD52" w15:done="1"/>
  <w15:commentEx w15:paraId="1F06C9F2" w15:done="1"/>
  <w15:commentEx w15:paraId="5E010EB4" w15:done="1"/>
  <w15:commentEx w15:paraId="6A014CA2" w15:done="1"/>
  <w15:commentEx w15:paraId="0913E768" w15:done="1"/>
  <w15:commentEx w15:paraId="059886A2" w15:done="1"/>
  <w15:commentEx w15:paraId="3AF0B5CC" w15:done="1"/>
  <w15:commentEx w15:paraId="599B651B" w15:done="1"/>
  <w15:commentEx w15:paraId="4B902BB1" w15:done="1"/>
  <w15:commentEx w15:paraId="5205AE20" w15:done="1"/>
  <w15:commentEx w15:paraId="755DB829" w15:done="0"/>
  <w15:commentEx w15:paraId="3ED89DD3" w15:done="1"/>
  <w15:commentEx w15:paraId="2D23A410" w15:done="1"/>
  <w15:commentEx w15:paraId="570CDB23" w15:done="0"/>
  <w15:commentEx w15:paraId="4746C213" w15:done="1"/>
  <w15:commentEx w15:paraId="286FA540" w15:done="0"/>
  <w15:commentEx w15:paraId="0AAF5585" w15:done="1"/>
  <w15:commentEx w15:paraId="6AD2B7A2" w15:done="1"/>
  <w15:commentEx w15:paraId="25D19428" w15:done="0"/>
  <w15:commentEx w15:paraId="4E9E37B4" w15:done="1"/>
  <w15:commentEx w15:paraId="3935A3EE" w15:done="1"/>
  <w15:commentEx w15:paraId="59DEA904" w15:done="1"/>
  <w15:commentEx w15:paraId="48DCCAF7" w15:done="1"/>
  <w15:commentEx w15:paraId="6B29AE23" w15:done="1"/>
  <w15:commentEx w15:paraId="568F86BB" w15:done="1"/>
  <w15:commentEx w15:paraId="4893E6F8" w15:done="1"/>
  <w15:commentEx w15:paraId="08FAA589" w15:done="0"/>
  <w15:commentEx w15:paraId="08214770" w15:done="0"/>
  <w15:commentEx w15:paraId="4BF90A0C" w15:done="0"/>
  <w15:commentEx w15:paraId="4D229832" w15:done="0"/>
  <w15:commentEx w15:paraId="51CC10F9" w15:done="1"/>
  <w15:commentEx w15:paraId="230C283A" w15:done="0"/>
  <w15:commentEx w15:paraId="76EC0FFE" w15:done="1"/>
  <w15:commentEx w15:paraId="45599F6A" w15:done="0"/>
  <w15:commentEx w15:paraId="0DCB2080" w15:done="1"/>
  <w15:commentEx w15:paraId="6AADCD73" w15:done="1"/>
  <w15:commentEx w15:paraId="1A7F4E2E" w15:done="0"/>
  <w15:commentEx w15:paraId="771D6FA5" w15:done="1"/>
  <w15:commentEx w15:paraId="4A196AD5" w15:done="1"/>
  <w15:commentEx w15:paraId="487BAD7C" w15:done="1"/>
  <w15:commentEx w15:paraId="013CF3E8" w15:done="1"/>
  <w15:commentEx w15:paraId="2DCC0AAD" w15:done="0"/>
  <w15:commentEx w15:paraId="265573BB" w15:done="1"/>
  <w15:commentEx w15:paraId="731658CD" w15:done="1"/>
  <w15:commentEx w15:paraId="5026C054" w15:done="1"/>
  <w15:commentEx w15:paraId="76FE352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EFB363" w16cex:dateUtc="2022-10-11T16:18:00Z"/>
  <w16cex:commentExtensible w16cex:durableId="26EFB4EE" w16cex:dateUtc="2022-10-11T16:25:00Z"/>
  <w16cex:commentExtensible w16cex:durableId="26EFB4CA" w16cex:dateUtc="2022-10-11T16:24:00Z"/>
  <w16cex:commentExtensible w16cex:durableId="26EFB58A" w16cex:dateUtc="2022-10-11T16:27:00Z"/>
  <w16cex:commentExtensible w16cex:durableId="26E823C4" w16cex:dateUtc="2022-10-05T22:39:00Z"/>
  <w16cex:commentExtensible w16cex:durableId="26E82466" w16cex:dateUtc="2022-10-05T22:42:00Z"/>
  <w16cex:commentExtensible w16cex:durableId="26E82514" w16cex:dateUtc="2022-10-05T22:45:00Z"/>
  <w16cex:commentExtensible w16cex:durableId="26E8257F" w16cex:dateUtc="2022-10-05T22:47:00Z"/>
  <w16cex:commentExtensible w16cex:durableId="26FBCEDC" w16cex:dateUtc="2022-10-05T22:39:00Z"/>
  <w16cex:commentExtensible w16cex:durableId="26EFB874" w16cex:dateUtc="2022-10-11T16:40:00Z"/>
  <w16cex:commentExtensible w16cex:durableId="26E82755" w16cex:dateUtc="2022-10-05T22:55:00Z"/>
  <w16cex:commentExtensible w16cex:durableId="26F803DB" w16cex:dateUtc="2022-10-17T23:39:00Z"/>
  <w16cex:commentExtensible w16cex:durableId="26F80403" w16cex:dateUtc="2022-10-17T23:40:00Z"/>
  <w16cex:commentExtensible w16cex:durableId="26F80459" w16cex:dateUtc="2022-10-17T23:42:00Z"/>
  <w16cex:commentExtensible w16cex:durableId="26F8049C" w16cex:dateUtc="2022-10-17T23:43:00Z"/>
  <w16cex:commentExtensible w16cex:durableId="26F80503" w16cex:dateUtc="2022-10-17T23:44:00Z"/>
  <w16cex:commentExtensible w16cex:durableId="26F8051D" w16cex:dateUtc="2022-10-17T23:45:00Z"/>
  <w16cex:commentExtensible w16cex:durableId="26F805D6" w16cex:dateUtc="2022-10-17T23:48:00Z"/>
  <w16cex:commentExtensible w16cex:durableId="26F805FD" w16cex:dateUtc="2022-10-17T23:49:00Z"/>
  <w16cex:commentExtensible w16cex:durableId="26F8074D" w16cex:dateUtc="2022-10-17T23:54:00Z"/>
  <w16cex:commentExtensible w16cex:durableId="26F80787" w16cex:dateUtc="2022-10-17T23:55:00Z"/>
  <w16cex:commentExtensible w16cex:durableId="26EFE3F9" w16cex:dateUtc="2022-10-11T19:45:00Z"/>
  <w16cex:commentExtensible w16cex:durableId="26F8084B" w16cex:dateUtc="2022-10-17T23:58:00Z"/>
  <w16cex:commentExtensible w16cex:durableId="26EFE48E" w16cex:dateUtc="2022-10-11T19:48:00Z"/>
  <w16cex:commentExtensible w16cex:durableId="26F808F1" w16cex:dateUtc="2022-10-18T00:01:00Z"/>
  <w16cex:commentExtensible w16cex:durableId="26F80A8A" w16cex:dateUtc="2022-10-18T00:08:00Z"/>
  <w16cex:commentExtensible w16cex:durableId="26EFE55E" w16cex:dateUtc="2022-10-11T19:51:00Z"/>
  <w16cex:commentExtensible w16cex:durableId="26F809D1" w16cex:dateUtc="2022-10-18T00:05:00Z"/>
  <w16cex:commentExtensible w16cex:durableId="26FE4A76" w16cex:dateUtc="2022-10-12T01:59:00Z"/>
  <w16cex:commentExtensible w16cex:durableId="26FE4A75" w16cex:dateUtc="2022-10-12T02:00:00Z"/>
  <w16cex:commentExtensible w16cex:durableId="26F80AEA" w16cex:dateUtc="2022-10-18T00:10:00Z"/>
  <w16cex:commentExtensible w16cex:durableId="26EFE68D" w16cex:dateUtc="2022-10-11T19:56:00Z"/>
  <w16cex:commentExtensible w16cex:durableId="26F03A08" w16cex:dateUtc="2022-10-12T01:52:00Z"/>
  <w16cex:commentExtensible w16cex:durableId="26F80CB1" w16cex:dateUtc="2022-10-18T00:17:00Z"/>
  <w16cex:commentExtensible w16cex:durableId="26F80CCC" w16cex:dateUtc="2022-10-18T00:18:00Z"/>
  <w16cex:commentExtensible w16cex:durableId="26F03B01" w16cex:dateUtc="2022-10-12T01:57:00Z"/>
  <w16cex:commentExtensible w16cex:durableId="26F9288D" w16cex:dateUtc="2022-10-18T20:28:00Z"/>
  <w16cex:commentExtensible w16cex:durableId="26F03B7C" w16cex:dateUtc="2022-10-12T01:59:00Z"/>
  <w16cex:commentExtensible w16cex:durableId="26F03BD8" w16cex:dateUtc="2022-10-12T02:00:00Z"/>
  <w16cex:commentExtensible w16cex:durableId="26F912E3" w16cex:dateUtc="2022-10-18T18:56:00Z"/>
  <w16cex:commentExtensible w16cex:durableId="26FE5EC3" w16cex:dateUtc="2022-10-18T21:18:00Z"/>
  <w16cex:commentExtensible w16cex:durableId="26F03CDC" w16cex:dateUtc="2022-10-12T02:05:00Z"/>
  <w16cex:commentExtensible w16cex:durableId="26F92853" w16cex:dateUtc="2022-10-18T20:27:00Z"/>
  <w16cex:commentExtensible w16cex:durableId="26F91B00" w16cex:dateUtc="2022-10-18T19:30:00Z"/>
  <w16cex:commentExtensible w16cex:durableId="26F91ADB" w16cex:dateUtc="2022-10-18T19:30:00Z"/>
  <w16cex:commentExtensible w16cex:durableId="26F93442" w16cex:dateUtc="2022-10-18T21:18:00Z"/>
  <w16cex:commentExtensible w16cex:durableId="26F9345E" w16cex:dateUtc="2022-10-18T21:19:00Z"/>
  <w16cex:commentExtensible w16cex:durableId="26F934B7" w16cex:dateUtc="2022-10-18T21:20:00Z"/>
  <w16cex:commentExtensible w16cex:durableId="26F93570" w16cex:dateUtc="2022-10-18T21:23:00Z"/>
  <w16cex:commentExtensible w16cex:durableId="26F95595" w16cex:dateUtc="2022-10-18T23:40:00Z"/>
  <w16cex:commentExtensible w16cex:durableId="26F9556A" w16cex:dateUtc="2022-10-18T23:40:00Z"/>
  <w16cex:commentExtensible w16cex:durableId="26FE69DC" w16cex:dateUtc="2022-10-18T23:46:00Z"/>
  <w16cex:commentExtensible w16cex:durableId="2707924F" w16cex:dateUtc="2022-10-18T23:40:00Z"/>
  <w16cex:commentExtensible w16cex:durableId="2707924E" w16cex:dateUtc="2022-10-18T23:40:00Z"/>
  <w16cex:commentExtensible w16cex:durableId="26F9562B" w16cex:dateUtc="2022-10-18T23:43:00Z"/>
  <w16cex:commentExtensible w16cex:durableId="26F956D9" w16cex:dateUtc="2022-10-18T23:46:00Z"/>
  <w16cex:commentExtensible w16cex:durableId="26F290F4" w16cex:dateUtc="2022-10-13T20:28:00Z"/>
  <w16cex:commentExtensible w16cex:durableId="26F29411" w16cex:dateUtc="2022-10-13T20:41:00Z"/>
  <w16cex:commentExtensible w16cex:durableId="26F956F5" w16cex:dateUtc="2022-10-18T23:46:00Z"/>
  <w16cex:commentExtensible w16cex:durableId="26F2929B" w16cex:dateUtc="2022-10-13T20:35:00Z"/>
  <w16cex:commentExtensible w16cex:durableId="26F9578D" w16cex:dateUtc="2022-10-18T23:49:00Z"/>
  <w16cex:commentExtensible w16cex:durableId="26F957C9" w16cex:dateUtc="2022-10-18T23:50:00Z"/>
  <w16cex:commentExtensible w16cex:durableId="26F2941F" w16cex:dateUtc="2022-10-13T20:41:00Z"/>
  <w16cex:commentExtensible w16cex:durableId="26F9582F" w16cex:dateUtc="2022-10-18T23:51:00Z"/>
  <w16cex:commentExtensible w16cex:durableId="26F95A18" w16cex:dateUtc="2022-10-18T23:58:00Z"/>
  <w16cex:commentExtensible w16cex:durableId="26F959A9" w16cex:dateUtc="2022-10-18T23:58:00Z"/>
  <w16cex:commentExtensible w16cex:durableId="26F95A91" w16cex:dateUtc="2022-10-19T00:02:00Z"/>
  <w16cex:commentExtensible w16cex:durableId="26F95BBE" w16cex:dateUtc="2022-10-19T00:07:00Z"/>
  <w16cex:commentExtensible w16cex:durableId="26FA5376" w16cex:dateUtc="2022-10-19T17:44:00Z"/>
  <w16cex:commentExtensible w16cex:durableId="2707C438" w16cex:dateUtc="2022-10-13T21:08:00Z"/>
  <w16cex:commentExtensible w16cex:durableId="26FA5424" w16cex:dateUtc="2022-10-19T17:47:00Z"/>
  <w16cex:commentExtensible w16cex:durableId="26F299EE" w16cex:dateUtc="2022-10-13T21:06:00Z"/>
  <w16cex:commentExtensible w16cex:durableId="26F29A46" w16cex:dateUtc="2022-10-13T21:08:00Z"/>
  <w16cex:commentExtensible w16cex:durableId="26FA55C7" w16cex:dateUtc="2022-10-19T17:53:00Z"/>
  <w16cex:commentExtensible w16cex:durableId="26FA56A2" w16cex:dateUtc="2022-10-19T17:57:00Z"/>
  <w16cex:commentExtensible w16cex:durableId="26FA56F1" w16cex:dateUtc="2022-10-19T17:58:00Z"/>
  <w16cex:commentExtensible w16cex:durableId="26FA5738" w16cex:dateUtc="2022-10-19T18:00:00Z"/>
  <w16cex:commentExtensible w16cex:durableId="26F29F4C" w16cex:dateUtc="2022-10-13T21: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84A9568" w16cid:durableId="26EFB363"/>
  <w16cid:commentId w16cid:paraId="5010130A" w16cid:durableId="26EFB4EE"/>
  <w16cid:commentId w16cid:paraId="68DD813F" w16cid:durableId="26EFB4CA"/>
  <w16cid:commentId w16cid:paraId="19F8A91C" w16cid:durableId="26EFB58A"/>
  <w16cid:commentId w16cid:paraId="55DD97D8" w16cid:durableId="26E823C4"/>
  <w16cid:commentId w16cid:paraId="19F169FD" w16cid:durableId="26E82466"/>
  <w16cid:commentId w16cid:paraId="6F83A16D" w16cid:durableId="26E82514"/>
  <w16cid:commentId w16cid:paraId="290076D5" w16cid:durableId="26E8257F"/>
  <w16cid:commentId w16cid:paraId="178BA848" w16cid:durableId="26FBCEDC"/>
  <w16cid:commentId w16cid:paraId="2B1DB011" w16cid:durableId="26EFB874"/>
  <w16cid:commentId w16cid:paraId="78B1F9BC" w16cid:durableId="26E82755"/>
  <w16cid:commentId w16cid:paraId="207E2F6E" w16cid:durableId="26F803DB"/>
  <w16cid:commentId w16cid:paraId="4917C852" w16cid:durableId="26F80403"/>
  <w16cid:commentId w16cid:paraId="5103A41D" w16cid:durableId="26F80459"/>
  <w16cid:commentId w16cid:paraId="725EF3E3" w16cid:durableId="26F8049C"/>
  <w16cid:commentId w16cid:paraId="45D14F06" w16cid:durableId="26F80503"/>
  <w16cid:commentId w16cid:paraId="309D4F03" w16cid:durableId="26F8051D"/>
  <w16cid:commentId w16cid:paraId="009D2074" w16cid:durableId="26F805D6"/>
  <w16cid:commentId w16cid:paraId="77D7D1B0" w16cid:durableId="26F805FD"/>
  <w16cid:commentId w16cid:paraId="56DAF5F1" w16cid:durableId="26F8074D"/>
  <w16cid:commentId w16cid:paraId="5DD9A911" w16cid:durableId="26F80787"/>
  <w16cid:commentId w16cid:paraId="2A58EFF0" w16cid:durableId="26EFE3F9"/>
  <w16cid:commentId w16cid:paraId="29B665B9" w16cid:durableId="26F8084B"/>
  <w16cid:commentId w16cid:paraId="291A3E77" w16cid:durableId="26EFE48E"/>
  <w16cid:commentId w16cid:paraId="581E1794" w16cid:durableId="26F808F1"/>
  <w16cid:commentId w16cid:paraId="1FA270DB" w16cid:durableId="26F80A8A"/>
  <w16cid:commentId w16cid:paraId="6CCA4BE1" w16cid:durableId="26EFE55E"/>
  <w16cid:commentId w16cid:paraId="723375AC" w16cid:durableId="26F809D1"/>
  <w16cid:commentId w16cid:paraId="00F82222" w16cid:durableId="26FE4A76"/>
  <w16cid:commentId w16cid:paraId="4A421D0F" w16cid:durableId="26FE4A75"/>
  <w16cid:commentId w16cid:paraId="66DC7C5B" w16cid:durableId="26F80AEA"/>
  <w16cid:commentId w16cid:paraId="19301669" w16cid:durableId="26EFE68D"/>
  <w16cid:commentId w16cid:paraId="734AAD52" w16cid:durableId="26F03A08"/>
  <w16cid:commentId w16cid:paraId="1F06C9F2" w16cid:durableId="26F80CB1"/>
  <w16cid:commentId w16cid:paraId="5E010EB4" w16cid:durableId="26F80CCC"/>
  <w16cid:commentId w16cid:paraId="6A014CA2" w16cid:durableId="26F03B01"/>
  <w16cid:commentId w16cid:paraId="0913E768" w16cid:durableId="26F9288D"/>
  <w16cid:commentId w16cid:paraId="059886A2" w16cid:durableId="26F03B7C"/>
  <w16cid:commentId w16cid:paraId="3AF0B5CC" w16cid:durableId="26F03BD8"/>
  <w16cid:commentId w16cid:paraId="599B651B" w16cid:durableId="26F912E3"/>
  <w16cid:commentId w16cid:paraId="4B902BB1" w16cid:durableId="26FE5EC3"/>
  <w16cid:commentId w16cid:paraId="5205AE20" w16cid:durableId="26F03CDC"/>
  <w16cid:commentId w16cid:paraId="755DB829" w16cid:durableId="26F92853"/>
  <w16cid:commentId w16cid:paraId="3ED89DD3" w16cid:durableId="26F91B00"/>
  <w16cid:commentId w16cid:paraId="2D23A410" w16cid:durableId="26F91ADB"/>
  <w16cid:commentId w16cid:paraId="570CDB23" w16cid:durableId="26F93442"/>
  <w16cid:commentId w16cid:paraId="4746C213" w16cid:durableId="26F9345E"/>
  <w16cid:commentId w16cid:paraId="286FA540" w16cid:durableId="26F934B7"/>
  <w16cid:commentId w16cid:paraId="0AAF5585" w16cid:durableId="26F93570"/>
  <w16cid:commentId w16cid:paraId="6AD2B7A2" w16cid:durableId="26F95595"/>
  <w16cid:commentId w16cid:paraId="25D19428" w16cid:durableId="26F9556A"/>
  <w16cid:commentId w16cid:paraId="4E9E37B4" w16cid:durableId="26FE69DC"/>
  <w16cid:commentId w16cid:paraId="3935A3EE" w16cid:durableId="2707924F"/>
  <w16cid:commentId w16cid:paraId="59DEA904" w16cid:durableId="2707924E"/>
  <w16cid:commentId w16cid:paraId="48DCCAF7" w16cid:durableId="26F9562B"/>
  <w16cid:commentId w16cid:paraId="6B29AE23" w16cid:durableId="26F956D9"/>
  <w16cid:commentId w16cid:paraId="568F86BB" w16cid:durableId="26F290F4"/>
  <w16cid:commentId w16cid:paraId="4893E6F8" w16cid:durableId="26F29411"/>
  <w16cid:commentId w16cid:paraId="08FAA589" w16cid:durableId="26F956F5"/>
  <w16cid:commentId w16cid:paraId="08214770" w16cid:durableId="26F2929B"/>
  <w16cid:commentId w16cid:paraId="4BF90A0C" w16cid:durableId="26F9578D"/>
  <w16cid:commentId w16cid:paraId="4D229832" w16cid:durableId="26F957C9"/>
  <w16cid:commentId w16cid:paraId="51CC10F9" w16cid:durableId="26F2941F"/>
  <w16cid:commentId w16cid:paraId="230C283A" w16cid:durableId="26F9582F"/>
  <w16cid:commentId w16cid:paraId="76EC0FFE" w16cid:durableId="26F95A18"/>
  <w16cid:commentId w16cid:paraId="45599F6A" w16cid:durableId="26F959A9"/>
  <w16cid:commentId w16cid:paraId="0DCB2080" w16cid:durableId="26F95A91"/>
  <w16cid:commentId w16cid:paraId="6AADCD73" w16cid:durableId="26F95BBE"/>
  <w16cid:commentId w16cid:paraId="1A7F4E2E" w16cid:durableId="26FA5376"/>
  <w16cid:commentId w16cid:paraId="771D6FA5" w16cid:durableId="2707C438"/>
  <w16cid:commentId w16cid:paraId="4A196AD5" w16cid:durableId="26FA5424"/>
  <w16cid:commentId w16cid:paraId="487BAD7C" w16cid:durableId="26F299EE"/>
  <w16cid:commentId w16cid:paraId="013CF3E8" w16cid:durableId="26F29A46"/>
  <w16cid:commentId w16cid:paraId="2DCC0AAD" w16cid:durableId="26FA55C7"/>
  <w16cid:commentId w16cid:paraId="265573BB" w16cid:durableId="26FA56A2"/>
  <w16cid:commentId w16cid:paraId="731658CD" w16cid:durableId="26FA56F1"/>
  <w16cid:commentId w16cid:paraId="5026C054" w16cid:durableId="26FA5738"/>
  <w16cid:commentId w16cid:paraId="76FE3522" w16cid:durableId="26F29F4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altName w:val="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281F28"/>
    <w:multiLevelType w:val="hybridMultilevel"/>
    <w:tmpl w:val="037CEF5C"/>
    <w:lvl w:ilvl="0" w:tplc="BC6E55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EC64525"/>
    <w:multiLevelType w:val="hybridMultilevel"/>
    <w:tmpl w:val="50ECE8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B674ADE"/>
    <w:multiLevelType w:val="hybridMultilevel"/>
    <w:tmpl w:val="41A6DB24"/>
    <w:lvl w:ilvl="0" w:tplc="899A3B6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020071B"/>
    <w:multiLevelType w:val="hybridMultilevel"/>
    <w:tmpl w:val="B33EDE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7393D1C"/>
    <w:multiLevelType w:val="hybridMultilevel"/>
    <w:tmpl w:val="3526653A"/>
    <w:lvl w:ilvl="0" w:tplc="698A6F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83980831">
    <w:abstractNumId w:val="2"/>
  </w:num>
  <w:num w:numId="2" w16cid:durableId="1073965429">
    <w:abstractNumId w:val="3"/>
  </w:num>
  <w:num w:numId="3" w16cid:durableId="862480141">
    <w:abstractNumId w:val="4"/>
  </w:num>
  <w:num w:numId="4" w16cid:durableId="759057772">
    <w:abstractNumId w:val="0"/>
  </w:num>
  <w:num w:numId="5" w16cid:durableId="158572785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vid Edge">
    <w15:presenceInfo w15:providerId="Windows Live" w15:userId="32f605b86079eeb9"/>
  </w15:person>
  <w15:person w15:author="Microsoft Office User">
    <w15:presenceInfo w15:providerId="None" w15:userId="Microsoft Office User"/>
  </w15:person>
  <w15:person w15:author="Trouet, Valerie M - (trouet)">
    <w15:presenceInfo w15:providerId="AD" w15:userId="S::trouet@email.arizona.edu::060ea8aa-a7dc-4c70-a0d9-d6205b5f23e7"/>
  </w15:person>
  <w15:person w15:author="Trouet, Valerie M - (trouet) [2]">
    <w15:presenceInfo w15:providerId="AD" w15:userId="S::trouet@arizona.edu::060ea8aa-a7dc-4c70-a0d9-d6205b5f23e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9B7"/>
    <w:rsid w:val="00003145"/>
    <w:rsid w:val="00006712"/>
    <w:rsid w:val="0000756F"/>
    <w:rsid w:val="0001145C"/>
    <w:rsid w:val="000139A2"/>
    <w:rsid w:val="000141D8"/>
    <w:rsid w:val="00016C5B"/>
    <w:rsid w:val="00033335"/>
    <w:rsid w:val="00035547"/>
    <w:rsid w:val="00041F12"/>
    <w:rsid w:val="0004209C"/>
    <w:rsid w:val="00044011"/>
    <w:rsid w:val="00044F16"/>
    <w:rsid w:val="00050DBE"/>
    <w:rsid w:val="0005166B"/>
    <w:rsid w:val="00055633"/>
    <w:rsid w:val="000653AC"/>
    <w:rsid w:val="00067CB6"/>
    <w:rsid w:val="000766FD"/>
    <w:rsid w:val="0007789B"/>
    <w:rsid w:val="00081EE6"/>
    <w:rsid w:val="00082F57"/>
    <w:rsid w:val="00085C9D"/>
    <w:rsid w:val="00086797"/>
    <w:rsid w:val="00090399"/>
    <w:rsid w:val="00090DB0"/>
    <w:rsid w:val="00091ED3"/>
    <w:rsid w:val="00095E70"/>
    <w:rsid w:val="00097960"/>
    <w:rsid w:val="000A2F62"/>
    <w:rsid w:val="000A48A2"/>
    <w:rsid w:val="000B24BC"/>
    <w:rsid w:val="000B2799"/>
    <w:rsid w:val="000B3929"/>
    <w:rsid w:val="000B716E"/>
    <w:rsid w:val="000B78AB"/>
    <w:rsid w:val="000C76FF"/>
    <w:rsid w:val="000C7C73"/>
    <w:rsid w:val="000E2606"/>
    <w:rsid w:val="000E7B79"/>
    <w:rsid w:val="00125055"/>
    <w:rsid w:val="00135AA3"/>
    <w:rsid w:val="00136B34"/>
    <w:rsid w:val="0014184C"/>
    <w:rsid w:val="001477B6"/>
    <w:rsid w:val="0015649A"/>
    <w:rsid w:val="001618ED"/>
    <w:rsid w:val="00162EAC"/>
    <w:rsid w:val="001672BA"/>
    <w:rsid w:val="0017193B"/>
    <w:rsid w:val="00174E1D"/>
    <w:rsid w:val="00177350"/>
    <w:rsid w:val="00177A4D"/>
    <w:rsid w:val="00177F5C"/>
    <w:rsid w:val="001800DC"/>
    <w:rsid w:val="00180789"/>
    <w:rsid w:val="001941D9"/>
    <w:rsid w:val="00195C05"/>
    <w:rsid w:val="00196B3F"/>
    <w:rsid w:val="001A090D"/>
    <w:rsid w:val="001A1373"/>
    <w:rsid w:val="001A2AC5"/>
    <w:rsid w:val="001A2B80"/>
    <w:rsid w:val="001A40B8"/>
    <w:rsid w:val="001A4B87"/>
    <w:rsid w:val="001A4CF1"/>
    <w:rsid w:val="001A57BB"/>
    <w:rsid w:val="001B307A"/>
    <w:rsid w:val="001B4D5A"/>
    <w:rsid w:val="001B5AC4"/>
    <w:rsid w:val="001C359B"/>
    <w:rsid w:val="001C5CCC"/>
    <w:rsid w:val="001D043B"/>
    <w:rsid w:val="001D27CB"/>
    <w:rsid w:val="001D3305"/>
    <w:rsid w:val="001D3CE8"/>
    <w:rsid w:val="001D48C1"/>
    <w:rsid w:val="001D4BBB"/>
    <w:rsid w:val="001D632F"/>
    <w:rsid w:val="001E3F30"/>
    <w:rsid w:val="001E7F4E"/>
    <w:rsid w:val="001F56EF"/>
    <w:rsid w:val="001F7278"/>
    <w:rsid w:val="001F7DA2"/>
    <w:rsid w:val="00200048"/>
    <w:rsid w:val="00202E53"/>
    <w:rsid w:val="0020407A"/>
    <w:rsid w:val="00210E0D"/>
    <w:rsid w:val="002113EE"/>
    <w:rsid w:val="00213985"/>
    <w:rsid w:val="00213B29"/>
    <w:rsid w:val="00215BF8"/>
    <w:rsid w:val="00217884"/>
    <w:rsid w:val="00223335"/>
    <w:rsid w:val="00227A22"/>
    <w:rsid w:val="00227D50"/>
    <w:rsid w:val="0023081C"/>
    <w:rsid w:val="0023124D"/>
    <w:rsid w:val="002360C1"/>
    <w:rsid w:val="0024519A"/>
    <w:rsid w:val="00247C03"/>
    <w:rsid w:val="0025407F"/>
    <w:rsid w:val="0025423E"/>
    <w:rsid w:val="00255348"/>
    <w:rsid w:val="00257F8C"/>
    <w:rsid w:val="002741A9"/>
    <w:rsid w:val="00282477"/>
    <w:rsid w:val="00283ED6"/>
    <w:rsid w:val="002851C3"/>
    <w:rsid w:val="00290D64"/>
    <w:rsid w:val="00293225"/>
    <w:rsid w:val="002A0DEC"/>
    <w:rsid w:val="002A1007"/>
    <w:rsid w:val="002A7F9A"/>
    <w:rsid w:val="002B0AF4"/>
    <w:rsid w:val="002C1C9A"/>
    <w:rsid w:val="002C1F0D"/>
    <w:rsid w:val="002C2D00"/>
    <w:rsid w:val="002C5D6A"/>
    <w:rsid w:val="002D6E8D"/>
    <w:rsid w:val="002E7000"/>
    <w:rsid w:val="0030020B"/>
    <w:rsid w:val="0030068F"/>
    <w:rsid w:val="00301B8D"/>
    <w:rsid w:val="00302514"/>
    <w:rsid w:val="00311682"/>
    <w:rsid w:val="003135D0"/>
    <w:rsid w:val="003138C5"/>
    <w:rsid w:val="003138F0"/>
    <w:rsid w:val="00315C18"/>
    <w:rsid w:val="00316C01"/>
    <w:rsid w:val="00317F69"/>
    <w:rsid w:val="00323654"/>
    <w:rsid w:val="0032365F"/>
    <w:rsid w:val="00331877"/>
    <w:rsid w:val="0033562E"/>
    <w:rsid w:val="0035004A"/>
    <w:rsid w:val="00350339"/>
    <w:rsid w:val="00357BB5"/>
    <w:rsid w:val="00365127"/>
    <w:rsid w:val="00370070"/>
    <w:rsid w:val="00371FD9"/>
    <w:rsid w:val="003739C8"/>
    <w:rsid w:val="003744F5"/>
    <w:rsid w:val="003751D0"/>
    <w:rsid w:val="00381399"/>
    <w:rsid w:val="0038270C"/>
    <w:rsid w:val="003827A2"/>
    <w:rsid w:val="003925A8"/>
    <w:rsid w:val="00393FDD"/>
    <w:rsid w:val="00394730"/>
    <w:rsid w:val="00394FF4"/>
    <w:rsid w:val="003A48CC"/>
    <w:rsid w:val="003A55D4"/>
    <w:rsid w:val="003B1A71"/>
    <w:rsid w:val="003B2009"/>
    <w:rsid w:val="003B7A14"/>
    <w:rsid w:val="003C4C05"/>
    <w:rsid w:val="003D135A"/>
    <w:rsid w:val="003D288F"/>
    <w:rsid w:val="003D7DF8"/>
    <w:rsid w:val="003E444A"/>
    <w:rsid w:val="003E7C92"/>
    <w:rsid w:val="003F1A45"/>
    <w:rsid w:val="00401660"/>
    <w:rsid w:val="0040282C"/>
    <w:rsid w:val="00404E71"/>
    <w:rsid w:val="00410940"/>
    <w:rsid w:val="0041421B"/>
    <w:rsid w:val="00415AE1"/>
    <w:rsid w:val="00415C29"/>
    <w:rsid w:val="00415EB6"/>
    <w:rsid w:val="0041772F"/>
    <w:rsid w:val="004249DF"/>
    <w:rsid w:val="004301D8"/>
    <w:rsid w:val="00430FE2"/>
    <w:rsid w:val="0043282B"/>
    <w:rsid w:val="00435BAE"/>
    <w:rsid w:val="0043703D"/>
    <w:rsid w:val="00442859"/>
    <w:rsid w:val="00445A68"/>
    <w:rsid w:val="00452FA1"/>
    <w:rsid w:val="0045313E"/>
    <w:rsid w:val="00455D7F"/>
    <w:rsid w:val="004629F6"/>
    <w:rsid w:val="004708D5"/>
    <w:rsid w:val="004723C1"/>
    <w:rsid w:val="004737DE"/>
    <w:rsid w:val="004818E6"/>
    <w:rsid w:val="00493180"/>
    <w:rsid w:val="004A4806"/>
    <w:rsid w:val="004B5220"/>
    <w:rsid w:val="004B6665"/>
    <w:rsid w:val="004B6BB1"/>
    <w:rsid w:val="004B7976"/>
    <w:rsid w:val="004D076D"/>
    <w:rsid w:val="004D0EA5"/>
    <w:rsid w:val="004D1122"/>
    <w:rsid w:val="004D1BAE"/>
    <w:rsid w:val="004D36C6"/>
    <w:rsid w:val="004D4286"/>
    <w:rsid w:val="005051A4"/>
    <w:rsid w:val="00506122"/>
    <w:rsid w:val="005073FA"/>
    <w:rsid w:val="005075A3"/>
    <w:rsid w:val="00507A8F"/>
    <w:rsid w:val="00507AF9"/>
    <w:rsid w:val="00511237"/>
    <w:rsid w:val="00512BF2"/>
    <w:rsid w:val="0051533A"/>
    <w:rsid w:val="00515755"/>
    <w:rsid w:val="00521F4A"/>
    <w:rsid w:val="0052413F"/>
    <w:rsid w:val="00527182"/>
    <w:rsid w:val="00530AFB"/>
    <w:rsid w:val="005316D6"/>
    <w:rsid w:val="00532A59"/>
    <w:rsid w:val="005373B9"/>
    <w:rsid w:val="00537797"/>
    <w:rsid w:val="0055092A"/>
    <w:rsid w:val="005538F9"/>
    <w:rsid w:val="005544B2"/>
    <w:rsid w:val="00556B35"/>
    <w:rsid w:val="005666EB"/>
    <w:rsid w:val="00567413"/>
    <w:rsid w:val="00576219"/>
    <w:rsid w:val="005842A8"/>
    <w:rsid w:val="00584D5C"/>
    <w:rsid w:val="00584D6F"/>
    <w:rsid w:val="00586741"/>
    <w:rsid w:val="00586AB9"/>
    <w:rsid w:val="00591B7D"/>
    <w:rsid w:val="00595EC5"/>
    <w:rsid w:val="00596EB7"/>
    <w:rsid w:val="00597104"/>
    <w:rsid w:val="005A6BDE"/>
    <w:rsid w:val="005A7043"/>
    <w:rsid w:val="005B2A31"/>
    <w:rsid w:val="005B2D09"/>
    <w:rsid w:val="005B4BFE"/>
    <w:rsid w:val="005B6940"/>
    <w:rsid w:val="005C0E49"/>
    <w:rsid w:val="005C41A8"/>
    <w:rsid w:val="005D6ACD"/>
    <w:rsid w:val="005E0488"/>
    <w:rsid w:val="005E210C"/>
    <w:rsid w:val="005E4E39"/>
    <w:rsid w:val="005F16FA"/>
    <w:rsid w:val="005F46DE"/>
    <w:rsid w:val="005F4953"/>
    <w:rsid w:val="00602EBF"/>
    <w:rsid w:val="006041C8"/>
    <w:rsid w:val="006111DF"/>
    <w:rsid w:val="00617B5B"/>
    <w:rsid w:val="00621B64"/>
    <w:rsid w:val="00622454"/>
    <w:rsid w:val="00622654"/>
    <w:rsid w:val="006239DF"/>
    <w:rsid w:val="006252A5"/>
    <w:rsid w:val="006259B7"/>
    <w:rsid w:val="00625EE2"/>
    <w:rsid w:val="00626DD6"/>
    <w:rsid w:val="006270D5"/>
    <w:rsid w:val="00634689"/>
    <w:rsid w:val="006369CA"/>
    <w:rsid w:val="006373F6"/>
    <w:rsid w:val="00640362"/>
    <w:rsid w:val="00645B93"/>
    <w:rsid w:val="00646CEA"/>
    <w:rsid w:val="0064704A"/>
    <w:rsid w:val="00650276"/>
    <w:rsid w:val="006564AA"/>
    <w:rsid w:val="00664A7B"/>
    <w:rsid w:val="00673430"/>
    <w:rsid w:val="00685A68"/>
    <w:rsid w:val="006863C0"/>
    <w:rsid w:val="006937C5"/>
    <w:rsid w:val="006A216F"/>
    <w:rsid w:val="006A3334"/>
    <w:rsid w:val="006B12E1"/>
    <w:rsid w:val="006B1D70"/>
    <w:rsid w:val="006B1E08"/>
    <w:rsid w:val="006B4430"/>
    <w:rsid w:val="006C0D68"/>
    <w:rsid w:val="006D080D"/>
    <w:rsid w:val="006D0930"/>
    <w:rsid w:val="006D2F2B"/>
    <w:rsid w:val="006D2FFB"/>
    <w:rsid w:val="006D7DB3"/>
    <w:rsid w:val="006E6020"/>
    <w:rsid w:val="00702ADF"/>
    <w:rsid w:val="007130B8"/>
    <w:rsid w:val="007222DE"/>
    <w:rsid w:val="00724EDB"/>
    <w:rsid w:val="00726297"/>
    <w:rsid w:val="00731DE4"/>
    <w:rsid w:val="0073530C"/>
    <w:rsid w:val="00737E43"/>
    <w:rsid w:val="00743E73"/>
    <w:rsid w:val="00744EA2"/>
    <w:rsid w:val="00746E82"/>
    <w:rsid w:val="00752AD0"/>
    <w:rsid w:val="00753739"/>
    <w:rsid w:val="00757818"/>
    <w:rsid w:val="00761B80"/>
    <w:rsid w:val="00763B14"/>
    <w:rsid w:val="007715E7"/>
    <w:rsid w:val="00775BA3"/>
    <w:rsid w:val="007767BE"/>
    <w:rsid w:val="00780FFA"/>
    <w:rsid w:val="007836D7"/>
    <w:rsid w:val="00794563"/>
    <w:rsid w:val="007A6D71"/>
    <w:rsid w:val="007A71DA"/>
    <w:rsid w:val="007B1A2A"/>
    <w:rsid w:val="007B2A35"/>
    <w:rsid w:val="007C43BA"/>
    <w:rsid w:val="007C4B88"/>
    <w:rsid w:val="007C516B"/>
    <w:rsid w:val="007C7614"/>
    <w:rsid w:val="007C7E78"/>
    <w:rsid w:val="007D02BE"/>
    <w:rsid w:val="007E2DEA"/>
    <w:rsid w:val="007E441C"/>
    <w:rsid w:val="007E5FBC"/>
    <w:rsid w:val="007F27DA"/>
    <w:rsid w:val="007F4100"/>
    <w:rsid w:val="00806700"/>
    <w:rsid w:val="0081007E"/>
    <w:rsid w:val="008113D5"/>
    <w:rsid w:val="0081217A"/>
    <w:rsid w:val="00817A61"/>
    <w:rsid w:val="008213EF"/>
    <w:rsid w:val="008332D1"/>
    <w:rsid w:val="008333C8"/>
    <w:rsid w:val="00834735"/>
    <w:rsid w:val="00840331"/>
    <w:rsid w:val="00840E62"/>
    <w:rsid w:val="008415DF"/>
    <w:rsid w:val="0084389D"/>
    <w:rsid w:val="00847955"/>
    <w:rsid w:val="00854870"/>
    <w:rsid w:val="00855965"/>
    <w:rsid w:val="00860302"/>
    <w:rsid w:val="00860EB0"/>
    <w:rsid w:val="008647DB"/>
    <w:rsid w:val="008655A7"/>
    <w:rsid w:val="00867B04"/>
    <w:rsid w:val="00873135"/>
    <w:rsid w:val="008766EF"/>
    <w:rsid w:val="00884F75"/>
    <w:rsid w:val="00886325"/>
    <w:rsid w:val="008962FF"/>
    <w:rsid w:val="00896A45"/>
    <w:rsid w:val="008A29D5"/>
    <w:rsid w:val="008A5FF3"/>
    <w:rsid w:val="008C1C02"/>
    <w:rsid w:val="008C33A3"/>
    <w:rsid w:val="008C4D4E"/>
    <w:rsid w:val="008C4E3A"/>
    <w:rsid w:val="008C7C10"/>
    <w:rsid w:val="008C7DD5"/>
    <w:rsid w:val="008D1B47"/>
    <w:rsid w:val="008D3311"/>
    <w:rsid w:val="008D3B46"/>
    <w:rsid w:val="008D3BCB"/>
    <w:rsid w:val="008D5A1E"/>
    <w:rsid w:val="008D5E24"/>
    <w:rsid w:val="008E3CDC"/>
    <w:rsid w:val="008E51DB"/>
    <w:rsid w:val="008E7811"/>
    <w:rsid w:val="008F6E24"/>
    <w:rsid w:val="0090180A"/>
    <w:rsid w:val="00902F26"/>
    <w:rsid w:val="009056DF"/>
    <w:rsid w:val="009121A4"/>
    <w:rsid w:val="00914E6F"/>
    <w:rsid w:val="00922B55"/>
    <w:rsid w:val="00923133"/>
    <w:rsid w:val="00925229"/>
    <w:rsid w:val="009307F9"/>
    <w:rsid w:val="00930BFC"/>
    <w:rsid w:val="0093103E"/>
    <w:rsid w:val="0093212D"/>
    <w:rsid w:val="00932FED"/>
    <w:rsid w:val="009406D8"/>
    <w:rsid w:val="009447C7"/>
    <w:rsid w:val="0096509C"/>
    <w:rsid w:val="009754B9"/>
    <w:rsid w:val="009827AF"/>
    <w:rsid w:val="00984788"/>
    <w:rsid w:val="0098689B"/>
    <w:rsid w:val="00991385"/>
    <w:rsid w:val="009A7EA0"/>
    <w:rsid w:val="009B304C"/>
    <w:rsid w:val="009B6198"/>
    <w:rsid w:val="009C3925"/>
    <w:rsid w:val="009C6C6C"/>
    <w:rsid w:val="009D20E1"/>
    <w:rsid w:val="009D32DC"/>
    <w:rsid w:val="009D35E0"/>
    <w:rsid w:val="009D429F"/>
    <w:rsid w:val="009D5A1F"/>
    <w:rsid w:val="009E23A1"/>
    <w:rsid w:val="009E60EC"/>
    <w:rsid w:val="009F15BE"/>
    <w:rsid w:val="009F5747"/>
    <w:rsid w:val="009F6302"/>
    <w:rsid w:val="009F76E7"/>
    <w:rsid w:val="00A0243A"/>
    <w:rsid w:val="00A0790E"/>
    <w:rsid w:val="00A102E9"/>
    <w:rsid w:val="00A10410"/>
    <w:rsid w:val="00A10FDA"/>
    <w:rsid w:val="00A124CA"/>
    <w:rsid w:val="00A16354"/>
    <w:rsid w:val="00A212B5"/>
    <w:rsid w:val="00A23250"/>
    <w:rsid w:val="00A25097"/>
    <w:rsid w:val="00A343EF"/>
    <w:rsid w:val="00A40595"/>
    <w:rsid w:val="00A46258"/>
    <w:rsid w:val="00A47DC9"/>
    <w:rsid w:val="00A47F16"/>
    <w:rsid w:val="00A54692"/>
    <w:rsid w:val="00A55776"/>
    <w:rsid w:val="00A57536"/>
    <w:rsid w:val="00A61047"/>
    <w:rsid w:val="00A63BAB"/>
    <w:rsid w:val="00A64759"/>
    <w:rsid w:val="00A707DE"/>
    <w:rsid w:val="00A7754E"/>
    <w:rsid w:val="00A81C9D"/>
    <w:rsid w:val="00A86BA4"/>
    <w:rsid w:val="00A8773A"/>
    <w:rsid w:val="00AA2431"/>
    <w:rsid w:val="00AA511A"/>
    <w:rsid w:val="00AB3866"/>
    <w:rsid w:val="00AC2DE4"/>
    <w:rsid w:val="00AD40F4"/>
    <w:rsid w:val="00AE0ABF"/>
    <w:rsid w:val="00AE42F4"/>
    <w:rsid w:val="00AF0E13"/>
    <w:rsid w:val="00AF15BA"/>
    <w:rsid w:val="00AF58F0"/>
    <w:rsid w:val="00AF5E2C"/>
    <w:rsid w:val="00AF6679"/>
    <w:rsid w:val="00AF693D"/>
    <w:rsid w:val="00AF712D"/>
    <w:rsid w:val="00B00577"/>
    <w:rsid w:val="00B07C59"/>
    <w:rsid w:val="00B1147E"/>
    <w:rsid w:val="00B15B78"/>
    <w:rsid w:val="00B171AF"/>
    <w:rsid w:val="00B200C0"/>
    <w:rsid w:val="00B27D10"/>
    <w:rsid w:val="00B37E86"/>
    <w:rsid w:val="00B41AF4"/>
    <w:rsid w:val="00B4205A"/>
    <w:rsid w:val="00B46167"/>
    <w:rsid w:val="00B509D8"/>
    <w:rsid w:val="00B54E72"/>
    <w:rsid w:val="00B6125A"/>
    <w:rsid w:val="00B649D8"/>
    <w:rsid w:val="00B65C19"/>
    <w:rsid w:val="00B666AA"/>
    <w:rsid w:val="00B66918"/>
    <w:rsid w:val="00B7081C"/>
    <w:rsid w:val="00B71192"/>
    <w:rsid w:val="00B7328F"/>
    <w:rsid w:val="00B749AF"/>
    <w:rsid w:val="00B831C2"/>
    <w:rsid w:val="00B86BF9"/>
    <w:rsid w:val="00B9018F"/>
    <w:rsid w:val="00B936B6"/>
    <w:rsid w:val="00B942B2"/>
    <w:rsid w:val="00B94E8F"/>
    <w:rsid w:val="00BA0A03"/>
    <w:rsid w:val="00BB5B61"/>
    <w:rsid w:val="00BC1E9B"/>
    <w:rsid w:val="00BD1003"/>
    <w:rsid w:val="00BD3820"/>
    <w:rsid w:val="00BD3F22"/>
    <w:rsid w:val="00BD5752"/>
    <w:rsid w:val="00BD744C"/>
    <w:rsid w:val="00BE00B3"/>
    <w:rsid w:val="00BE0789"/>
    <w:rsid w:val="00BE2FCF"/>
    <w:rsid w:val="00BF01B6"/>
    <w:rsid w:val="00BF5FCD"/>
    <w:rsid w:val="00C00D31"/>
    <w:rsid w:val="00C03353"/>
    <w:rsid w:val="00C11656"/>
    <w:rsid w:val="00C17FE6"/>
    <w:rsid w:val="00C20E69"/>
    <w:rsid w:val="00C21D2A"/>
    <w:rsid w:val="00C259DB"/>
    <w:rsid w:val="00C33539"/>
    <w:rsid w:val="00C33E61"/>
    <w:rsid w:val="00C35501"/>
    <w:rsid w:val="00C43656"/>
    <w:rsid w:val="00C44C5A"/>
    <w:rsid w:val="00C44D7D"/>
    <w:rsid w:val="00C45D4F"/>
    <w:rsid w:val="00C51517"/>
    <w:rsid w:val="00C53D78"/>
    <w:rsid w:val="00C62F5F"/>
    <w:rsid w:val="00C64657"/>
    <w:rsid w:val="00C76257"/>
    <w:rsid w:val="00C80F73"/>
    <w:rsid w:val="00C83D32"/>
    <w:rsid w:val="00C91177"/>
    <w:rsid w:val="00CA19AE"/>
    <w:rsid w:val="00CA62EA"/>
    <w:rsid w:val="00CB0BC2"/>
    <w:rsid w:val="00CB3C11"/>
    <w:rsid w:val="00CB6670"/>
    <w:rsid w:val="00CC0251"/>
    <w:rsid w:val="00CC3C3E"/>
    <w:rsid w:val="00CD17FE"/>
    <w:rsid w:val="00CD32C4"/>
    <w:rsid w:val="00CD39F2"/>
    <w:rsid w:val="00CD4141"/>
    <w:rsid w:val="00CD485F"/>
    <w:rsid w:val="00CE0586"/>
    <w:rsid w:val="00CE2011"/>
    <w:rsid w:val="00CE40CE"/>
    <w:rsid w:val="00CE75A8"/>
    <w:rsid w:val="00CF2968"/>
    <w:rsid w:val="00CF4005"/>
    <w:rsid w:val="00D02CAF"/>
    <w:rsid w:val="00D25180"/>
    <w:rsid w:val="00D30537"/>
    <w:rsid w:val="00D30F86"/>
    <w:rsid w:val="00D3202A"/>
    <w:rsid w:val="00D35EE0"/>
    <w:rsid w:val="00D40BCB"/>
    <w:rsid w:val="00D417E9"/>
    <w:rsid w:val="00D45315"/>
    <w:rsid w:val="00D547E0"/>
    <w:rsid w:val="00D55885"/>
    <w:rsid w:val="00D62E3D"/>
    <w:rsid w:val="00D64217"/>
    <w:rsid w:val="00D65390"/>
    <w:rsid w:val="00D66AD4"/>
    <w:rsid w:val="00D67E71"/>
    <w:rsid w:val="00D70DE0"/>
    <w:rsid w:val="00D764DE"/>
    <w:rsid w:val="00D77FD3"/>
    <w:rsid w:val="00D8246B"/>
    <w:rsid w:val="00D84CB9"/>
    <w:rsid w:val="00D85C5E"/>
    <w:rsid w:val="00D864C1"/>
    <w:rsid w:val="00DA2534"/>
    <w:rsid w:val="00DB661D"/>
    <w:rsid w:val="00DB692B"/>
    <w:rsid w:val="00DC3200"/>
    <w:rsid w:val="00DC464C"/>
    <w:rsid w:val="00DC596F"/>
    <w:rsid w:val="00DD16AD"/>
    <w:rsid w:val="00DD3E4B"/>
    <w:rsid w:val="00DD425D"/>
    <w:rsid w:val="00DD5E76"/>
    <w:rsid w:val="00DE1CB8"/>
    <w:rsid w:val="00DE260A"/>
    <w:rsid w:val="00DE5EE4"/>
    <w:rsid w:val="00DF10B4"/>
    <w:rsid w:val="00DF10C6"/>
    <w:rsid w:val="00DF2B26"/>
    <w:rsid w:val="00DF38E0"/>
    <w:rsid w:val="00DF42C5"/>
    <w:rsid w:val="00DF52B0"/>
    <w:rsid w:val="00DF72B6"/>
    <w:rsid w:val="00E01083"/>
    <w:rsid w:val="00E11F73"/>
    <w:rsid w:val="00E202D5"/>
    <w:rsid w:val="00E376E2"/>
    <w:rsid w:val="00E379B6"/>
    <w:rsid w:val="00E74624"/>
    <w:rsid w:val="00E77CFE"/>
    <w:rsid w:val="00E81862"/>
    <w:rsid w:val="00E83D23"/>
    <w:rsid w:val="00E90B52"/>
    <w:rsid w:val="00E92FF3"/>
    <w:rsid w:val="00E96E54"/>
    <w:rsid w:val="00EA599E"/>
    <w:rsid w:val="00EA7E4C"/>
    <w:rsid w:val="00EB15FC"/>
    <w:rsid w:val="00EB43E0"/>
    <w:rsid w:val="00EB4D49"/>
    <w:rsid w:val="00EB5AE8"/>
    <w:rsid w:val="00EC1E89"/>
    <w:rsid w:val="00EC35F0"/>
    <w:rsid w:val="00EC7203"/>
    <w:rsid w:val="00ED4018"/>
    <w:rsid w:val="00ED518C"/>
    <w:rsid w:val="00ED51E5"/>
    <w:rsid w:val="00EE11ED"/>
    <w:rsid w:val="00EE1347"/>
    <w:rsid w:val="00EE1F0D"/>
    <w:rsid w:val="00EE5E02"/>
    <w:rsid w:val="00EF0F90"/>
    <w:rsid w:val="00F00922"/>
    <w:rsid w:val="00F01E02"/>
    <w:rsid w:val="00F02532"/>
    <w:rsid w:val="00F0408F"/>
    <w:rsid w:val="00F07AFD"/>
    <w:rsid w:val="00F10CC0"/>
    <w:rsid w:val="00F20C50"/>
    <w:rsid w:val="00F21721"/>
    <w:rsid w:val="00F22EB3"/>
    <w:rsid w:val="00F24FBA"/>
    <w:rsid w:val="00F2547D"/>
    <w:rsid w:val="00F2630A"/>
    <w:rsid w:val="00F27CFD"/>
    <w:rsid w:val="00F35621"/>
    <w:rsid w:val="00F517A9"/>
    <w:rsid w:val="00F51932"/>
    <w:rsid w:val="00F51D61"/>
    <w:rsid w:val="00F53B6F"/>
    <w:rsid w:val="00F54133"/>
    <w:rsid w:val="00F54BF9"/>
    <w:rsid w:val="00F573B6"/>
    <w:rsid w:val="00F60BC0"/>
    <w:rsid w:val="00F60CFF"/>
    <w:rsid w:val="00F6362B"/>
    <w:rsid w:val="00F638F1"/>
    <w:rsid w:val="00F65075"/>
    <w:rsid w:val="00F70210"/>
    <w:rsid w:val="00F71C18"/>
    <w:rsid w:val="00F817A4"/>
    <w:rsid w:val="00F83B3F"/>
    <w:rsid w:val="00F85C02"/>
    <w:rsid w:val="00F8655E"/>
    <w:rsid w:val="00F91F64"/>
    <w:rsid w:val="00F95053"/>
    <w:rsid w:val="00F976A8"/>
    <w:rsid w:val="00FB390C"/>
    <w:rsid w:val="00FB3DF7"/>
    <w:rsid w:val="00FB46B7"/>
    <w:rsid w:val="00FB4839"/>
    <w:rsid w:val="00FB6D2E"/>
    <w:rsid w:val="00FC06E8"/>
    <w:rsid w:val="00FC07DC"/>
    <w:rsid w:val="00FC62C7"/>
    <w:rsid w:val="00FD05C4"/>
    <w:rsid w:val="00FD6C88"/>
    <w:rsid w:val="00FE435F"/>
    <w:rsid w:val="00FF2610"/>
    <w:rsid w:val="00FF39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3582B"/>
  <w15:docId w15:val="{A84D32B2-7F7A-4CB9-A263-7D2AB8A291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259B7"/>
    <w:pPr>
      <w:ind w:left="720"/>
      <w:contextualSpacing/>
    </w:pPr>
  </w:style>
  <w:style w:type="character" w:styleId="Hyperlink">
    <w:name w:val="Hyperlink"/>
    <w:basedOn w:val="DefaultParagraphFont"/>
    <w:uiPriority w:val="99"/>
    <w:unhideWhenUsed/>
    <w:rsid w:val="006D2FFB"/>
    <w:rPr>
      <w:color w:val="0563C1" w:themeColor="hyperlink"/>
      <w:u w:val="single"/>
    </w:rPr>
  </w:style>
  <w:style w:type="character" w:styleId="UnresolvedMention">
    <w:name w:val="Unresolved Mention"/>
    <w:basedOn w:val="DefaultParagraphFont"/>
    <w:uiPriority w:val="99"/>
    <w:semiHidden/>
    <w:unhideWhenUsed/>
    <w:rsid w:val="006D2FFB"/>
    <w:rPr>
      <w:color w:val="605E5C"/>
      <w:shd w:val="clear" w:color="auto" w:fill="E1DFDD"/>
    </w:rPr>
  </w:style>
  <w:style w:type="paragraph" w:styleId="Revision">
    <w:name w:val="Revision"/>
    <w:hidden/>
    <w:uiPriority w:val="99"/>
    <w:semiHidden/>
    <w:rsid w:val="00FC62C7"/>
    <w:pPr>
      <w:spacing w:after="0" w:line="240" w:lineRule="auto"/>
    </w:pPr>
  </w:style>
  <w:style w:type="character" w:styleId="CommentReference">
    <w:name w:val="annotation reference"/>
    <w:basedOn w:val="DefaultParagraphFont"/>
    <w:uiPriority w:val="99"/>
    <w:semiHidden/>
    <w:unhideWhenUsed/>
    <w:rsid w:val="00FC62C7"/>
    <w:rPr>
      <w:sz w:val="16"/>
      <w:szCs w:val="16"/>
    </w:rPr>
  </w:style>
  <w:style w:type="paragraph" w:styleId="CommentText">
    <w:name w:val="annotation text"/>
    <w:basedOn w:val="Normal"/>
    <w:link w:val="CommentTextChar"/>
    <w:uiPriority w:val="99"/>
    <w:unhideWhenUsed/>
    <w:rsid w:val="00FC62C7"/>
    <w:pPr>
      <w:spacing w:line="240" w:lineRule="auto"/>
    </w:pPr>
    <w:rPr>
      <w:sz w:val="20"/>
      <w:szCs w:val="20"/>
    </w:rPr>
  </w:style>
  <w:style w:type="character" w:customStyle="1" w:styleId="CommentTextChar">
    <w:name w:val="Comment Text Char"/>
    <w:basedOn w:val="DefaultParagraphFont"/>
    <w:link w:val="CommentText"/>
    <w:uiPriority w:val="99"/>
    <w:rsid w:val="00FC62C7"/>
    <w:rPr>
      <w:sz w:val="20"/>
      <w:szCs w:val="20"/>
    </w:rPr>
  </w:style>
  <w:style w:type="paragraph" w:styleId="CommentSubject">
    <w:name w:val="annotation subject"/>
    <w:basedOn w:val="CommentText"/>
    <w:next w:val="CommentText"/>
    <w:link w:val="CommentSubjectChar"/>
    <w:uiPriority w:val="99"/>
    <w:semiHidden/>
    <w:unhideWhenUsed/>
    <w:rsid w:val="00FC62C7"/>
    <w:rPr>
      <w:b/>
      <w:bCs/>
    </w:rPr>
  </w:style>
  <w:style w:type="character" w:customStyle="1" w:styleId="CommentSubjectChar">
    <w:name w:val="Comment Subject Char"/>
    <w:basedOn w:val="CommentTextChar"/>
    <w:link w:val="CommentSubject"/>
    <w:uiPriority w:val="99"/>
    <w:semiHidden/>
    <w:rsid w:val="00FC62C7"/>
    <w:rPr>
      <w:b/>
      <w:bCs/>
      <w:sz w:val="20"/>
      <w:szCs w:val="20"/>
    </w:rPr>
  </w:style>
  <w:style w:type="paragraph" w:styleId="BalloonText">
    <w:name w:val="Balloon Text"/>
    <w:basedOn w:val="Normal"/>
    <w:link w:val="BalloonTextChar"/>
    <w:uiPriority w:val="99"/>
    <w:semiHidden/>
    <w:unhideWhenUsed/>
    <w:rsid w:val="006B443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B4430"/>
    <w:rPr>
      <w:rFonts w:ascii="Times New Roman" w:hAnsi="Times New Roman" w:cs="Times New Roman"/>
      <w:sz w:val="18"/>
      <w:szCs w:val="18"/>
    </w:rPr>
  </w:style>
  <w:style w:type="character" w:styleId="FollowedHyperlink">
    <w:name w:val="FollowedHyperlink"/>
    <w:basedOn w:val="DefaultParagraphFont"/>
    <w:uiPriority w:val="99"/>
    <w:semiHidden/>
    <w:unhideWhenUsed/>
    <w:rsid w:val="006B443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75350">
      <w:bodyDiv w:val="1"/>
      <w:marLeft w:val="0"/>
      <w:marRight w:val="0"/>
      <w:marTop w:val="0"/>
      <w:marBottom w:val="0"/>
      <w:divBdr>
        <w:top w:val="none" w:sz="0" w:space="0" w:color="auto"/>
        <w:left w:val="none" w:sz="0" w:space="0" w:color="auto"/>
        <w:bottom w:val="none" w:sz="0" w:space="0" w:color="auto"/>
        <w:right w:val="none" w:sz="0" w:space="0" w:color="auto"/>
      </w:divBdr>
    </w:div>
    <w:div w:id="53626937">
      <w:bodyDiv w:val="1"/>
      <w:marLeft w:val="0"/>
      <w:marRight w:val="0"/>
      <w:marTop w:val="0"/>
      <w:marBottom w:val="0"/>
      <w:divBdr>
        <w:top w:val="none" w:sz="0" w:space="0" w:color="auto"/>
        <w:left w:val="none" w:sz="0" w:space="0" w:color="auto"/>
        <w:bottom w:val="none" w:sz="0" w:space="0" w:color="auto"/>
        <w:right w:val="none" w:sz="0" w:space="0" w:color="auto"/>
      </w:divBdr>
    </w:div>
    <w:div w:id="265768895">
      <w:bodyDiv w:val="1"/>
      <w:marLeft w:val="0"/>
      <w:marRight w:val="0"/>
      <w:marTop w:val="0"/>
      <w:marBottom w:val="0"/>
      <w:divBdr>
        <w:top w:val="none" w:sz="0" w:space="0" w:color="auto"/>
        <w:left w:val="none" w:sz="0" w:space="0" w:color="auto"/>
        <w:bottom w:val="none" w:sz="0" w:space="0" w:color="auto"/>
        <w:right w:val="none" w:sz="0" w:space="0" w:color="auto"/>
      </w:divBdr>
    </w:div>
    <w:div w:id="271862206">
      <w:bodyDiv w:val="1"/>
      <w:marLeft w:val="0"/>
      <w:marRight w:val="0"/>
      <w:marTop w:val="0"/>
      <w:marBottom w:val="0"/>
      <w:divBdr>
        <w:top w:val="none" w:sz="0" w:space="0" w:color="auto"/>
        <w:left w:val="none" w:sz="0" w:space="0" w:color="auto"/>
        <w:bottom w:val="none" w:sz="0" w:space="0" w:color="auto"/>
        <w:right w:val="none" w:sz="0" w:space="0" w:color="auto"/>
      </w:divBdr>
    </w:div>
    <w:div w:id="368997657">
      <w:bodyDiv w:val="1"/>
      <w:marLeft w:val="0"/>
      <w:marRight w:val="0"/>
      <w:marTop w:val="0"/>
      <w:marBottom w:val="0"/>
      <w:divBdr>
        <w:top w:val="none" w:sz="0" w:space="0" w:color="auto"/>
        <w:left w:val="none" w:sz="0" w:space="0" w:color="auto"/>
        <w:bottom w:val="none" w:sz="0" w:space="0" w:color="auto"/>
        <w:right w:val="none" w:sz="0" w:space="0" w:color="auto"/>
      </w:divBdr>
    </w:div>
    <w:div w:id="681471510">
      <w:bodyDiv w:val="1"/>
      <w:marLeft w:val="0"/>
      <w:marRight w:val="0"/>
      <w:marTop w:val="0"/>
      <w:marBottom w:val="0"/>
      <w:divBdr>
        <w:top w:val="none" w:sz="0" w:space="0" w:color="auto"/>
        <w:left w:val="none" w:sz="0" w:space="0" w:color="auto"/>
        <w:bottom w:val="none" w:sz="0" w:space="0" w:color="auto"/>
        <w:right w:val="none" w:sz="0" w:space="0" w:color="auto"/>
      </w:divBdr>
    </w:div>
    <w:div w:id="686177265">
      <w:bodyDiv w:val="1"/>
      <w:marLeft w:val="0"/>
      <w:marRight w:val="0"/>
      <w:marTop w:val="0"/>
      <w:marBottom w:val="0"/>
      <w:divBdr>
        <w:top w:val="none" w:sz="0" w:space="0" w:color="auto"/>
        <w:left w:val="none" w:sz="0" w:space="0" w:color="auto"/>
        <w:bottom w:val="none" w:sz="0" w:space="0" w:color="auto"/>
        <w:right w:val="none" w:sz="0" w:space="0" w:color="auto"/>
      </w:divBdr>
    </w:div>
    <w:div w:id="687944855">
      <w:bodyDiv w:val="1"/>
      <w:marLeft w:val="0"/>
      <w:marRight w:val="0"/>
      <w:marTop w:val="0"/>
      <w:marBottom w:val="0"/>
      <w:divBdr>
        <w:top w:val="none" w:sz="0" w:space="0" w:color="auto"/>
        <w:left w:val="none" w:sz="0" w:space="0" w:color="auto"/>
        <w:bottom w:val="none" w:sz="0" w:space="0" w:color="auto"/>
        <w:right w:val="none" w:sz="0" w:space="0" w:color="auto"/>
      </w:divBdr>
      <w:divsChild>
        <w:div w:id="119223821">
          <w:marLeft w:val="0"/>
          <w:marRight w:val="0"/>
          <w:marTop w:val="0"/>
          <w:marBottom w:val="0"/>
          <w:divBdr>
            <w:top w:val="none" w:sz="0" w:space="0" w:color="auto"/>
            <w:left w:val="none" w:sz="0" w:space="0" w:color="auto"/>
            <w:bottom w:val="none" w:sz="0" w:space="0" w:color="auto"/>
            <w:right w:val="none" w:sz="0" w:space="0" w:color="auto"/>
          </w:divBdr>
          <w:divsChild>
            <w:div w:id="204447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93115">
      <w:bodyDiv w:val="1"/>
      <w:marLeft w:val="0"/>
      <w:marRight w:val="0"/>
      <w:marTop w:val="0"/>
      <w:marBottom w:val="0"/>
      <w:divBdr>
        <w:top w:val="none" w:sz="0" w:space="0" w:color="auto"/>
        <w:left w:val="none" w:sz="0" w:space="0" w:color="auto"/>
        <w:bottom w:val="none" w:sz="0" w:space="0" w:color="auto"/>
        <w:right w:val="none" w:sz="0" w:space="0" w:color="auto"/>
      </w:divBdr>
    </w:div>
    <w:div w:id="939680638">
      <w:bodyDiv w:val="1"/>
      <w:marLeft w:val="0"/>
      <w:marRight w:val="0"/>
      <w:marTop w:val="0"/>
      <w:marBottom w:val="0"/>
      <w:divBdr>
        <w:top w:val="none" w:sz="0" w:space="0" w:color="auto"/>
        <w:left w:val="none" w:sz="0" w:space="0" w:color="auto"/>
        <w:bottom w:val="none" w:sz="0" w:space="0" w:color="auto"/>
        <w:right w:val="none" w:sz="0" w:space="0" w:color="auto"/>
      </w:divBdr>
    </w:div>
    <w:div w:id="983393497">
      <w:bodyDiv w:val="1"/>
      <w:marLeft w:val="0"/>
      <w:marRight w:val="0"/>
      <w:marTop w:val="0"/>
      <w:marBottom w:val="0"/>
      <w:divBdr>
        <w:top w:val="none" w:sz="0" w:space="0" w:color="auto"/>
        <w:left w:val="none" w:sz="0" w:space="0" w:color="auto"/>
        <w:bottom w:val="none" w:sz="0" w:space="0" w:color="auto"/>
        <w:right w:val="none" w:sz="0" w:space="0" w:color="auto"/>
      </w:divBdr>
    </w:div>
    <w:div w:id="1122072921">
      <w:bodyDiv w:val="1"/>
      <w:marLeft w:val="0"/>
      <w:marRight w:val="0"/>
      <w:marTop w:val="0"/>
      <w:marBottom w:val="0"/>
      <w:divBdr>
        <w:top w:val="none" w:sz="0" w:space="0" w:color="auto"/>
        <w:left w:val="none" w:sz="0" w:space="0" w:color="auto"/>
        <w:bottom w:val="none" w:sz="0" w:space="0" w:color="auto"/>
        <w:right w:val="none" w:sz="0" w:space="0" w:color="auto"/>
      </w:divBdr>
    </w:div>
    <w:div w:id="1229149530">
      <w:bodyDiv w:val="1"/>
      <w:marLeft w:val="0"/>
      <w:marRight w:val="0"/>
      <w:marTop w:val="0"/>
      <w:marBottom w:val="0"/>
      <w:divBdr>
        <w:top w:val="none" w:sz="0" w:space="0" w:color="auto"/>
        <w:left w:val="none" w:sz="0" w:space="0" w:color="auto"/>
        <w:bottom w:val="none" w:sz="0" w:space="0" w:color="auto"/>
        <w:right w:val="none" w:sz="0" w:space="0" w:color="auto"/>
      </w:divBdr>
    </w:div>
    <w:div w:id="1233466075">
      <w:bodyDiv w:val="1"/>
      <w:marLeft w:val="0"/>
      <w:marRight w:val="0"/>
      <w:marTop w:val="0"/>
      <w:marBottom w:val="0"/>
      <w:divBdr>
        <w:top w:val="none" w:sz="0" w:space="0" w:color="auto"/>
        <w:left w:val="none" w:sz="0" w:space="0" w:color="auto"/>
        <w:bottom w:val="none" w:sz="0" w:space="0" w:color="auto"/>
        <w:right w:val="none" w:sz="0" w:space="0" w:color="auto"/>
      </w:divBdr>
    </w:div>
    <w:div w:id="1294098210">
      <w:bodyDiv w:val="1"/>
      <w:marLeft w:val="0"/>
      <w:marRight w:val="0"/>
      <w:marTop w:val="0"/>
      <w:marBottom w:val="0"/>
      <w:divBdr>
        <w:top w:val="none" w:sz="0" w:space="0" w:color="auto"/>
        <w:left w:val="none" w:sz="0" w:space="0" w:color="auto"/>
        <w:bottom w:val="none" w:sz="0" w:space="0" w:color="auto"/>
        <w:right w:val="none" w:sz="0" w:space="0" w:color="auto"/>
      </w:divBdr>
    </w:div>
    <w:div w:id="1326473925">
      <w:bodyDiv w:val="1"/>
      <w:marLeft w:val="0"/>
      <w:marRight w:val="0"/>
      <w:marTop w:val="0"/>
      <w:marBottom w:val="0"/>
      <w:divBdr>
        <w:top w:val="none" w:sz="0" w:space="0" w:color="auto"/>
        <w:left w:val="none" w:sz="0" w:space="0" w:color="auto"/>
        <w:bottom w:val="none" w:sz="0" w:space="0" w:color="auto"/>
        <w:right w:val="none" w:sz="0" w:space="0" w:color="auto"/>
      </w:divBdr>
    </w:div>
    <w:div w:id="1366446078">
      <w:bodyDiv w:val="1"/>
      <w:marLeft w:val="0"/>
      <w:marRight w:val="0"/>
      <w:marTop w:val="0"/>
      <w:marBottom w:val="0"/>
      <w:divBdr>
        <w:top w:val="none" w:sz="0" w:space="0" w:color="auto"/>
        <w:left w:val="none" w:sz="0" w:space="0" w:color="auto"/>
        <w:bottom w:val="none" w:sz="0" w:space="0" w:color="auto"/>
        <w:right w:val="none" w:sz="0" w:space="0" w:color="auto"/>
      </w:divBdr>
    </w:div>
    <w:div w:id="1413620867">
      <w:bodyDiv w:val="1"/>
      <w:marLeft w:val="0"/>
      <w:marRight w:val="0"/>
      <w:marTop w:val="0"/>
      <w:marBottom w:val="0"/>
      <w:divBdr>
        <w:top w:val="none" w:sz="0" w:space="0" w:color="auto"/>
        <w:left w:val="none" w:sz="0" w:space="0" w:color="auto"/>
        <w:bottom w:val="none" w:sz="0" w:space="0" w:color="auto"/>
        <w:right w:val="none" w:sz="0" w:space="0" w:color="auto"/>
      </w:divBdr>
    </w:div>
    <w:div w:id="1467970436">
      <w:bodyDiv w:val="1"/>
      <w:marLeft w:val="0"/>
      <w:marRight w:val="0"/>
      <w:marTop w:val="0"/>
      <w:marBottom w:val="0"/>
      <w:divBdr>
        <w:top w:val="none" w:sz="0" w:space="0" w:color="auto"/>
        <w:left w:val="none" w:sz="0" w:space="0" w:color="auto"/>
        <w:bottom w:val="none" w:sz="0" w:space="0" w:color="auto"/>
        <w:right w:val="none" w:sz="0" w:space="0" w:color="auto"/>
      </w:divBdr>
    </w:div>
    <w:div w:id="1491603885">
      <w:bodyDiv w:val="1"/>
      <w:marLeft w:val="0"/>
      <w:marRight w:val="0"/>
      <w:marTop w:val="0"/>
      <w:marBottom w:val="0"/>
      <w:divBdr>
        <w:top w:val="none" w:sz="0" w:space="0" w:color="auto"/>
        <w:left w:val="none" w:sz="0" w:space="0" w:color="auto"/>
        <w:bottom w:val="none" w:sz="0" w:space="0" w:color="auto"/>
        <w:right w:val="none" w:sz="0" w:space="0" w:color="auto"/>
      </w:divBdr>
    </w:div>
    <w:div w:id="1669596457">
      <w:bodyDiv w:val="1"/>
      <w:marLeft w:val="0"/>
      <w:marRight w:val="0"/>
      <w:marTop w:val="0"/>
      <w:marBottom w:val="0"/>
      <w:divBdr>
        <w:top w:val="none" w:sz="0" w:space="0" w:color="auto"/>
        <w:left w:val="none" w:sz="0" w:space="0" w:color="auto"/>
        <w:bottom w:val="none" w:sz="0" w:space="0" w:color="auto"/>
        <w:right w:val="none" w:sz="0" w:space="0" w:color="auto"/>
      </w:divBdr>
    </w:div>
    <w:div w:id="1823160915">
      <w:bodyDiv w:val="1"/>
      <w:marLeft w:val="0"/>
      <w:marRight w:val="0"/>
      <w:marTop w:val="0"/>
      <w:marBottom w:val="0"/>
      <w:divBdr>
        <w:top w:val="none" w:sz="0" w:space="0" w:color="auto"/>
        <w:left w:val="none" w:sz="0" w:space="0" w:color="auto"/>
        <w:bottom w:val="none" w:sz="0" w:space="0" w:color="auto"/>
        <w:right w:val="none" w:sz="0" w:space="0" w:color="auto"/>
      </w:divBdr>
    </w:div>
    <w:div w:id="1852912259">
      <w:bodyDiv w:val="1"/>
      <w:marLeft w:val="0"/>
      <w:marRight w:val="0"/>
      <w:marTop w:val="0"/>
      <w:marBottom w:val="0"/>
      <w:divBdr>
        <w:top w:val="none" w:sz="0" w:space="0" w:color="auto"/>
        <w:left w:val="none" w:sz="0" w:space="0" w:color="auto"/>
        <w:bottom w:val="none" w:sz="0" w:space="0" w:color="auto"/>
        <w:right w:val="none" w:sz="0" w:space="0" w:color="auto"/>
      </w:divBdr>
    </w:div>
    <w:div w:id="1949846951">
      <w:bodyDiv w:val="1"/>
      <w:marLeft w:val="0"/>
      <w:marRight w:val="0"/>
      <w:marTop w:val="0"/>
      <w:marBottom w:val="0"/>
      <w:divBdr>
        <w:top w:val="none" w:sz="0" w:space="0" w:color="auto"/>
        <w:left w:val="none" w:sz="0" w:space="0" w:color="auto"/>
        <w:bottom w:val="none" w:sz="0" w:space="0" w:color="auto"/>
        <w:right w:val="none" w:sz="0" w:space="0" w:color="auto"/>
      </w:divBdr>
    </w:div>
    <w:div w:id="2023432032">
      <w:bodyDiv w:val="1"/>
      <w:marLeft w:val="0"/>
      <w:marRight w:val="0"/>
      <w:marTop w:val="0"/>
      <w:marBottom w:val="0"/>
      <w:divBdr>
        <w:top w:val="none" w:sz="0" w:space="0" w:color="auto"/>
        <w:left w:val="none" w:sz="0" w:space="0" w:color="auto"/>
        <w:bottom w:val="none" w:sz="0" w:space="0" w:color="auto"/>
        <w:right w:val="none" w:sz="0" w:space="0" w:color="auto"/>
      </w:divBdr>
    </w:div>
    <w:div w:id="21095467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5.png"/><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microsoft.com/office/2016/09/relationships/commentsIds" Target="commentsIds.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4358B4-F23B-42A7-8BCB-04229A82C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Pages>
  <Words>9183</Words>
  <Characters>52349</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Edge</dc:creator>
  <cp:keywords/>
  <dc:description/>
  <cp:lastModifiedBy>David Edge</cp:lastModifiedBy>
  <cp:revision>2</cp:revision>
  <dcterms:created xsi:type="dcterms:W3CDTF">2022-10-29T23:27:00Z</dcterms:created>
  <dcterms:modified xsi:type="dcterms:W3CDTF">2022-10-29T23:27:00Z</dcterms:modified>
</cp:coreProperties>
</file>