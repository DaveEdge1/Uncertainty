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BD62C" w14:textId="77777777" w:rsidR="00D740B1" w:rsidRDefault="00D740B1">
      <w:bookmarkStart w:id="0" w:name="_Hlk115853211"/>
      <w:bookmarkEnd w:id="0"/>
    </w:p>
    <w:p w14:paraId="6B043644" w14:textId="77777777" w:rsidR="00354DF3" w:rsidRDefault="00354DF3">
      <w:pPr>
        <w:jc w:val="center"/>
      </w:pPr>
    </w:p>
    <w:p w14:paraId="1BA2B834" w14:textId="77777777" w:rsidR="00354DF3" w:rsidRDefault="00354DF3">
      <w:pPr>
        <w:jc w:val="center"/>
      </w:pPr>
    </w:p>
    <w:p w14:paraId="56D486CA" w14:textId="77777777" w:rsidR="00DC0A67" w:rsidRDefault="00DC0A67">
      <w:pPr>
        <w:jc w:val="center"/>
        <w:sectPr w:rsidR="00DC0A67" w:rsidSect="003A4C5F">
          <w:headerReference w:type="default" r:id="rId8"/>
          <w:type w:val="continuous"/>
          <w:pgSz w:w="12240" w:h="15840" w:code="1"/>
          <w:pgMar w:top="2160" w:right="1440" w:bottom="1440" w:left="1440" w:header="720" w:footer="720" w:gutter="0"/>
          <w:cols w:space="720"/>
          <w:noEndnote/>
          <w:titlePg/>
          <w:docGrid w:linePitch="326"/>
        </w:sectPr>
      </w:pPr>
    </w:p>
    <w:p w14:paraId="4C817323" w14:textId="380180B6" w:rsidR="00D740B1" w:rsidRPr="00E10E94" w:rsidRDefault="000D5F8F" w:rsidP="009053F5">
      <w:pPr>
        <w:spacing w:line="360" w:lineRule="auto"/>
        <w:jc w:val="center"/>
      </w:pPr>
      <w:r>
        <w:t xml:space="preserve">RECONSTRUCTING </w:t>
      </w:r>
      <w:r w:rsidR="00331693">
        <w:t>NORTHEASTERN PACIFIC CLIMATE</w:t>
      </w:r>
      <w:r>
        <w:t xml:space="preserve"> VARIABILITY</w:t>
      </w:r>
      <w:r w:rsidR="003E29F4">
        <w:t xml:space="preserve"> FROM </w:t>
      </w:r>
      <w:r w:rsidR="00331693">
        <w:t xml:space="preserve">THE ANNUAL GROWTH INCREMENTS OF </w:t>
      </w:r>
      <w:r w:rsidR="0040490B">
        <w:t xml:space="preserve">PACIFIC </w:t>
      </w:r>
      <w:r w:rsidR="003E29F4">
        <w:t>GEODUCK</w:t>
      </w:r>
    </w:p>
    <w:p w14:paraId="1D2AF429" w14:textId="77777777" w:rsidR="00D740B1" w:rsidRPr="00CD0EB8" w:rsidRDefault="00D740B1" w:rsidP="00CD0EB8">
      <w:pPr>
        <w:jc w:val="center"/>
      </w:pPr>
    </w:p>
    <w:p w14:paraId="13E598B2" w14:textId="1C563A33" w:rsidR="00D740B1" w:rsidRDefault="00D740B1">
      <w:pPr>
        <w:pStyle w:val="HTMLPreformatted"/>
        <w:jc w:val="center"/>
      </w:pPr>
    </w:p>
    <w:p w14:paraId="33036B47" w14:textId="77777777" w:rsidR="00C810CE" w:rsidRDefault="00C810CE">
      <w:pPr>
        <w:pStyle w:val="HTMLPreformatted"/>
        <w:jc w:val="center"/>
      </w:pPr>
    </w:p>
    <w:p w14:paraId="57CE4E1A" w14:textId="707CABF9" w:rsidR="00865DE7" w:rsidRDefault="00DC0A67" w:rsidP="00DC0A67">
      <w:pPr>
        <w:jc w:val="center"/>
      </w:pPr>
      <w:r>
        <w:t>b</w:t>
      </w:r>
      <w:r w:rsidR="00D740B1">
        <w:t>y</w:t>
      </w:r>
    </w:p>
    <w:p w14:paraId="416D2E96" w14:textId="77777777" w:rsidR="00DC0A67" w:rsidRDefault="00DC0A67" w:rsidP="00DC0A67">
      <w:pPr>
        <w:jc w:val="center"/>
      </w:pPr>
    </w:p>
    <w:p w14:paraId="209712BD" w14:textId="26B38653" w:rsidR="00D740B1" w:rsidRPr="00E10E94" w:rsidRDefault="000D5F8F" w:rsidP="00CD0EB8">
      <w:pPr>
        <w:jc w:val="center"/>
      </w:pPr>
      <w:r>
        <w:t xml:space="preserve">David </w:t>
      </w:r>
      <w:r w:rsidR="00DC0A67">
        <w:t xml:space="preserve">C. </w:t>
      </w:r>
      <w:r>
        <w:t>Edge</w:t>
      </w:r>
    </w:p>
    <w:p w14:paraId="5EB6A796" w14:textId="77777777" w:rsidR="00D740B1" w:rsidRDefault="00D740B1">
      <w:pPr>
        <w:pStyle w:val="HTMLPreformatted"/>
        <w:jc w:val="center"/>
      </w:pPr>
    </w:p>
    <w:p w14:paraId="204817E9" w14:textId="253757D7" w:rsidR="00D740B1" w:rsidRDefault="00D740B1">
      <w:pPr>
        <w:pStyle w:val="HTMLPreformatted"/>
        <w:jc w:val="center"/>
      </w:pPr>
    </w:p>
    <w:p w14:paraId="57318CCD" w14:textId="77777777" w:rsidR="00C810CE" w:rsidRDefault="00C810CE">
      <w:pPr>
        <w:pStyle w:val="HTMLPreformatted"/>
        <w:jc w:val="center"/>
      </w:pPr>
    </w:p>
    <w:p w14:paraId="08CA0723" w14:textId="77777777" w:rsidR="00D740B1" w:rsidRDefault="00D740B1" w:rsidP="00865DE7">
      <w:pPr>
        <w:jc w:val="center"/>
      </w:pPr>
      <w:r>
        <w:t>_________________</w:t>
      </w:r>
      <w:r w:rsidR="00865DE7">
        <w:t>_________</w:t>
      </w:r>
    </w:p>
    <w:p w14:paraId="498073C0" w14:textId="607A84A6" w:rsidR="00D740B1" w:rsidRPr="00CC26C3" w:rsidRDefault="00A15BA4">
      <w:pPr>
        <w:pStyle w:val="HTMLPreformatted"/>
        <w:jc w:val="center"/>
        <w:rPr>
          <w:rFonts w:ascii="Times New Roman" w:hAnsi="Times New Roman" w:cs="Times New Roman"/>
        </w:rPr>
      </w:pPr>
      <w:bookmarkStart w:id="1" w:name="Text1"/>
      <w:r w:rsidRPr="00CC26C3">
        <w:rPr>
          <w:rFonts w:ascii="Times New Roman" w:hAnsi="Times New Roman" w:cs="Times New Roman"/>
        </w:rPr>
        <w:t>Copyright ©</w:t>
      </w:r>
      <w:r w:rsidR="00BD0954" w:rsidRPr="00CC26C3">
        <w:rPr>
          <w:rFonts w:ascii="Times New Roman" w:hAnsi="Times New Roman" w:cs="Times New Roman"/>
        </w:rPr>
        <w:t xml:space="preserve"> </w:t>
      </w:r>
      <w:r w:rsidR="000D5F8F">
        <w:rPr>
          <w:rFonts w:ascii="Times New Roman" w:hAnsi="Times New Roman" w:cs="Times New Roman"/>
        </w:rPr>
        <w:t xml:space="preserve">David </w:t>
      </w:r>
      <w:r w:rsidR="00DC0A67">
        <w:rPr>
          <w:rFonts w:ascii="Times New Roman" w:hAnsi="Times New Roman" w:cs="Times New Roman"/>
        </w:rPr>
        <w:t xml:space="preserve">C. </w:t>
      </w:r>
      <w:r w:rsidR="000D5F8F">
        <w:rPr>
          <w:rFonts w:ascii="Times New Roman" w:hAnsi="Times New Roman" w:cs="Times New Roman"/>
        </w:rPr>
        <w:t>Edge</w:t>
      </w:r>
      <w:r w:rsidR="00BD0954" w:rsidRPr="00E10E94">
        <w:rPr>
          <w:rFonts w:ascii="Times New Roman" w:hAnsi="Times New Roman" w:cs="Times New Roman"/>
        </w:rPr>
        <w:t xml:space="preserve"> 20</w:t>
      </w:r>
      <w:r w:rsidR="000D5F8F">
        <w:rPr>
          <w:rFonts w:ascii="Times New Roman" w:hAnsi="Times New Roman" w:cs="Times New Roman"/>
        </w:rPr>
        <w:t>22</w:t>
      </w:r>
      <w:r w:rsidR="00D740B1" w:rsidRPr="00CC26C3">
        <w:rPr>
          <w:rFonts w:ascii="Times New Roman" w:hAnsi="Times New Roman" w:cs="Times New Roman"/>
        </w:rPr>
        <w:fldChar w:fldCharType="begin">
          <w:ffData>
            <w:name w:val="Text1"/>
            <w:enabled/>
            <w:calcOnExit w:val="0"/>
            <w:statusText w:type="text" w:val="Please enter the copyright statement in the format   Copyright (c) Your Name 2006"/>
            <w:textInput/>
          </w:ffData>
        </w:fldChar>
      </w:r>
      <w:r w:rsidR="00D740B1" w:rsidRPr="00CC26C3">
        <w:rPr>
          <w:rFonts w:ascii="Times New Roman" w:hAnsi="Times New Roman" w:cs="Times New Roman"/>
        </w:rPr>
        <w:instrText xml:space="preserve"> FORMTEXT </w:instrText>
      </w:r>
      <w:r w:rsidR="00D740B1" w:rsidRPr="00CC26C3">
        <w:rPr>
          <w:rFonts w:ascii="Times New Roman" w:hAnsi="Times New Roman" w:cs="Times New Roman"/>
        </w:rPr>
      </w:r>
      <w:r w:rsidR="00D740B1" w:rsidRPr="00CC26C3">
        <w:rPr>
          <w:rFonts w:ascii="Times New Roman" w:hAnsi="Times New Roman" w:cs="Times New Roman"/>
        </w:rPr>
        <w:fldChar w:fldCharType="separate"/>
      </w:r>
      <w:r w:rsidR="00EE43ED" w:rsidRPr="00CC26C3">
        <w:rPr>
          <w:rFonts w:ascii="Times New Roman" w:hAnsi="Times New Roman" w:cs="Times New Roman"/>
          <w:noProof/>
        </w:rPr>
        <w:t xml:space="preserve"> </w:t>
      </w:r>
      <w:r w:rsidR="00D740B1" w:rsidRPr="00CC26C3">
        <w:rPr>
          <w:rFonts w:ascii="Times New Roman" w:hAnsi="Times New Roman" w:cs="Times New Roman"/>
        </w:rPr>
        <w:fldChar w:fldCharType="end"/>
      </w:r>
      <w:bookmarkEnd w:id="1"/>
    </w:p>
    <w:p w14:paraId="5FE562C4" w14:textId="77777777" w:rsidR="00D740B1" w:rsidRDefault="00D740B1">
      <w:pPr>
        <w:pStyle w:val="HTMLPreformatted"/>
        <w:jc w:val="center"/>
      </w:pPr>
    </w:p>
    <w:p w14:paraId="7E0AE71F" w14:textId="5248DCF5" w:rsidR="00D740B1" w:rsidRDefault="00D740B1">
      <w:pPr>
        <w:pStyle w:val="HTMLPreformatted"/>
        <w:jc w:val="center"/>
      </w:pPr>
    </w:p>
    <w:p w14:paraId="50518C21" w14:textId="7070AF78" w:rsidR="00DC0A67" w:rsidRDefault="00DC0A67">
      <w:pPr>
        <w:pStyle w:val="HTMLPreformatted"/>
        <w:jc w:val="center"/>
      </w:pPr>
    </w:p>
    <w:p w14:paraId="2E089504" w14:textId="77777777" w:rsidR="00C810CE" w:rsidRDefault="00C810CE">
      <w:pPr>
        <w:pStyle w:val="HTMLPreformatted"/>
        <w:jc w:val="center"/>
      </w:pPr>
    </w:p>
    <w:p w14:paraId="2B3EA8E7" w14:textId="3825552F" w:rsidR="00D740B1" w:rsidRDefault="00D740B1" w:rsidP="00DC0A67">
      <w:pPr>
        <w:jc w:val="center"/>
      </w:pPr>
      <w:r>
        <w:t xml:space="preserve">A </w:t>
      </w:r>
      <w:r w:rsidRPr="00E10E94">
        <w:t>Dissertation</w:t>
      </w:r>
      <w:r>
        <w:t xml:space="preserve"> Submitted to the Faculty of the</w:t>
      </w:r>
    </w:p>
    <w:p w14:paraId="0B41C252" w14:textId="77777777" w:rsidR="00DC0A67" w:rsidRDefault="00DC0A67" w:rsidP="00DC0A67">
      <w:pPr>
        <w:jc w:val="center"/>
      </w:pPr>
    </w:p>
    <w:p w14:paraId="547D68E3" w14:textId="74C879E2" w:rsidR="00D740B1" w:rsidRDefault="00CC26C3" w:rsidP="00DC0A67">
      <w:pPr>
        <w:jc w:val="center"/>
      </w:pPr>
      <w:r w:rsidRPr="00E10E94">
        <w:t xml:space="preserve">DEPARTMENT OF </w:t>
      </w:r>
      <w:r w:rsidR="000D5F8F">
        <w:t>GEOSCIENCES</w:t>
      </w:r>
    </w:p>
    <w:p w14:paraId="49F8D8D9" w14:textId="77777777" w:rsidR="00DC0A67" w:rsidRDefault="00DC0A67" w:rsidP="00DC0A67">
      <w:pPr>
        <w:jc w:val="center"/>
      </w:pPr>
    </w:p>
    <w:p w14:paraId="730A1EC0" w14:textId="6AA3DF83" w:rsidR="00D05FC2" w:rsidRDefault="00D740B1" w:rsidP="00DC0A67">
      <w:pPr>
        <w:jc w:val="center"/>
      </w:pPr>
      <w:r>
        <w:t>In Partial Fulfillment of the Requirements</w:t>
      </w:r>
    </w:p>
    <w:p w14:paraId="664A8E94" w14:textId="77777777" w:rsidR="00D740B1" w:rsidRDefault="00D740B1" w:rsidP="00CD0EB8">
      <w:pPr>
        <w:jc w:val="center"/>
      </w:pPr>
      <w:r>
        <w:t>For the Degree of</w:t>
      </w:r>
    </w:p>
    <w:p w14:paraId="7AA56E2E" w14:textId="77777777" w:rsidR="00D740B1" w:rsidRDefault="00D740B1" w:rsidP="00DC0A67">
      <w:pPr>
        <w:pStyle w:val="HTMLPreformatted"/>
      </w:pPr>
    </w:p>
    <w:p w14:paraId="3780D1C6" w14:textId="77777777" w:rsidR="00D740B1" w:rsidRDefault="00D740B1" w:rsidP="00CD0EB8">
      <w:pPr>
        <w:jc w:val="center"/>
      </w:pPr>
      <w:r>
        <w:t xml:space="preserve">DOCTOR OF </w:t>
      </w:r>
      <w:r w:rsidR="00CC26C3" w:rsidRPr="00E10E94">
        <w:t>PHILOSOPHY</w:t>
      </w:r>
    </w:p>
    <w:p w14:paraId="64A999CF" w14:textId="77777777" w:rsidR="00D740B1" w:rsidRDefault="00D740B1" w:rsidP="00DC0A67">
      <w:pPr>
        <w:pStyle w:val="HTMLPreformatted"/>
      </w:pPr>
    </w:p>
    <w:p w14:paraId="6580DAEC" w14:textId="2BC286E6" w:rsidR="00D05FC2" w:rsidRDefault="00D740B1" w:rsidP="00DC0A67">
      <w:pPr>
        <w:jc w:val="center"/>
      </w:pPr>
      <w:r>
        <w:t>In the Graduate College</w:t>
      </w:r>
    </w:p>
    <w:p w14:paraId="1B5B6C6C" w14:textId="77777777" w:rsidR="00D740B1" w:rsidRDefault="00D740B1" w:rsidP="00CD0EB8">
      <w:pPr>
        <w:jc w:val="center"/>
      </w:pPr>
    </w:p>
    <w:p w14:paraId="1D5B392A" w14:textId="77777777" w:rsidR="00D740B1" w:rsidRDefault="00D740B1" w:rsidP="00CD0EB8">
      <w:pPr>
        <w:jc w:val="center"/>
      </w:pPr>
      <w:r>
        <w:t>THE UNIVERSITY OF ARIZONA</w:t>
      </w:r>
    </w:p>
    <w:p w14:paraId="4FACB023" w14:textId="77777777" w:rsidR="00D740B1" w:rsidRDefault="00D740B1">
      <w:pPr>
        <w:pStyle w:val="HTMLPreformatted"/>
        <w:jc w:val="center"/>
      </w:pPr>
    </w:p>
    <w:p w14:paraId="2EEE0B2D" w14:textId="77777777" w:rsidR="00D740B1" w:rsidRDefault="00D740B1">
      <w:pPr>
        <w:pStyle w:val="HTMLPreformatted"/>
        <w:jc w:val="center"/>
      </w:pPr>
    </w:p>
    <w:p w14:paraId="7D2F9CBA" w14:textId="1A498F33" w:rsidR="00D740B1" w:rsidRDefault="00D740B1">
      <w:pPr>
        <w:pStyle w:val="HTMLPreformatted"/>
        <w:jc w:val="center"/>
      </w:pPr>
    </w:p>
    <w:p w14:paraId="13075BB7" w14:textId="77777777" w:rsidR="00C810CE" w:rsidRDefault="00C810CE">
      <w:pPr>
        <w:pStyle w:val="HTMLPreformatted"/>
        <w:jc w:val="center"/>
      </w:pPr>
    </w:p>
    <w:p w14:paraId="269C948B" w14:textId="77777777" w:rsidR="00D740B1" w:rsidRDefault="00D740B1">
      <w:pPr>
        <w:pStyle w:val="HTMLPreformatted"/>
        <w:jc w:val="center"/>
      </w:pPr>
    </w:p>
    <w:p w14:paraId="58FCBCE8" w14:textId="77777777" w:rsidR="00A457C5" w:rsidRDefault="004F4FB2" w:rsidP="00546AAF">
      <w:pPr>
        <w:jc w:val="center"/>
      </w:pPr>
      <w:r>
        <w:t>20</w:t>
      </w:r>
      <w:r w:rsidR="000D5F8F">
        <w:t>22</w:t>
      </w:r>
    </w:p>
    <w:p w14:paraId="27633183" w14:textId="1B59E185" w:rsidR="00A457C5" w:rsidRDefault="00A457C5" w:rsidP="008E55A8">
      <w:r>
        <w:br w:type="page"/>
      </w:r>
    </w:p>
    <w:p w14:paraId="3243C50E" w14:textId="77777777" w:rsidR="00DC0A67" w:rsidRDefault="00DC0A67" w:rsidP="00546AAF">
      <w:pPr>
        <w:jc w:val="center"/>
        <w:sectPr w:rsidR="00DC0A67" w:rsidSect="00DC0A67">
          <w:type w:val="continuous"/>
          <w:pgSz w:w="12240" w:h="15840" w:code="1"/>
          <w:pgMar w:top="2880" w:right="2880" w:bottom="2880" w:left="2880" w:header="720" w:footer="720" w:gutter="0"/>
          <w:cols w:space="720"/>
          <w:noEndnote/>
          <w:titlePg/>
          <w:docGrid w:linePitch="326"/>
        </w:sectPr>
      </w:pPr>
    </w:p>
    <w:bookmarkStart w:id="2" w:name="_MON_1721626931"/>
    <w:bookmarkEnd w:id="2"/>
    <w:p w14:paraId="5FFB4D78" w14:textId="16235E17" w:rsidR="00D740B1" w:rsidRPr="00E10E94" w:rsidRDefault="00526D5F" w:rsidP="00546AAF">
      <w:pPr>
        <w:jc w:val="center"/>
      </w:pPr>
      <w:r>
        <w:object w:dxaOrig="9360" w:dyaOrig="11175" w14:anchorId="65EA89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558pt" o:ole="">
            <v:imagedata r:id="rId9" o:title=""/>
          </v:shape>
          <o:OLEObject Type="Embed" ProgID="Word.Document.12" ShapeID="_x0000_i1025" DrawAspect="Content" ObjectID="_1728641066" r:id="rId10">
            <o:FieldCodes>\s</o:FieldCodes>
          </o:OLEObject>
        </w:object>
      </w:r>
    </w:p>
    <w:p w14:paraId="44E9EB4C" w14:textId="77777777" w:rsidR="00A457C5" w:rsidRDefault="00A457C5">
      <w:r>
        <w:br w:type="page"/>
      </w:r>
    </w:p>
    <w:sdt>
      <w:sdtPr>
        <w:rPr>
          <w:rFonts w:eastAsia="Times New Roman"/>
          <w:caps w:val="0"/>
          <w:szCs w:val="24"/>
        </w:rPr>
        <w:id w:val="1719627738"/>
        <w:docPartObj>
          <w:docPartGallery w:val="Table of Contents"/>
          <w:docPartUnique/>
        </w:docPartObj>
      </w:sdtPr>
      <w:sdtEndPr>
        <w:rPr>
          <w:b/>
          <w:bCs/>
          <w:noProof/>
        </w:rPr>
      </w:sdtEndPr>
      <w:sdtContent>
        <w:p w14:paraId="2A35327A" w14:textId="2D968C11" w:rsidR="00D03DEA" w:rsidRDefault="00D03DEA" w:rsidP="00331693">
          <w:pPr>
            <w:pStyle w:val="TOCHeading"/>
            <w:jc w:val="center"/>
          </w:pPr>
          <w:r>
            <w:t>Table of Contents</w:t>
          </w:r>
        </w:p>
        <w:p w14:paraId="03883F52" w14:textId="77777777" w:rsidR="00331693" w:rsidRPr="00331693" w:rsidRDefault="00331693" w:rsidP="00331693"/>
        <w:p w14:paraId="4420A9A0" w14:textId="73CD8F7B" w:rsidR="00C10213" w:rsidRDefault="00D03DE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8026828" w:history="1">
            <w:r w:rsidR="00C10213">
              <w:rPr>
                <w:rStyle w:val="Hyperlink"/>
                <w:rFonts w:eastAsiaTheme="majorEastAsia"/>
                <w:noProof/>
              </w:rPr>
              <w:t>LIST OF FIGURES</w:t>
            </w:r>
            <w:r w:rsidR="00C10213">
              <w:rPr>
                <w:noProof/>
                <w:webHidden/>
              </w:rPr>
              <w:tab/>
            </w:r>
            <w:r w:rsidR="00C10213">
              <w:rPr>
                <w:noProof/>
                <w:webHidden/>
              </w:rPr>
              <w:fldChar w:fldCharType="begin"/>
            </w:r>
            <w:r w:rsidR="00C10213">
              <w:rPr>
                <w:noProof/>
                <w:webHidden/>
              </w:rPr>
              <w:instrText xml:space="preserve"> PAGEREF _Toc118026828 \h </w:instrText>
            </w:r>
            <w:r w:rsidR="00C10213">
              <w:rPr>
                <w:noProof/>
                <w:webHidden/>
              </w:rPr>
            </w:r>
            <w:r w:rsidR="00C10213">
              <w:rPr>
                <w:noProof/>
                <w:webHidden/>
              </w:rPr>
              <w:fldChar w:fldCharType="separate"/>
            </w:r>
            <w:r w:rsidR="00C10213">
              <w:rPr>
                <w:noProof/>
                <w:webHidden/>
              </w:rPr>
              <w:t>6</w:t>
            </w:r>
            <w:r w:rsidR="00C10213">
              <w:rPr>
                <w:noProof/>
                <w:webHidden/>
              </w:rPr>
              <w:fldChar w:fldCharType="end"/>
            </w:r>
          </w:hyperlink>
        </w:p>
        <w:p w14:paraId="34183631" w14:textId="7D035485" w:rsidR="00C10213" w:rsidRDefault="00C10213">
          <w:pPr>
            <w:pStyle w:val="TOC1"/>
            <w:tabs>
              <w:tab w:val="right" w:leader="dot" w:pos="9350"/>
            </w:tabs>
            <w:rPr>
              <w:rFonts w:asciiTheme="minorHAnsi" w:eastAsiaTheme="minorEastAsia" w:hAnsiTheme="minorHAnsi" w:cstheme="minorBidi"/>
              <w:noProof/>
              <w:sz w:val="22"/>
              <w:szCs w:val="22"/>
            </w:rPr>
          </w:pPr>
          <w:hyperlink w:anchor="_Toc118026829" w:history="1">
            <w:r w:rsidRPr="00CB2332">
              <w:rPr>
                <w:rStyle w:val="Hyperlink"/>
                <w:rFonts w:eastAsiaTheme="majorEastAsia"/>
                <w:noProof/>
              </w:rPr>
              <w:t>LIST OF TABLES</w:t>
            </w:r>
            <w:r>
              <w:rPr>
                <w:noProof/>
                <w:webHidden/>
              </w:rPr>
              <w:tab/>
            </w:r>
            <w:r>
              <w:rPr>
                <w:noProof/>
                <w:webHidden/>
              </w:rPr>
              <w:fldChar w:fldCharType="begin"/>
            </w:r>
            <w:r>
              <w:rPr>
                <w:noProof/>
                <w:webHidden/>
              </w:rPr>
              <w:instrText xml:space="preserve"> PAGEREF _Toc118026829 \h </w:instrText>
            </w:r>
            <w:r>
              <w:rPr>
                <w:noProof/>
                <w:webHidden/>
              </w:rPr>
            </w:r>
            <w:r>
              <w:rPr>
                <w:noProof/>
                <w:webHidden/>
              </w:rPr>
              <w:fldChar w:fldCharType="separate"/>
            </w:r>
            <w:r>
              <w:rPr>
                <w:noProof/>
                <w:webHidden/>
              </w:rPr>
              <w:t>7</w:t>
            </w:r>
            <w:r>
              <w:rPr>
                <w:noProof/>
                <w:webHidden/>
              </w:rPr>
              <w:fldChar w:fldCharType="end"/>
            </w:r>
          </w:hyperlink>
        </w:p>
        <w:p w14:paraId="1FE3D231" w14:textId="21CFCCDB" w:rsidR="00C10213" w:rsidRDefault="00C10213">
          <w:pPr>
            <w:pStyle w:val="TOC1"/>
            <w:tabs>
              <w:tab w:val="right" w:leader="dot" w:pos="9350"/>
            </w:tabs>
            <w:rPr>
              <w:rFonts w:asciiTheme="minorHAnsi" w:eastAsiaTheme="minorEastAsia" w:hAnsiTheme="minorHAnsi" w:cstheme="minorBidi"/>
              <w:noProof/>
              <w:sz w:val="22"/>
              <w:szCs w:val="22"/>
            </w:rPr>
          </w:pPr>
          <w:hyperlink w:anchor="_Toc118026830" w:history="1">
            <w:r w:rsidRPr="00CB2332">
              <w:rPr>
                <w:rStyle w:val="Hyperlink"/>
                <w:rFonts w:eastAsiaTheme="majorEastAsia"/>
                <w:noProof/>
              </w:rPr>
              <w:t>ABSTRACT</w:t>
            </w:r>
            <w:r>
              <w:rPr>
                <w:noProof/>
                <w:webHidden/>
              </w:rPr>
              <w:tab/>
            </w:r>
            <w:r>
              <w:rPr>
                <w:noProof/>
                <w:webHidden/>
              </w:rPr>
              <w:fldChar w:fldCharType="begin"/>
            </w:r>
            <w:r>
              <w:rPr>
                <w:noProof/>
                <w:webHidden/>
              </w:rPr>
              <w:instrText xml:space="preserve"> PAGEREF _Toc118026830 \h </w:instrText>
            </w:r>
            <w:r>
              <w:rPr>
                <w:noProof/>
                <w:webHidden/>
              </w:rPr>
            </w:r>
            <w:r>
              <w:rPr>
                <w:noProof/>
                <w:webHidden/>
              </w:rPr>
              <w:fldChar w:fldCharType="separate"/>
            </w:r>
            <w:r>
              <w:rPr>
                <w:noProof/>
                <w:webHidden/>
              </w:rPr>
              <w:t>8</w:t>
            </w:r>
            <w:r>
              <w:rPr>
                <w:noProof/>
                <w:webHidden/>
              </w:rPr>
              <w:fldChar w:fldCharType="end"/>
            </w:r>
          </w:hyperlink>
        </w:p>
        <w:p w14:paraId="020353DB" w14:textId="69969FB8" w:rsidR="00C10213" w:rsidRDefault="00C10213">
          <w:pPr>
            <w:pStyle w:val="TOC1"/>
            <w:tabs>
              <w:tab w:val="right" w:leader="dot" w:pos="9350"/>
            </w:tabs>
            <w:rPr>
              <w:rFonts w:asciiTheme="minorHAnsi" w:eastAsiaTheme="minorEastAsia" w:hAnsiTheme="minorHAnsi" w:cstheme="minorBidi"/>
              <w:noProof/>
              <w:sz w:val="22"/>
              <w:szCs w:val="22"/>
            </w:rPr>
          </w:pPr>
          <w:hyperlink w:anchor="_Toc118026831" w:history="1">
            <w:r w:rsidRPr="00CB2332">
              <w:rPr>
                <w:rStyle w:val="Hyperlink"/>
                <w:rFonts w:eastAsiaTheme="majorEastAsia"/>
                <w:noProof/>
              </w:rPr>
              <w:t>1. INTRODUCTION</w:t>
            </w:r>
            <w:r>
              <w:rPr>
                <w:noProof/>
                <w:webHidden/>
              </w:rPr>
              <w:tab/>
            </w:r>
            <w:r>
              <w:rPr>
                <w:noProof/>
                <w:webHidden/>
              </w:rPr>
              <w:fldChar w:fldCharType="begin"/>
            </w:r>
            <w:r>
              <w:rPr>
                <w:noProof/>
                <w:webHidden/>
              </w:rPr>
              <w:instrText xml:space="preserve"> PAGEREF _Toc118026831 \h </w:instrText>
            </w:r>
            <w:r>
              <w:rPr>
                <w:noProof/>
                <w:webHidden/>
              </w:rPr>
            </w:r>
            <w:r>
              <w:rPr>
                <w:noProof/>
                <w:webHidden/>
              </w:rPr>
              <w:fldChar w:fldCharType="separate"/>
            </w:r>
            <w:r>
              <w:rPr>
                <w:noProof/>
                <w:webHidden/>
              </w:rPr>
              <w:t>9</w:t>
            </w:r>
            <w:r>
              <w:rPr>
                <w:noProof/>
                <w:webHidden/>
              </w:rPr>
              <w:fldChar w:fldCharType="end"/>
            </w:r>
          </w:hyperlink>
        </w:p>
        <w:p w14:paraId="54B4B8EC" w14:textId="37D9D7D6" w:rsidR="00C10213" w:rsidRDefault="00C10213">
          <w:pPr>
            <w:pStyle w:val="TOC2"/>
            <w:tabs>
              <w:tab w:val="right" w:leader="dot" w:pos="9350"/>
            </w:tabs>
            <w:rPr>
              <w:rFonts w:cstheme="minorBidi"/>
              <w:noProof/>
            </w:rPr>
          </w:pPr>
          <w:hyperlink w:anchor="_Toc118026832" w:history="1">
            <w:r w:rsidRPr="00CB2332">
              <w:rPr>
                <w:rStyle w:val="Hyperlink"/>
                <w:noProof/>
              </w:rPr>
              <w:t>1.1. Motivation</w:t>
            </w:r>
            <w:r>
              <w:rPr>
                <w:noProof/>
                <w:webHidden/>
              </w:rPr>
              <w:tab/>
            </w:r>
            <w:r>
              <w:rPr>
                <w:noProof/>
                <w:webHidden/>
              </w:rPr>
              <w:fldChar w:fldCharType="begin"/>
            </w:r>
            <w:r>
              <w:rPr>
                <w:noProof/>
                <w:webHidden/>
              </w:rPr>
              <w:instrText xml:space="preserve"> PAGEREF _Toc118026832 \h </w:instrText>
            </w:r>
            <w:r>
              <w:rPr>
                <w:noProof/>
                <w:webHidden/>
              </w:rPr>
            </w:r>
            <w:r>
              <w:rPr>
                <w:noProof/>
                <w:webHidden/>
              </w:rPr>
              <w:fldChar w:fldCharType="separate"/>
            </w:r>
            <w:r>
              <w:rPr>
                <w:noProof/>
                <w:webHidden/>
              </w:rPr>
              <w:t>9</w:t>
            </w:r>
            <w:r>
              <w:rPr>
                <w:noProof/>
                <w:webHidden/>
              </w:rPr>
              <w:fldChar w:fldCharType="end"/>
            </w:r>
          </w:hyperlink>
        </w:p>
        <w:p w14:paraId="342710B3" w14:textId="3C96EE3E" w:rsidR="00C10213" w:rsidRDefault="00C10213">
          <w:pPr>
            <w:pStyle w:val="TOC2"/>
            <w:tabs>
              <w:tab w:val="right" w:leader="dot" w:pos="9350"/>
            </w:tabs>
            <w:rPr>
              <w:rFonts w:cstheme="minorBidi"/>
              <w:noProof/>
            </w:rPr>
          </w:pPr>
          <w:hyperlink w:anchor="_Toc118026833" w:history="1">
            <w:r w:rsidRPr="00CB2332">
              <w:rPr>
                <w:rStyle w:val="Hyperlink"/>
                <w:noProof/>
              </w:rPr>
              <w:t>1.2. Background</w:t>
            </w:r>
            <w:r>
              <w:rPr>
                <w:noProof/>
                <w:webHidden/>
              </w:rPr>
              <w:tab/>
            </w:r>
            <w:r>
              <w:rPr>
                <w:noProof/>
                <w:webHidden/>
              </w:rPr>
              <w:fldChar w:fldCharType="begin"/>
            </w:r>
            <w:r>
              <w:rPr>
                <w:noProof/>
                <w:webHidden/>
              </w:rPr>
              <w:instrText xml:space="preserve"> PAGEREF _Toc118026833 \h </w:instrText>
            </w:r>
            <w:r>
              <w:rPr>
                <w:noProof/>
                <w:webHidden/>
              </w:rPr>
            </w:r>
            <w:r>
              <w:rPr>
                <w:noProof/>
                <w:webHidden/>
              </w:rPr>
              <w:fldChar w:fldCharType="separate"/>
            </w:r>
            <w:r>
              <w:rPr>
                <w:noProof/>
                <w:webHidden/>
              </w:rPr>
              <w:t>10</w:t>
            </w:r>
            <w:r>
              <w:rPr>
                <w:noProof/>
                <w:webHidden/>
              </w:rPr>
              <w:fldChar w:fldCharType="end"/>
            </w:r>
          </w:hyperlink>
        </w:p>
        <w:p w14:paraId="59B88123" w14:textId="4A143D3B" w:rsidR="00C10213" w:rsidRDefault="00C10213">
          <w:pPr>
            <w:pStyle w:val="TOC3"/>
            <w:tabs>
              <w:tab w:val="right" w:leader="dot" w:pos="9350"/>
            </w:tabs>
            <w:rPr>
              <w:rFonts w:cstheme="minorBidi"/>
              <w:noProof/>
            </w:rPr>
          </w:pPr>
          <w:hyperlink w:anchor="_Toc118026834" w:history="1">
            <w:r w:rsidRPr="00CB2332">
              <w:rPr>
                <w:rStyle w:val="Hyperlink"/>
                <w:noProof/>
              </w:rPr>
              <w:t>1.2.1 The Pacific Geoduck</w:t>
            </w:r>
            <w:r>
              <w:rPr>
                <w:noProof/>
                <w:webHidden/>
              </w:rPr>
              <w:tab/>
            </w:r>
            <w:r>
              <w:rPr>
                <w:noProof/>
                <w:webHidden/>
              </w:rPr>
              <w:fldChar w:fldCharType="begin"/>
            </w:r>
            <w:r>
              <w:rPr>
                <w:noProof/>
                <w:webHidden/>
              </w:rPr>
              <w:instrText xml:space="preserve"> PAGEREF _Toc118026834 \h </w:instrText>
            </w:r>
            <w:r>
              <w:rPr>
                <w:noProof/>
                <w:webHidden/>
              </w:rPr>
            </w:r>
            <w:r>
              <w:rPr>
                <w:noProof/>
                <w:webHidden/>
              </w:rPr>
              <w:fldChar w:fldCharType="separate"/>
            </w:r>
            <w:r>
              <w:rPr>
                <w:noProof/>
                <w:webHidden/>
              </w:rPr>
              <w:t>10</w:t>
            </w:r>
            <w:r>
              <w:rPr>
                <w:noProof/>
                <w:webHidden/>
              </w:rPr>
              <w:fldChar w:fldCharType="end"/>
            </w:r>
          </w:hyperlink>
        </w:p>
        <w:p w14:paraId="163EFAF4" w14:textId="465CB5EC" w:rsidR="00C10213" w:rsidRDefault="00C10213">
          <w:pPr>
            <w:pStyle w:val="TOC3"/>
            <w:tabs>
              <w:tab w:val="right" w:leader="dot" w:pos="9350"/>
            </w:tabs>
            <w:rPr>
              <w:rFonts w:cstheme="minorBidi"/>
              <w:noProof/>
            </w:rPr>
          </w:pPr>
          <w:hyperlink w:anchor="_Toc118026835" w:history="1">
            <w:r w:rsidRPr="00CB2332">
              <w:rPr>
                <w:rStyle w:val="Hyperlink"/>
                <w:noProof/>
              </w:rPr>
              <w:t>1.2.2 Northeast Pacific Climate</w:t>
            </w:r>
            <w:r>
              <w:rPr>
                <w:noProof/>
                <w:webHidden/>
              </w:rPr>
              <w:tab/>
            </w:r>
            <w:r>
              <w:rPr>
                <w:noProof/>
                <w:webHidden/>
              </w:rPr>
              <w:fldChar w:fldCharType="begin"/>
            </w:r>
            <w:r>
              <w:rPr>
                <w:noProof/>
                <w:webHidden/>
              </w:rPr>
              <w:instrText xml:space="preserve"> PAGEREF _Toc118026835 \h </w:instrText>
            </w:r>
            <w:r>
              <w:rPr>
                <w:noProof/>
                <w:webHidden/>
              </w:rPr>
            </w:r>
            <w:r>
              <w:rPr>
                <w:noProof/>
                <w:webHidden/>
              </w:rPr>
              <w:fldChar w:fldCharType="separate"/>
            </w:r>
            <w:r>
              <w:rPr>
                <w:noProof/>
                <w:webHidden/>
              </w:rPr>
              <w:t>10</w:t>
            </w:r>
            <w:r>
              <w:rPr>
                <w:noProof/>
                <w:webHidden/>
              </w:rPr>
              <w:fldChar w:fldCharType="end"/>
            </w:r>
          </w:hyperlink>
        </w:p>
        <w:p w14:paraId="092E10F3" w14:textId="60DCBE52" w:rsidR="00C10213" w:rsidRDefault="00C10213">
          <w:pPr>
            <w:pStyle w:val="TOC3"/>
            <w:tabs>
              <w:tab w:val="right" w:leader="dot" w:pos="9350"/>
            </w:tabs>
            <w:rPr>
              <w:rFonts w:cstheme="minorBidi"/>
              <w:noProof/>
            </w:rPr>
          </w:pPr>
          <w:hyperlink w:anchor="_Toc118026836" w:history="1">
            <w:r w:rsidRPr="00CB2332">
              <w:rPr>
                <w:rStyle w:val="Hyperlink"/>
                <w:noProof/>
              </w:rPr>
              <w:t>1.2.3 Northeast Pacific Surface Currents and Radiocarbon</w:t>
            </w:r>
            <w:r>
              <w:rPr>
                <w:noProof/>
                <w:webHidden/>
              </w:rPr>
              <w:tab/>
            </w:r>
            <w:r>
              <w:rPr>
                <w:noProof/>
                <w:webHidden/>
              </w:rPr>
              <w:fldChar w:fldCharType="begin"/>
            </w:r>
            <w:r>
              <w:rPr>
                <w:noProof/>
                <w:webHidden/>
              </w:rPr>
              <w:instrText xml:space="preserve"> PAGEREF _Toc118026836 \h </w:instrText>
            </w:r>
            <w:r>
              <w:rPr>
                <w:noProof/>
                <w:webHidden/>
              </w:rPr>
            </w:r>
            <w:r>
              <w:rPr>
                <w:noProof/>
                <w:webHidden/>
              </w:rPr>
              <w:fldChar w:fldCharType="separate"/>
            </w:r>
            <w:r>
              <w:rPr>
                <w:noProof/>
                <w:webHidden/>
              </w:rPr>
              <w:t>11</w:t>
            </w:r>
            <w:r>
              <w:rPr>
                <w:noProof/>
                <w:webHidden/>
              </w:rPr>
              <w:fldChar w:fldCharType="end"/>
            </w:r>
          </w:hyperlink>
        </w:p>
        <w:p w14:paraId="474CF77E" w14:textId="78713BBD" w:rsidR="00C10213" w:rsidRDefault="00C10213">
          <w:pPr>
            <w:pStyle w:val="TOC1"/>
            <w:tabs>
              <w:tab w:val="right" w:leader="dot" w:pos="9350"/>
            </w:tabs>
            <w:rPr>
              <w:rFonts w:asciiTheme="minorHAnsi" w:eastAsiaTheme="minorEastAsia" w:hAnsiTheme="minorHAnsi" w:cstheme="minorBidi"/>
              <w:noProof/>
              <w:sz w:val="22"/>
              <w:szCs w:val="22"/>
            </w:rPr>
          </w:pPr>
          <w:hyperlink w:anchor="_Toc118026837" w:history="1">
            <w:r w:rsidRPr="00CB2332">
              <w:rPr>
                <w:rStyle w:val="Hyperlink"/>
                <w:rFonts w:eastAsiaTheme="majorEastAsia"/>
                <w:noProof/>
              </w:rPr>
              <w:t>2. PRESENT STUDY</w:t>
            </w:r>
            <w:r>
              <w:rPr>
                <w:noProof/>
                <w:webHidden/>
              </w:rPr>
              <w:tab/>
            </w:r>
            <w:r>
              <w:rPr>
                <w:noProof/>
                <w:webHidden/>
              </w:rPr>
              <w:fldChar w:fldCharType="begin"/>
            </w:r>
            <w:r>
              <w:rPr>
                <w:noProof/>
                <w:webHidden/>
              </w:rPr>
              <w:instrText xml:space="preserve"> PAGEREF _Toc118026837 \h </w:instrText>
            </w:r>
            <w:r>
              <w:rPr>
                <w:noProof/>
                <w:webHidden/>
              </w:rPr>
            </w:r>
            <w:r>
              <w:rPr>
                <w:noProof/>
                <w:webHidden/>
              </w:rPr>
              <w:fldChar w:fldCharType="separate"/>
            </w:r>
            <w:r>
              <w:rPr>
                <w:noProof/>
                <w:webHidden/>
              </w:rPr>
              <w:t>13</w:t>
            </w:r>
            <w:r>
              <w:rPr>
                <w:noProof/>
                <w:webHidden/>
              </w:rPr>
              <w:fldChar w:fldCharType="end"/>
            </w:r>
          </w:hyperlink>
        </w:p>
        <w:p w14:paraId="6EBF85F8" w14:textId="574254A1" w:rsidR="00C10213" w:rsidRDefault="00C10213">
          <w:pPr>
            <w:pStyle w:val="TOC2"/>
            <w:tabs>
              <w:tab w:val="right" w:leader="dot" w:pos="9350"/>
            </w:tabs>
            <w:rPr>
              <w:rFonts w:cstheme="minorBidi"/>
              <w:noProof/>
            </w:rPr>
          </w:pPr>
          <w:hyperlink w:anchor="_Toc118026838" w:history="1">
            <w:r w:rsidRPr="00CB2332">
              <w:rPr>
                <w:rStyle w:val="Hyperlink"/>
                <w:noProof/>
              </w:rPr>
              <w:t xml:space="preserve">2.1 Pacific </w:t>
            </w:r>
            <w:r w:rsidR="008855EA">
              <w:rPr>
                <w:rStyle w:val="Hyperlink"/>
                <w:noProof/>
              </w:rPr>
              <w:t>G</w:t>
            </w:r>
            <w:r w:rsidRPr="00CB2332">
              <w:rPr>
                <w:rStyle w:val="Hyperlink"/>
                <w:noProof/>
              </w:rPr>
              <w:t xml:space="preserve">eoduck </w:t>
            </w:r>
            <w:r w:rsidR="008855EA">
              <w:rPr>
                <w:rStyle w:val="Hyperlink"/>
                <w:noProof/>
              </w:rPr>
              <w:t>C</w:t>
            </w:r>
            <w:r w:rsidRPr="00CB2332">
              <w:rPr>
                <w:rStyle w:val="Hyperlink"/>
                <w:noProof/>
              </w:rPr>
              <w:t>hronology Construction and SST Reconstruction</w:t>
            </w:r>
            <w:r>
              <w:rPr>
                <w:noProof/>
                <w:webHidden/>
              </w:rPr>
              <w:tab/>
            </w:r>
            <w:r>
              <w:rPr>
                <w:noProof/>
                <w:webHidden/>
              </w:rPr>
              <w:fldChar w:fldCharType="begin"/>
            </w:r>
            <w:r>
              <w:rPr>
                <w:noProof/>
                <w:webHidden/>
              </w:rPr>
              <w:instrText xml:space="preserve"> PAGEREF _Toc118026838 \h </w:instrText>
            </w:r>
            <w:r>
              <w:rPr>
                <w:noProof/>
                <w:webHidden/>
              </w:rPr>
            </w:r>
            <w:r>
              <w:rPr>
                <w:noProof/>
                <w:webHidden/>
              </w:rPr>
              <w:fldChar w:fldCharType="separate"/>
            </w:r>
            <w:r>
              <w:rPr>
                <w:noProof/>
                <w:webHidden/>
              </w:rPr>
              <w:t>13</w:t>
            </w:r>
            <w:r>
              <w:rPr>
                <w:noProof/>
                <w:webHidden/>
              </w:rPr>
              <w:fldChar w:fldCharType="end"/>
            </w:r>
          </w:hyperlink>
        </w:p>
        <w:p w14:paraId="44837C32" w14:textId="6B1E8D1C" w:rsidR="00C10213" w:rsidRDefault="00C10213">
          <w:pPr>
            <w:pStyle w:val="TOC2"/>
            <w:tabs>
              <w:tab w:val="right" w:leader="dot" w:pos="9350"/>
            </w:tabs>
            <w:rPr>
              <w:rFonts w:cstheme="minorBidi"/>
              <w:noProof/>
            </w:rPr>
          </w:pPr>
          <w:hyperlink w:anchor="_Toc118026839" w:history="1">
            <w:r w:rsidRPr="00CB2332">
              <w:rPr>
                <w:rStyle w:val="Hyperlink"/>
                <w:noProof/>
              </w:rPr>
              <w:t xml:space="preserve">2.2 </w:t>
            </w:r>
            <w:r w:rsidRPr="00CB2332">
              <w:rPr>
                <w:rStyle w:val="Hyperlink"/>
                <w:noProof/>
                <w:vertAlign w:val="superscript"/>
              </w:rPr>
              <w:t>14</w:t>
            </w:r>
            <w:r w:rsidRPr="00CB2332">
              <w:rPr>
                <w:rStyle w:val="Hyperlink"/>
                <w:noProof/>
              </w:rPr>
              <w:t>C Reconstruction and Water Mass Variability Assessment</w:t>
            </w:r>
            <w:r>
              <w:rPr>
                <w:noProof/>
                <w:webHidden/>
              </w:rPr>
              <w:tab/>
            </w:r>
            <w:r>
              <w:rPr>
                <w:noProof/>
                <w:webHidden/>
              </w:rPr>
              <w:fldChar w:fldCharType="begin"/>
            </w:r>
            <w:r>
              <w:rPr>
                <w:noProof/>
                <w:webHidden/>
              </w:rPr>
              <w:instrText xml:space="preserve"> PAGEREF _Toc118026839 \h </w:instrText>
            </w:r>
            <w:r>
              <w:rPr>
                <w:noProof/>
                <w:webHidden/>
              </w:rPr>
            </w:r>
            <w:r>
              <w:rPr>
                <w:noProof/>
                <w:webHidden/>
              </w:rPr>
              <w:fldChar w:fldCharType="separate"/>
            </w:r>
            <w:r>
              <w:rPr>
                <w:noProof/>
                <w:webHidden/>
              </w:rPr>
              <w:t>13</w:t>
            </w:r>
            <w:r>
              <w:rPr>
                <w:noProof/>
                <w:webHidden/>
              </w:rPr>
              <w:fldChar w:fldCharType="end"/>
            </w:r>
          </w:hyperlink>
        </w:p>
        <w:p w14:paraId="034062CF" w14:textId="573E51D4" w:rsidR="00C10213" w:rsidRDefault="00C10213">
          <w:pPr>
            <w:pStyle w:val="TOC2"/>
            <w:tabs>
              <w:tab w:val="right" w:leader="dot" w:pos="9350"/>
            </w:tabs>
            <w:rPr>
              <w:rFonts w:cstheme="minorBidi"/>
              <w:noProof/>
            </w:rPr>
          </w:pPr>
          <w:hyperlink w:anchor="_Toc118026840" w:history="1">
            <w:r w:rsidRPr="00CB2332">
              <w:rPr>
                <w:rStyle w:val="Hyperlink"/>
                <w:noProof/>
              </w:rPr>
              <w:t>2.3 Evaluation of Methods Used to Quantify Reconstruction Uncertainties</w:t>
            </w:r>
            <w:r>
              <w:rPr>
                <w:noProof/>
                <w:webHidden/>
              </w:rPr>
              <w:tab/>
            </w:r>
            <w:r>
              <w:rPr>
                <w:noProof/>
                <w:webHidden/>
              </w:rPr>
              <w:fldChar w:fldCharType="begin"/>
            </w:r>
            <w:r>
              <w:rPr>
                <w:noProof/>
                <w:webHidden/>
              </w:rPr>
              <w:instrText xml:space="preserve"> PAGEREF _Toc118026840 \h </w:instrText>
            </w:r>
            <w:r>
              <w:rPr>
                <w:noProof/>
                <w:webHidden/>
              </w:rPr>
            </w:r>
            <w:r>
              <w:rPr>
                <w:noProof/>
                <w:webHidden/>
              </w:rPr>
              <w:fldChar w:fldCharType="separate"/>
            </w:r>
            <w:r>
              <w:rPr>
                <w:noProof/>
                <w:webHidden/>
              </w:rPr>
              <w:t>14</w:t>
            </w:r>
            <w:r>
              <w:rPr>
                <w:noProof/>
                <w:webHidden/>
              </w:rPr>
              <w:fldChar w:fldCharType="end"/>
            </w:r>
          </w:hyperlink>
        </w:p>
        <w:p w14:paraId="581B4E1A" w14:textId="0CC22904" w:rsidR="00C10213" w:rsidRDefault="00C10213">
          <w:pPr>
            <w:pStyle w:val="TOC1"/>
            <w:tabs>
              <w:tab w:val="right" w:leader="dot" w:pos="9350"/>
            </w:tabs>
            <w:rPr>
              <w:rFonts w:asciiTheme="minorHAnsi" w:eastAsiaTheme="minorEastAsia" w:hAnsiTheme="minorHAnsi" w:cstheme="minorBidi"/>
              <w:noProof/>
              <w:sz w:val="22"/>
              <w:szCs w:val="22"/>
            </w:rPr>
          </w:pPr>
          <w:hyperlink w:anchor="_Toc118026841" w:history="1">
            <w:r w:rsidRPr="00CB2332">
              <w:rPr>
                <w:rStyle w:val="Hyperlink"/>
                <w:rFonts w:eastAsiaTheme="majorEastAsia"/>
                <w:noProof/>
              </w:rPr>
              <w:t>REFERENCES</w:t>
            </w:r>
            <w:r>
              <w:rPr>
                <w:noProof/>
                <w:webHidden/>
              </w:rPr>
              <w:tab/>
            </w:r>
            <w:r>
              <w:rPr>
                <w:noProof/>
                <w:webHidden/>
              </w:rPr>
              <w:fldChar w:fldCharType="begin"/>
            </w:r>
            <w:r>
              <w:rPr>
                <w:noProof/>
                <w:webHidden/>
              </w:rPr>
              <w:instrText xml:space="preserve"> PAGEREF _Toc118026841 \h </w:instrText>
            </w:r>
            <w:r>
              <w:rPr>
                <w:noProof/>
                <w:webHidden/>
              </w:rPr>
            </w:r>
            <w:r>
              <w:rPr>
                <w:noProof/>
                <w:webHidden/>
              </w:rPr>
              <w:fldChar w:fldCharType="separate"/>
            </w:r>
            <w:r>
              <w:rPr>
                <w:noProof/>
                <w:webHidden/>
              </w:rPr>
              <w:t>15</w:t>
            </w:r>
            <w:r>
              <w:rPr>
                <w:noProof/>
                <w:webHidden/>
              </w:rPr>
              <w:fldChar w:fldCharType="end"/>
            </w:r>
          </w:hyperlink>
        </w:p>
        <w:p w14:paraId="2A90306A" w14:textId="5C40A66A" w:rsidR="00C10213" w:rsidRDefault="00C10213">
          <w:pPr>
            <w:pStyle w:val="TOC1"/>
            <w:tabs>
              <w:tab w:val="right" w:leader="dot" w:pos="9350"/>
            </w:tabs>
            <w:rPr>
              <w:rFonts w:asciiTheme="minorHAnsi" w:eastAsiaTheme="minorEastAsia" w:hAnsiTheme="minorHAnsi" w:cstheme="minorBidi"/>
              <w:noProof/>
              <w:sz w:val="22"/>
              <w:szCs w:val="22"/>
            </w:rPr>
          </w:pPr>
          <w:hyperlink w:anchor="_Toc118026842" w:history="1">
            <w:r w:rsidRPr="00CB2332">
              <w:rPr>
                <w:rStyle w:val="Hyperlink"/>
                <w:rFonts w:eastAsiaTheme="majorEastAsia"/>
                <w:noProof/>
              </w:rPr>
              <w:t>Appendix A</w:t>
            </w:r>
            <w:r>
              <w:rPr>
                <w:noProof/>
                <w:webHidden/>
              </w:rPr>
              <w:tab/>
            </w:r>
            <w:r>
              <w:rPr>
                <w:noProof/>
                <w:webHidden/>
              </w:rPr>
              <w:fldChar w:fldCharType="begin"/>
            </w:r>
            <w:r>
              <w:rPr>
                <w:noProof/>
                <w:webHidden/>
              </w:rPr>
              <w:instrText xml:space="preserve"> PAGEREF _Toc118026842 \h </w:instrText>
            </w:r>
            <w:r>
              <w:rPr>
                <w:noProof/>
                <w:webHidden/>
              </w:rPr>
            </w:r>
            <w:r>
              <w:rPr>
                <w:noProof/>
                <w:webHidden/>
              </w:rPr>
              <w:fldChar w:fldCharType="separate"/>
            </w:r>
            <w:r>
              <w:rPr>
                <w:noProof/>
                <w:webHidden/>
              </w:rPr>
              <w:t>19</w:t>
            </w:r>
            <w:r>
              <w:rPr>
                <w:noProof/>
                <w:webHidden/>
              </w:rPr>
              <w:fldChar w:fldCharType="end"/>
            </w:r>
          </w:hyperlink>
        </w:p>
        <w:p w14:paraId="789E0B60" w14:textId="3FF8B982" w:rsidR="00C10213" w:rsidRDefault="00C10213">
          <w:pPr>
            <w:pStyle w:val="TOC2"/>
            <w:tabs>
              <w:tab w:val="left" w:pos="880"/>
              <w:tab w:val="right" w:leader="dot" w:pos="9350"/>
            </w:tabs>
            <w:rPr>
              <w:rFonts w:cstheme="minorBidi"/>
              <w:noProof/>
            </w:rPr>
          </w:pPr>
          <w:hyperlink w:anchor="_Toc118026843" w:history="1">
            <w:r w:rsidRPr="00CB2332">
              <w:rPr>
                <w:rStyle w:val="Hyperlink"/>
                <w:noProof/>
              </w:rPr>
              <w:t>A.1.</w:t>
            </w:r>
            <w:r>
              <w:rPr>
                <w:rFonts w:cstheme="minorBidi"/>
                <w:noProof/>
              </w:rPr>
              <w:tab/>
            </w:r>
            <w:r w:rsidRPr="00CB2332">
              <w:rPr>
                <w:rStyle w:val="Hyperlink"/>
                <w:noProof/>
              </w:rPr>
              <w:t>Abstract</w:t>
            </w:r>
            <w:r>
              <w:rPr>
                <w:noProof/>
                <w:webHidden/>
              </w:rPr>
              <w:tab/>
            </w:r>
            <w:r>
              <w:rPr>
                <w:noProof/>
                <w:webHidden/>
              </w:rPr>
              <w:fldChar w:fldCharType="begin"/>
            </w:r>
            <w:r>
              <w:rPr>
                <w:noProof/>
                <w:webHidden/>
              </w:rPr>
              <w:instrText xml:space="preserve"> PAGEREF _Toc118026843 \h </w:instrText>
            </w:r>
            <w:r>
              <w:rPr>
                <w:noProof/>
                <w:webHidden/>
              </w:rPr>
            </w:r>
            <w:r>
              <w:rPr>
                <w:noProof/>
                <w:webHidden/>
              </w:rPr>
              <w:fldChar w:fldCharType="separate"/>
            </w:r>
            <w:r>
              <w:rPr>
                <w:noProof/>
                <w:webHidden/>
              </w:rPr>
              <w:t>20</w:t>
            </w:r>
            <w:r>
              <w:rPr>
                <w:noProof/>
                <w:webHidden/>
              </w:rPr>
              <w:fldChar w:fldCharType="end"/>
            </w:r>
          </w:hyperlink>
        </w:p>
        <w:p w14:paraId="62275CE8" w14:textId="22987361" w:rsidR="00C10213" w:rsidRDefault="00C10213">
          <w:pPr>
            <w:pStyle w:val="TOC2"/>
            <w:tabs>
              <w:tab w:val="left" w:pos="880"/>
              <w:tab w:val="right" w:leader="dot" w:pos="9350"/>
            </w:tabs>
            <w:rPr>
              <w:rFonts w:cstheme="minorBidi"/>
              <w:noProof/>
            </w:rPr>
          </w:pPr>
          <w:hyperlink w:anchor="_Toc118026844" w:history="1">
            <w:r w:rsidRPr="00CB2332">
              <w:rPr>
                <w:rStyle w:val="Hyperlink"/>
                <w:noProof/>
              </w:rPr>
              <w:t>A.2.</w:t>
            </w:r>
            <w:r>
              <w:rPr>
                <w:rFonts w:cstheme="minorBidi"/>
                <w:noProof/>
              </w:rPr>
              <w:tab/>
            </w:r>
            <w:r w:rsidRPr="00CB2332">
              <w:rPr>
                <w:rStyle w:val="Hyperlink"/>
                <w:noProof/>
              </w:rPr>
              <w:t>Introduction</w:t>
            </w:r>
            <w:r>
              <w:rPr>
                <w:noProof/>
                <w:webHidden/>
              </w:rPr>
              <w:tab/>
            </w:r>
            <w:r>
              <w:rPr>
                <w:noProof/>
                <w:webHidden/>
              </w:rPr>
              <w:fldChar w:fldCharType="begin"/>
            </w:r>
            <w:r>
              <w:rPr>
                <w:noProof/>
                <w:webHidden/>
              </w:rPr>
              <w:instrText xml:space="preserve"> PAGEREF _Toc118026844 \h </w:instrText>
            </w:r>
            <w:r>
              <w:rPr>
                <w:noProof/>
                <w:webHidden/>
              </w:rPr>
            </w:r>
            <w:r>
              <w:rPr>
                <w:noProof/>
                <w:webHidden/>
              </w:rPr>
              <w:fldChar w:fldCharType="separate"/>
            </w:r>
            <w:r>
              <w:rPr>
                <w:noProof/>
                <w:webHidden/>
              </w:rPr>
              <w:t>21</w:t>
            </w:r>
            <w:r>
              <w:rPr>
                <w:noProof/>
                <w:webHidden/>
              </w:rPr>
              <w:fldChar w:fldCharType="end"/>
            </w:r>
          </w:hyperlink>
        </w:p>
        <w:p w14:paraId="1B241403" w14:textId="03C1E752" w:rsidR="00C10213" w:rsidRDefault="00C10213">
          <w:pPr>
            <w:pStyle w:val="TOC2"/>
            <w:tabs>
              <w:tab w:val="left" w:pos="880"/>
              <w:tab w:val="right" w:leader="dot" w:pos="9350"/>
            </w:tabs>
            <w:rPr>
              <w:rFonts w:cstheme="minorBidi"/>
              <w:noProof/>
            </w:rPr>
          </w:pPr>
          <w:hyperlink w:anchor="_Toc118026845" w:history="1">
            <w:r w:rsidRPr="00CB2332">
              <w:rPr>
                <w:rStyle w:val="Hyperlink"/>
                <w:noProof/>
              </w:rPr>
              <w:t>A.3.</w:t>
            </w:r>
            <w:r>
              <w:rPr>
                <w:rFonts w:cstheme="minorBidi"/>
                <w:noProof/>
              </w:rPr>
              <w:tab/>
            </w:r>
            <w:r w:rsidRPr="00CB2332">
              <w:rPr>
                <w:rStyle w:val="Hyperlink"/>
                <w:noProof/>
              </w:rPr>
              <w:t>Materials and Methods</w:t>
            </w:r>
            <w:r>
              <w:rPr>
                <w:noProof/>
                <w:webHidden/>
              </w:rPr>
              <w:tab/>
            </w:r>
            <w:r>
              <w:rPr>
                <w:noProof/>
                <w:webHidden/>
              </w:rPr>
              <w:fldChar w:fldCharType="begin"/>
            </w:r>
            <w:r>
              <w:rPr>
                <w:noProof/>
                <w:webHidden/>
              </w:rPr>
              <w:instrText xml:space="preserve"> PAGEREF _Toc118026845 \h </w:instrText>
            </w:r>
            <w:r>
              <w:rPr>
                <w:noProof/>
                <w:webHidden/>
              </w:rPr>
            </w:r>
            <w:r>
              <w:rPr>
                <w:noProof/>
                <w:webHidden/>
              </w:rPr>
              <w:fldChar w:fldCharType="separate"/>
            </w:r>
            <w:r>
              <w:rPr>
                <w:noProof/>
                <w:webHidden/>
              </w:rPr>
              <w:t>22</w:t>
            </w:r>
            <w:r>
              <w:rPr>
                <w:noProof/>
                <w:webHidden/>
              </w:rPr>
              <w:fldChar w:fldCharType="end"/>
            </w:r>
          </w:hyperlink>
        </w:p>
        <w:p w14:paraId="522087DD" w14:textId="1999CBDF" w:rsidR="00C10213" w:rsidRDefault="00C10213">
          <w:pPr>
            <w:pStyle w:val="TOC3"/>
            <w:tabs>
              <w:tab w:val="left" w:pos="1320"/>
              <w:tab w:val="right" w:leader="dot" w:pos="9350"/>
            </w:tabs>
            <w:rPr>
              <w:rFonts w:cstheme="minorBidi"/>
              <w:noProof/>
            </w:rPr>
          </w:pPr>
          <w:hyperlink w:anchor="_Toc118026846" w:history="1">
            <w:r w:rsidRPr="00CB2332">
              <w:rPr>
                <w:rStyle w:val="Hyperlink"/>
                <w:noProof/>
              </w:rPr>
              <w:t>A.3.1</w:t>
            </w:r>
            <w:r>
              <w:rPr>
                <w:rFonts w:cstheme="minorBidi"/>
                <w:noProof/>
              </w:rPr>
              <w:tab/>
            </w:r>
            <w:r w:rsidRPr="00CB2332">
              <w:rPr>
                <w:rStyle w:val="Hyperlink"/>
                <w:noProof/>
              </w:rPr>
              <w:t>Sample Collection and Preparation</w:t>
            </w:r>
            <w:r>
              <w:rPr>
                <w:noProof/>
                <w:webHidden/>
              </w:rPr>
              <w:tab/>
            </w:r>
            <w:r>
              <w:rPr>
                <w:noProof/>
                <w:webHidden/>
              </w:rPr>
              <w:fldChar w:fldCharType="begin"/>
            </w:r>
            <w:r>
              <w:rPr>
                <w:noProof/>
                <w:webHidden/>
              </w:rPr>
              <w:instrText xml:space="preserve"> PAGEREF _Toc118026846 \h </w:instrText>
            </w:r>
            <w:r>
              <w:rPr>
                <w:noProof/>
                <w:webHidden/>
              </w:rPr>
            </w:r>
            <w:r>
              <w:rPr>
                <w:noProof/>
                <w:webHidden/>
              </w:rPr>
              <w:fldChar w:fldCharType="separate"/>
            </w:r>
            <w:r>
              <w:rPr>
                <w:noProof/>
                <w:webHidden/>
              </w:rPr>
              <w:t>23</w:t>
            </w:r>
            <w:r>
              <w:rPr>
                <w:noProof/>
                <w:webHidden/>
              </w:rPr>
              <w:fldChar w:fldCharType="end"/>
            </w:r>
          </w:hyperlink>
        </w:p>
        <w:p w14:paraId="4508FBC8" w14:textId="719CC069" w:rsidR="00C10213" w:rsidRDefault="00C10213">
          <w:pPr>
            <w:pStyle w:val="TOC3"/>
            <w:tabs>
              <w:tab w:val="left" w:pos="1320"/>
              <w:tab w:val="right" w:leader="dot" w:pos="9350"/>
            </w:tabs>
            <w:rPr>
              <w:rFonts w:cstheme="minorBidi"/>
              <w:noProof/>
            </w:rPr>
          </w:pPr>
          <w:hyperlink w:anchor="_Toc118026847" w:history="1">
            <w:r w:rsidRPr="00CB2332">
              <w:rPr>
                <w:rStyle w:val="Hyperlink"/>
                <w:noProof/>
              </w:rPr>
              <w:t>A.3.2</w:t>
            </w:r>
            <w:r>
              <w:rPr>
                <w:rFonts w:cstheme="minorBidi"/>
                <w:noProof/>
              </w:rPr>
              <w:tab/>
            </w:r>
            <w:r w:rsidRPr="00CB2332">
              <w:rPr>
                <w:rStyle w:val="Hyperlink"/>
                <w:noProof/>
              </w:rPr>
              <w:t>Crossdating</w:t>
            </w:r>
            <w:r>
              <w:rPr>
                <w:noProof/>
                <w:webHidden/>
              </w:rPr>
              <w:tab/>
            </w:r>
            <w:r>
              <w:rPr>
                <w:noProof/>
                <w:webHidden/>
              </w:rPr>
              <w:fldChar w:fldCharType="begin"/>
            </w:r>
            <w:r>
              <w:rPr>
                <w:noProof/>
                <w:webHidden/>
              </w:rPr>
              <w:instrText xml:space="preserve"> PAGEREF _Toc118026847 \h </w:instrText>
            </w:r>
            <w:r>
              <w:rPr>
                <w:noProof/>
                <w:webHidden/>
              </w:rPr>
            </w:r>
            <w:r>
              <w:rPr>
                <w:noProof/>
                <w:webHidden/>
              </w:rPr>
              <w:fldChar w:fldCharType="separate"/>
            </w:r>
            <w:r>
              <w:rPr>
                <w:noProof/>
                <w:webHidden/>
              </w:rPr>
              <w:t>25</w:t>
            </w:r>
            <w:r>
              <w:rPr>
                <w:noProof/>
                <w:webHidden/>
              </w:rPr>
              <w:fldChar w:fldCharType="end"/>
            </w:r>
          </w:hyperlink>
        </w:p>
        <w:p w14:paraId="04B000FA" w14:textId="62DE3B30" w:rsidR="00C10213" w:rsidRDefault="00C10213">
          <w:pPr>
            <w:pStyle w:val="TOC3"/>
            <w:tabs>
              <w:tab w:val="left" w:pos="1320"/>
              <w:tab w:val="right" w:leader="dot" w:pos="9350"/>
            </w:tabs>
            <w:rPr>
              <w:rFonts w:cstheme="minorBidi"/>
              <w:noProof/>
            </w:rPr>
          </w:pPr>
          <w:hyperlink w:anchor="_Toc118026848" w:history="1">
            <w:r w:rsidRPr="00CB2332">
              <w:rPr>
                <w:rStyle w:val="Hyperlink"/>
                <w:noProof/>
              </w:rPr>
              <w:t>A.3.3</w:t>
            </w:r>
            <w:r>
              <w:rPr>
                <w:rFonts w:cstheme="minorBidi"/>
                <w:noProof/>
              </w:rPr>
              <w:tab/>
            </w:r>
            <w:r w:rsidRPr="00CB2332">
              <w:rPr>
                <w:rStyle w:val="Hyperlink"/>
                <w:noProof/>
              </w:rPr>
              <w:t>Radiocarbon Dating</w:t>
            </w:r>
            <w:r>
              <w:rPr>
                <w:noProof/>
                <w:webHidden/>
              </w:rPr>
              <w:tab/>
            </w:r>
            <w:r>
              <w:rPr>
                <w:noProof/>
                <w:webHidden/>
              </w:rPr>
              <w:fldChar w:fldCharType="begin"/>
            </w:r>
            <w:r>
              <w:rPr>
                <w:noProof/>
                <w:webHidden/>
              </w:rPr>
              <w:instrText xml:space="preserve"> PAGEREF _Toc118026848 \h </w:instrText>
            </w:r>
            <w:r>
              <w:rPr>
                <w:noProof/>
                <w:webHidden/>
              </w:rPr>
            </w:r>
            <w:r>
              <w:rPr>
                <w:noProof/>
                <w:webHidden/>
              </w:rPr>
              <w:fldChar w:fldCharType="separate"/>
            </w:r>
            <w:r>
              <w:rPr>
                <w:noProof/>
                <w:webHidden/>
              </w:rPr>
              <w:t>26</w:t>
            </w:r>
            <w:r>
              <w:rPr>
                <w:noProof/>
                <w:webHidden/>
              </w:rPr>
              <w:fldChar w:fldCharType="end"/>
            </w:r>
          </w:hyperlink>
        </w:p>
        <w:p w14:paraId="6F2217B6" w14:textId="252343E7" w:rsidR="00C10213" w:rsidRDefault="00C10213">
          <w:pPr>
            <w:pStyle w:val="TOC3"/>
            <w:tabs>
              <w:tab w:val="left" w:pos="1320"/>
              <w:tab w:val="right" w:leader="dot" w:pos="9350"/>
            </w:tabs>
            <w:rPr>
              <w:rFonts w:cstheme="minorBidi"/>
              <w:noProof/>
            </w:rPr>
          </w:pPr>
          <w:hyperlink w:anchor="_Toc118026849" w:history="1">
            <w:r w:rsidRPr="00CB2332">
              <w:rPr>
                <w:rStyle w:val="Hyperlink"/>
                <w:noProof/>
              </w:rPr>
              <w:t>A.3.4</w:t>
            </w:r>
            <w:r>
              <w:rPr>
                <w:rFonts w:cstheme="minorBidi"/>
                <w:noProof/>
              </w:rPr>
              <w:tab/>
            </w:r>
            <w:r w:rsidRPr="00CB2332">
              <w:rPr>
                <w:rStyle w:val="Hyperlink"/>
                <w:noProof/>
              </w:rPr>
              <w:t>Chronology Construction</w:t>
            </w:r>
            <w:r>
              <w:rPr>
                <w:noProof/>
                <w:webHidden/>
              </w:rPr>
              <w:tab/>
            </w:r>
            <w:r>
              <w:rPr>
                <w:noProof/>
                <w:webHidden/>
              </w:rPr>
              <w:fldChar w:fldCharType="begin"/>
            </w:r>
            <w:r>
              <w:rPr>
                <w:noProof/>
                <w:webHidden/>
              </w:rPr>
              <w:instrText xml:space="preserve"> PAGEREF _Toc118026849 \h </w:instrText>
            </w:r>
            <w:r>
              <w:rPr>
                <w:noProof/>
                <w:webHidden/>
              </w:rPr>
            </w:r>
            <w:r>
              <w:rPr>
                <w:noProof/>
                <w:webHidden/>
              </w:rPr>
              <w:fldChar w:fldCharType="separate"/>
            </w:r>
            <w:r>
              <w:rPr>
                <w:noProof/>
                <w:webHidden/>
              </w:rPr>
              <w:t>27</w:t>
            </w:r>
            <w:r>
              <w:rPr>
                <w:noProof/>
                <w:webHidden/>
              </w:rPr>
              <w:fldChar w:fldCharType="end"/>
            </w:r>
          </w:hyperlink>
        </w:p>
        <w:p w14:paraId="09F4975C" w14:textId="320B55C0" w:rsidR="00C10213" w:rsidRDefault="00C10213">
          <w:pPr>
            <w:pStyle w:val="TOC3"/>
            <w:tabs>
              <w:tab w:val="left" w:pos="1320"/>
              <w:tab w:val="right" w:leader="dot" w:pos="9350"/>
            </w:tabs>
            <w:rPr>
              <w:rFonts w:cstheme="minorBidi"/>
              <w:noProof/>
            </w:rPr>
          </w:pPr>
          <w:hyperlink w:anchor="_Toc118026850" w:history="1">
            <w:r w:rsidRPr="00CB2332">
              <w:rPr>
                <w:rStyle w:val="Hyperlink"/>
                <w:noProof/>
              </w:rPr>
              <w:t>A.3.5</w:t>
            </w:r>
            <w:r>
              <w:rPr>
                <w:rFonts w:cstheme="minorBidi"/>
                <w:noProof/>
              </w:rPr>
              <w:tab/>
            </w:r>
            <w:r w:rsidRPr="00CB2332">
              <w:rPr>
                <w:rStyle w:val="Hyperlink"/>
                <w:noProof/>
              </w:rPr>
              <w:t>Climate-Growth Relationships</w:t>
            </w:r>
            <w:r>
              <w:rPr>
                <w:noProof/>
                <w:webHidden/>
              </w:rPr>
              <w:tab/>
            </w:r>
            <w:r>
              <w:rPr>
                <w:noProof/>
                <w:webHidden/>
              </w:rPr>
              <w:fldChar w:fldCharType="begin"/>
            </w:r>
            <w:r>
              <w:rPr>
                <w:noProof/>
                <w:webHidden/>
              </w:rPr>
              <w:instrText xml:space="preserve"> PAGEREF _Toc118026850 \h </w:instrText>
            </w:r>
            <w:r>
              <w:rPr>
                <w:noProof/>
                <w:webHidden/>
              </w:rPr>
            </w:r>
            <w:r>
              <w:rPr>
                <w:noProof/>
                <w:webHidden/>
              </w:rPr>
              <w:fldChar w:fldCharType="separate"/>
            </w:r>
            <w:r>
              <w:rPr>
                <w:noProof/>
                <w:webHidden/>
              </w:rPr>
              <w:t>29</w:t>
            </w:r>
            <w:r>
              <w:rPr>
                <w:noProof/>
                <w:webHidden/>
              </w:rPr>
              <w:fldChar w:fldCharType="end"/>
            </w:r>
          </w:hyperlink>
        </w:p>
        <w:p w14:paraId="075F49D1" w14:textId="3B632871" w:rsidR="00C10213" w:rsidRDefault="00C10213">
          <w:pPr>
            <w:pStyle w:val="TOC3"/>
            <w:tabs>
              <w:tab w:val="left" w:pos="1320"/>
              <w:tab w:val="right" w:leader="dot" w:pos="9350"/>
            </w:tabs>
            <w:rPr>
              <w:rFonts w:cstheme="minorBidi"/>
              <w:noProof/>
            </w:rPr>
          </w:pPr>
          <w:hyperlink w:anchor="_Toc118026851" w:history="1">
            <w:r w:rsidRPr="00CB2332">
              <w:rPr>
                <w:rStyle w:val="Hyperlink"/>
                <w:noProof/>
              </w:rPr>
              <w:t>A.3.6</w:t>
            </w:r>
            <w:r>
              <w:rPr>
                <w:rFonts w:cstheme="minorBidi"/>
                <w:noProof/>
              </w:rPr>
              <w:tab/>
            </w:r>
            <w:r w:rsidRPr="00CB2332">
              <w:rPr>
                <w:rStyle w:val="Hyperlink"/>
                <w:noProof/>
              </w:rPr>
              <w:t>SST Reconstruction</w:t>
            </w:r>
            <w:r>
              <w:rPr>
                <w:noProof/>
                <w:webHidden/>
              </w:rPr>
              <w:tab/>
            </w:r>
            <w:r>
              <w:rPr>
                <w:noProof/>
                <w:webHidden/>
              </w:rPr>
              <w:fldChar w:fldCharType="begin"/>
            </w:r>
            <w:r>
              <w:rPr>
                <w:noProof/>
                <w:webHidden/>
              </w:rPr>
              <w:instrText xml:space="preserve"> PAGEREF _Toc118026851 \h </w:instrText>
            </w:r>
            <w:r>
              <w:rPr>
                <w:noProof/>
                <w:webHidden/>
              </w:rPr>
            </w:r>
            <w:r>
              <w:rPr>
                <w:noProof/>
                <w:webHidden/>
              </w:rPr>
              <w:fldChar w:fldCharType="separate"/>
            </w:r>
            <w:r>
              <w:rPr>
                <w:noProof/>
                <w:webHidden/>
              </w:rPr>
              <w:t>30</w:t>
            </w:r>
            <w:r>
              <w:rPr>
                <w:noProof/>
                <w:webHidden/>
              </w:rPr>
              <w:fldChar w:fldCharType="end"/>
            </w:r>
          </w:hyperlink>
        </w:p>
        <w:p w14:paraId="6D9F7C8A" w14:textId="0BD4265E" w:rsidR="00C10213" w:rsidRDefault="00C10213">
          <w:pPr>
            <w:pStyle w:val="TOC2"/>
            <w:tabs>
              <w:tab w:val="left" w:pos="880"/>
              <w:tab w:val="right" w:leader="dot" w:pos="9350"/>
            </w:tabs>
            <w:rPr>
              <w:rFonts w:cstheme="minorBidi"/>
              <w:noProof/>
            </w:rPr>
          </w:pPr>
          <w:hyperlink w:anchor="_Toc118026852" w:history="1">
            <w:r w:rsidRPr="00CB2332">
              <w:rPr>
                <w:rStyle w:val="Hyperlink"/>
                <w:noProof/>
              </w:rPr>
              <w:t>A.4</w:t>
            </w:r>
            <w:r>
              <w:rPr>
                <w:rFonts w:cstheme="minorBidi"/>
                <w:noProof/>
              </w:rPr>
              <w:tab/>
            </w:r>
            <w:r w:rsidRPr="00CB2332">
              <w:rPr>
                <w:rStyle w:val="Hyperlink"/>
                <w:noProof/>
              </w:rPr>
              <w:t>Results</w:t>
            </w:r>
            <w:r>
              <w:rPr>
                <w:noProof/>
                <w:webHidden/>
              </w:rPr>
              <w:tab/>
            </w:r>
            <w:r>
              <w:rPr>
                <w:noProof/>
                <w:webHidden/>
              </w:rPr>
              <w:fldChar w:fldCharType="begin"/>
            </w:r>
            <w:r>
              <w:rPr>
                <w:noProof/>
                <w:webHidden/>
              </w:rPr>
              <w:instrText xml:space="preserve"> PAGEREF _Toc118026852 \h </w:instrText>
            </w:r>
            <w:r>
              <w:rPr>
                <w:noProof/>
                <w:webHidden/>
              </w:rPr>
            </w:r>
            <w:r>
              <w:rPr>
                <w:noProof/>
                <w:webHidden/>
              </w:rPr>
              <w:fldChar w:fldCharType="separate"/>
            </w:r>
            <w:r>
              <w:rPr>
                <w:noProof/>
                <w:webHidden/>
              </w:rPr>
              <w:t>31</w:t>
            </w:r>
            <w:r>
              <w:rPr>
                <w:noProof/>
                <w:webHidden/>
              </w:rPr>
              <w:fldChar w:fldCharType="end"/>
            </w:r>
          </w:hyperlink>
        </w:p>
        <w:p w14:paraId="1A799B05" w14:textId="340D4780" w:rsidR="00C10213" w:rsidRDefault="00C10213">
          <w:pPr>
            <w:pStyle w:val="TOC3"/>
            <w:tabs>
              <w:tab w:val="left" w:pos="1320"/>
              <w:tab w:val="right" w:leader="dot" w:pos="9350"/>
            </w:tabs>
            <w:rPr>
              <w:rFonts w:cstheme="minorBidi"/>
              <w:noProof/>
            </w:rPr>
          </w:pPr>
          <w:hyperlink w:anchor="_Toc118026853" w:history="1">
            <w:r w:rsidRPr="00CB2332">
              <w:rPr>
                <w:rStyle w:val="Hyperlink"/>
                <w:noProof/>
              </w:rPr>
              <w:t>A.4.1</w:t>
            </w:r>
            <w:r>
              <w:rPr>
                <w:rFonts w:cstheme="minorBidi"/>
                <w:noProof/>
              </w:rPr>
              <w:tab/>
            </w:r>
            <w:r w:rsidRPr="00CB2332">
              <w:rPr>
                <w:rStyle w:val="Hyperlink"/>
                <w:noProof/>
              </w:rPr>
              <w:t>Sample Collection and Preparation</w:t>
            </w:r>
            <w:r>
              <w:rPr>
                <w:noProof/>
                <w:webHidden/>
              </w:rPr>
              <w:tab/>
            </w:r>
            <w:r>
              <w:rPr>
                <w:noProof/>
                <w:webHidden/>
              </w:rPr>
              <w:fldChar w:fldCharType="begin"/>
            </w:r>
            <w:r>
              <w:rPr>
                <w:noProof/>
                <w:webHidden/>
              </w:rPr>
              <w:instrText xml:space="preserve"> PAGEREF _Toc118026853 \h </w:instrText>
            </w:r>
            <w:r>
              <w:rPr>
                <w:noProof/>
                <w:webHidden/>
              </w:rPr>
            </w:r>
            <w:r>
              <w:rPr>
                <w:noProof/>
                <w:webHidden/>
              </w:rPr>
              <w:fldChar w:fldCharType="separate"/>
            </w:r>
            <w:r>
              <w:rPr>
                <w:noProof/>
                <w:webHidden/>
              </w:rPr>
              <w:t>31</w:t>
            </w:r>
            <w:r>
              <w:rPr>
                <w:noProof/>
                <w:webHidden/>
              </w:rPr>
              <w:fldChar w:fldCharType="end"/>
            </w:r>
          </w:hyperlink>
        </w:p>
        <w:p w14:paraId="463CBD0C" w14:textId="5BB902CB" w:rsidR="00C10213" w:rsidRDefault="00C10213">
          <w:pPr>
            <w:pStyle w:val="TOC3"/>
            <w:tabs>
              <w:tab w:val="left" w:pos="1320"/>
              <w:tab w:val="right" w:leader="dot" w:pos="9350"/>
            </w:tabs>
            <w:rPr>
              <w:rFonts w:cstheme="minorBidi"/>
              <w:noProof/>
            </w:rPr>
          </w:pPr>
          <w:hyperlink w:anchor="_Toc118026854" w:history="1">
            <w:r w:rsidRPr="00CB2332">
              <w:rPr>
                <w:rStyle w:val="Hyperlink"/>
                <w:noProof/>
              </w:rPr>
              <w:t>A.4.2</w:t>
            </w:r>
            <w:r>
              <w:rPr>
                <w:rFonts w:cstheme="minorBidi"/>
                <w:noProof/>
              </w:rPr>
              <w:tab/>
            </w:r>
            <w:r w:rsidRPr="00CB2332">
              <w:rPr>
                <w:rStyle w:val="Hyperlink"/>
                <w:noProof/>
              </w:rPr>
              <w:t>Crossdating</w:t>
            </w:r>
            <w:r>
              <w:rPr>
                <w:noProof/>
                <w:webHidden/>
              </w:rPr>
              <w:tab/>
            </w:r>
            <w:r>
              <w:rPr>
                <w:noProof/>
                <w:webHidden/>
              </w:rPr>
              <w:fldChar w:fldCharType="begin"/>
            </w:r>
            <w:r>
              <w:rPr>
                <w:noProof/>
                <w:webHidden/>
              </w:rPr>
              <w:instrText xml:space="preserve"> PAGEREF _Toc118026854 \h </w:instrText>
            </w:r>
            <w:r>
              <w:rPr>
                <w:noProof/>
                <w:webHidden/>
              </w:rPr>
            </w:r>
            <w:r>
              <w:rPr>
                <w:noProof/>
                <w:webHidden/>
              </w:rPr>
              <w:fldChar w:fldCharType="separate"/>
            </w:r>
            <w:r>
              <w:rPr>
                <w:noProof/>
                <w:webHidden/>
              </w:rPr>
              <w:t>33</w:t>
            </w:r>
            <w:r>
              <w:rPr>
                <w:noProof/>
                <w:webHidden/>
              </w:rPr>
              <w:fldChar w:fldCharType="end"/>
            </w:r>
          </w:hyperlink>
        </w:p>
        <w:p w14:paraId="232D51F9" w14:textId="0142D33C" w:rsidR="00C10213" w:rsidRDefault="00C10213">
          <w:pPr>
            <w:pStyle w:val="TOC3"/>
            <w:tabs>
              <w:tab w:val="left" w:pos="1320"/>
              <w:tab w:val="right" w:leader="dot" w:pos="9350"/>
            </w:tabs>
            <w:rPr>
              <w:rFonts w:cstheme="minorBidi"/>
              <w:noProof/>
            </w:rPr>
          </w:pPr>
          <w:hyperlink w:anchor="_Toc118026855" w:history="1">
            <w:r w:rsidRPr="00CB2332">
              <w:rPr>
                <w:rStyle w:val="Hyperlink"/>
                <w:noProof/>
              </w:rPr>
              <w:t>A.4.3</w:t>
            </w:r>
            <w:r>
              <w:rPr>
                <w:rFonts w:cstheme="minorBidi"/>
                <w:noProof/>
              </w:rPr>
              <w:tab/>
            </w:r>
            <w:r w:rsidRPr="00CB2332">
              <w:rPr>
                <w:rStyle w:val="Hyperlink"/>
                <w:noProof/>
              </w:rPr>
              <w:t>Radiocarbon dating</w:t>
            </w:r>
            <w:r>
              <w:rPr>
                <w:noProof/>
                <w:webHidden/>
              </w:rPr>
              <w:tab/>
            </w:r>
            <w:r>
              <w:rPr>
                <w:noProof/>
                <w:webHidden/>
              </w:rPr>
              <w:fldChar w:fldCharType="begin"/>
            </w:r>
            <w:r>
              <w:rPr>
                <w:noProof/>
                <w:webHidden/>
              </w:rPr>
              <w:instrText xml:space="preserve"> PAGEREF _Toc118026855 \h </w:instrText>
            </w:r>
            <w:r>
              <w:rPr>
                <w:noProof/>
                <w:webHidden/>
              </w:rPr>
            </w:r>
            <w:r>
              <w:rPr>
                <w:noProof/>
                <w:webHidden/>
              </w:rPr>
              <w:fldChar w:fldCharType="separate"/>
            </w:r>
            <w:r>
              <w:rPr>
                <w:noProof/>
                <w:webHidden/>
              </w:rPr>
              <w:t>34</w:t>
            </w:r>
            <w:r>
              <w:rPr>
                <w:noProof/>
                <w:webHidden/>
              </w:rPr>
              <w:fldChar w:fldCharType="end"/>
            </w:r>
          </w:hyperlink>
        </w:p>
        <w:p w14:paraId="1CAE846B" w14:textId="69411554" w:rsidR="00C10213" w:rsidRDefault="00C10213">
          <w:pPr>
            <w:pStyle w:val="TOC3"/>
            <w:tabs>
              <w:tab w:val="left" w:pos="1320"/>
              <w:tab w:val="right" w:leader="dot" w:pos="9350"/>
            </w:tabs>
            <w:rPr>
              <w:rFonts w:cstheme="minorBidi"/>
              <w:noProof/>
            </w:rPr>
          </w:pPr>
          <w:hyperlink w:anchor="_Toc118026856" w:history="1">
            <w:r w:rsidRPr="00CB2332">
              <w:rPr>
                <w:rStyle w:val="Hyperlink"/>
                <w:noProof/>
              </w:rPr>
              <w:t>A.4.4</w:t>
            </w:r>
            <w:r>
              <w:rPr>
                <w:rFonts w:cstheme="minorBidi"/>
                <w:noProof/>
              </w:rPr>
              <w:tab/>
            </w:r>
            <w:r w:rsidRPr="00CB2332">
              <w:rPr>
                <w:rStyle w:val="Hyperlink"/>
                <w:noProof/>
              </w:rPr>
              <w:t>Chronology construction</w:t>
            </w:r>
            <w:r>
              <w:rPr>
                <w:noProof/>
                <w:webHidden/>
              </w:rPr>
              <w:tab/>
            </w:r>
            <w:r>
              <w:rPr>
                <w:noProof/>
                <w:webHidden/>
              </w:rPr>
              <w:fldChar w:fldCharType="begin"/>
            </w:r>
            <w:r>
              <w:rPr>
                <w:noProof/>
                <w:webHidden/>
              </w:rPr>
              <w:instrText xml:space="preserve"> PAGEREF _Toc118026856 \h </w:instrText>
            </w:r>
            <w:r>
              <w:rPr>
                <w:noProof/>
                <w:webHidden/>
              </w:rPr>
            </w:r>
            <w:r>
              <w:rPr>
                <w:noProof/>
                <w:webHidden/>
              </w:rPr>
              <w:fldChar w:fldCharType="separate"/>
            </w:r>
            <w:r>
              <w:rPr>
                <w:noProof/>
                <w:webHidden/>
              </w:rPr>
              <w:t>35</w:t>
            </w:r>
            <w:r>
              <w:rPr>
                <w:noProof/>
                <w:webHidden/>
              </w:rPr>
              <w:fldChar w:fldCharType="end"/>
            </w:r>
          </w:hyperlink>
        </w:p>
        <w:p w14:paraId="6E1AB0DE" w14:textId="162DDAC0" w:rsidR="00C10213" w:rsidRDefault="00C10213">
          <w:pPr>
            <w:pStyle w:val="TOC3"/>
            <w:tabs>
              <w:tab w:val="left" w:pos="1320"/>
              <w:tab w:val="right" w:leader="dot" w:pos="9350"/>
            </w:tabs>
            <w:rPr>
              <w:rFonts w:cstheme="minorBidi"/>
              <w:noProof/>
            </w:rPr>
          </w:pPr>
          <w:hyperlink w:anchor="_Toc118026857" w:history="1">
            <w:r w:rsidRPr="00CB2332">
              <w:rPr>
                <w:rStyle w:val="Hyperlink"/>
                <w:noProof/>
              </w:rPr>
              <w:t>A.4.5</w:t>
            </w:r>
            <w:r>
              <w:rPr>
                <w:rFonts w:cstheme="minorBidi"/>
                <w:noProof/>
              </w:rPr>
              <w:tab/>
            </w:r>
            <w:r w:rsidRPr="00CB2332">
              <w:rPr>
                <w:rStyle w:val="Hyperlink"/>
                <w:noProof/>
              </w:rPr>
              <w:t>Climate-Growth Relationships</w:t>
            </w:r>
            <w:r>
              <w:rPr>
                <w:noProof/>
                <w:webHidden/>
              </w:rPr>
              <w:tab/>
            </w:r>
            <w:r>
              <w:rPr>
                <w:noProof/>
                <w:webHidden/>
              </w:rPr>
              <w:fldChar w:fldCharType="begin"/>
            </w:r>
            <w:r>
              <w:rPr>
                <w:noProof/>
                <w:webHidden/>
              </w:rPr>
              <w:instrText xml:space="preserve"> PAGEREF _Toc118026857 \h </w:instrText>
            </w:r>
            <w:r>
              <w:rPr>
                <w:noProof/>
                <w:webHidden/>
              </w:rPr>
            </w:r>
            <w:r>
              <w:rPr>
                <w:noProof/>
                <w:webHidden/>
              </w:rPr>
              <w:fldChar w:fldCharType="separate"/>
            </w:r>
            <w:r>
              <w:rPr>
                <w:noProof/>
                <w:webHidden/>
              </w:rPr>
              <w:t>36</w:t>
            </w:r>
            <w:r>
              <w:rPr>
                <w:noProof/>
                <w:webHidden/>
              </w:rPr>
              <w:fldChar w:fldCharType="end"/>
            </w:r>
          </w:hyperlink>
        </w:p>
        <w:p w14:paraId="1100371A" w14:textId="0C22A0D5" w:rsidR="00C10213" w:rsidRDefault="00C10213">
          <w:pPr>
            <w:pStyle w:val="TOC3"/>
            <w:tabs>
              <w:tab w:val="left" w:pos="1320"/>
              <w:tab w:val="right" w:leader="dot" w:pos="9350"/>
            </w:tabs>
            <w:rPr>
              <w:rFonts w:cstheme="minorBidi"/>
              <w:noProof/>
            </w:rPr>
          </w:pPr>
          <w:hyperlink w:anchor="_Toc118026858" w:history="1">
            <w:r w:rsidRPr="00CB2332">
              <w:rPr>
                <w:rStyle w:val="Hyperlink"/>
                <w:noProof/>
              </w:rPr>
              <w:t>A.4.6</w:t>
            </w:r>
            <w:r>
              <w:rPr>
                <w:rFonts w:cstheme="minorBidi"/>
                <w:noProof/>
              </w:rPr>
              <w:tab/>
            </w:r>
            <w:r w:rsidRPr="00CB2332">
              <w:rPr>
                <w:rStyle w:val="Hyperlink"/>
                <w:noProof/>
              </w:rPr>
              <w:t>SST Reconstruction</w:t>
            </w:r>
            <w:r>
              <w:rPr>
                <w:noProof/>
                <w:webHidden/>
              </w:rPr>
              <w:tab/>
            </w:r>
            <w:r>
              <w:rPr>
                <w:noProof/>
                <w:webHidden/>
              </w:rPr>
              <w:fldChar w:fldCharType="begin"/>
            </w:r>
            <w:r>
              <w:rPr>
                <w:noProof/>
                <w:webHidden/>
              </w:rPr>
              <w:instrText xml:space="preserve"> PAGEREF _Toc118026858 \h </w:instrText>
            </w:r>
            <w:r>
              <w:rPr>
                <w:noProof/>
                <w:webHidden/>
              </w:rPr>
            </w:r>
            <w:r>
              <w:rPr>
                <w:noProof/>
                <w:webHidden/>
              </w:rPr>
              <w:fldChar w:fldCharType="separate"/>
            </w:r>
            <w:r>
              <w:rPr>
                <w:noProof/>
                <w:webHidden/>
              </w:rPr>
              <w:t>36</w:t>
            </w:r>
            <w:r>
              <w:rPr>
                <w:noProof/>
                <w:webHidden/>
              </w:rPr>
              <w:fldChar w:fldCharType="end"/>
            </w:r>
          </w:hyperlink>
        </w:p>
        <w:p w14:paraId="504E9D10" w14:textId="117CE55B" w:rsidR="00C10213" w:rsidRDefault="00C10213">
          <w:pPr>
            <w:pStyle w:val="TOC2"/>
            <w:tabs>
              <w:tab w:val="left" w:pos="880"/>
              <w:tab w:val="right" w:leader="dot" w:pos="9350"/>
            </w:tabs>
            <w:rPr>
              <w:rFonts w:cstheme="minorBidi"/>
              <w:noProof/>
            </w:rPr>
          </w:pPr>
          <w:hyperlink w:anchor="_Toc118026859" w:history="1">
            <w:r w:rsidRPr="00CB2332">
              <w:rPr>
                <w:rStyle w:val="Hyperlink"/>
                <w:noProof/>
              </w:rPr>
              <w:t>A.5</w:t>
            </w:r>
            <w:r>
              <w:rPr>
                <w:rFonts w:cstheme="minorBidi"/>
                <w:noProof/>
              </w:rPr>
              <w:tab/>
            </w:r>
            <w:r w:rsidRPr="00CB2332">
              <w:rPr>
                <w:rStyle w:val="Hyperlink"/>
                <w:noProof/>
              </w:rPr>
              <w:t>Discussion</w:t>
            </w:r>
            <w:r>
              <w:rPr>
                <w:noProof/>
                <w:webHidden/>
              </w:rPr>
              <w:tab/>
            </w:r>
            <w:r>
              <w:rPr>
                <w:noProof/>
                <w:webHidden/>
              </w:rPr>
              <w:fldChar w:fldCharType="begin"/>
            </w:r>
            <w:r>
              <w:rPr>
                <w:noProof/>
                <w:webHidden/>
              </w:rPr>
              <w:instrText xml:space="preserve"> PAGEREF _Toc118026859 \h </w:instrText>
            </w:r>
            <w:r>
              <w:rPr>
                <w:noProof/>
                <w:webHidden/>
              </w:rPr>
            </w:r>
            <w:r>
              <w:rPr>
                <w:noProof/>
                <w:webHidden/>
              </w:rPr>
              <w:fldChar w:fldCharType="separate"/>
            </w:r>
            <w:r>
              <w:rPr>
                <w:noProof/>
                <w:webHidden/>
              </w:rPr>
              <w:t>39</w:t>
            </w:r>
            <w:r>
              <w:rPr>
                <w:noProof/>
                <w:webHidden/>
              </w:rPr>
              <w:fldChar w:fldCharType="end"/>
            </w:r>
          </w:hyperlink>
        </w:p>
        <w:p w14:paraId="72EC46A0" w14:textId="263E73F6" w:rsidR="00C10213" w:rsidRDefault="00C10213">
          <w:pPr>
            <w:pStyle w:val="TOC2"/>
            <w:tabs>
              <w:tab w:val="left" w:pos="880"/>
              <w:tab w:val="right" w:leader="dot" w:pos="9350"/>
            </w:tabs>
            <w:rPr>
              <w:rFonts w:cstheme="minorBidi"/>
              <w:noProof/>
            </w:rPr>
          </w:pPr>
          <w:hyperlink w:anchor="_Toc118026860" w:history="1">
            <w:r w:rsidRPr="00CB2332">
              <w:rPr>
                <w:rStyle w:val="Hyperlink"/>
                <w:noProof/>
              </w:rPr>
              <w:t>A.6</w:t>
            </w:r>
            <w:r>
              <w:rPr>
                <w:rFonts w:cstheme="minorBidi"/>
                <w:noProof/>
              </w:rPr>
              <w:tab/>
            </w:r>
            <w:r w:rsidRPr="00CB2332">
              <w:rPr>
                <w:rStyle w:val="Hyperlink"/>
                <w:noProof/>
              </w:rPr>
              <w:t>Acknowledgments, Samples, and Data</w:t>
            </w:r>
            <w:r>
              <w:rPr>
                <w:noProof/>
                <w:webHidden/>
              </w:rPr>
              <w:tab/>
            </w:r>
            <w:r>
              <w:rPr>
                <w:noProof/>
                <w:webHidden/>
              </w:rPr>
              <w:fldChar w:fldCharType="begin"/>
            </w:r>
            <w:r>
              <w:rPr>
                <w:noProof/>
                <w:webHidden/>
              </w:rPr>
              <w:instrText xml:space="preserve"> PAGEREF _Toc118026860 \h </w:instrText>
            </w:r>
            <w:r>
              <w:rPr>
                <w:noProof/>
                <w:webHidden/>
              </w:rPr>
            </w:r>
            <w:r>
              <w:rPr>
                <w:noProof/>
                <w:webHidden/>
              </w:rPr>
              <w:fldChar w:fldCharType="separate"/>
            </w:r>
            <w:r>
              <w:rPr>
                <w:noProof/>
                <w:webHidden/>
              </w:rPr>
              <w:t>47</w:t>
            </w:r>
            <w:r>
              <w:rPr>
                <w:noProof/>
                <w:webHidden/>
              </w:rPr>
              <w:fldChar w:fldCharType="end"/>
            </w:r>
          </w:hyperlink>
        </w:p>
        <w:p w14:paraId="6D5E63D4" w14:textId="4B9110AF" w:rsidR="00C10213" w:rsidRDefault="00C10213">
          <w:pPr>
            <w:pStyle w:val="TOC2"/>
            <w:tabs>
              <w:tab w:val="left" w:pos="880"/>
              <w:tab w:val="right" w:leader="dot" w:pos="9350"/>
            </w:tabs>
            <w:rPr>
              <w:rFonts w:cstheme="minorBidi"/>
              <w:noProof/>
            </w:rPr>
          </w:pPr>
          <w:hyperlink w:anchor="_Toc118026861" w:history="1">
            <w:r w:rsidRPr="00CB2332">
              <w:rPr>
                <w:rStyle w:val="Hyperlink"/>
                <w:noProof/>
              </w:rPr>
              <w:t>A.7</w:t>
            </w:r>
            <w:r>
              <w:rPr>
                <w:rFonts w:cstheme="minorBidi"/>
                <w:noProof/>
              </w:rPr>
              <w:tab/>
            </w:r>
            <w:r w:rsidRPr="00CB2332">
              <w:rPr>
                <w:rStyle w:val="Hyperlink"/>
                <w:noProof/>
              </w:rPr>
              <w:t>References</w:t>
            </w:r>
            <w:r>
              <w:rPr>
                <w:noProof/>
                <w:webHidden/>
              </w:rPr>
              <w:tab/>
            </w:r>
            <w:r>
              <w:rPr>
                <w:noProof/>
                <w:webHidden/>
              </w:rPr>
              <w:fldChar w:fldCharType="begin"/>
            </w:r>
            <w:r>
              <w:rPr>
                <w:noProof/>
                <w:webHidden/>
              </w:rPr>
              <w:instrText xml:space="preserve"> PAGEREF _Toc118026861 \h </w:instrText>
            </w:r>
            <w:r>
              <w:rPr>
                <w:noProof/>
                <w:webHidden/>
              </w:rPr>
            </w:r>
            <w:r>
              <w:rPr>
                <w:noProof/>
                <w:webHidden/>
              </w:rPr>
              <w:fldChar w:fldCharType="separate"/>
            </w:r>
            <w:r>
              <w:rPr>
                <w:noProof/>
                <w:webHidden/>
              </w:rPr>
              <w:t>48</w:t>
            </w:r>
            <w:r>
              <w:rPr>
                <w:noProof/>
                <w:webHidden/>
              </w:rPr>
              <w:fldChar w:fldCharType="end"/>
            </w:r>
          </w:hyperlink>
        </w:p>
        <w:p w14:paraId="5928B805" w14:textId="25544E79" w:rsidR="00C10213" w:rsidRDefault="00C10213">
          <w:pPr>
            <w:pStyle w:val="TOC2"/>
            <w:tabs>
              <w:tab w:val="left" w:pos="880"/>
              <w:tab w:val="right" w:leader="dot" w:pos="9350"/>
            </w:tabs>
            <w:rPr>
              <w:rFonts w:cstheme="minorBidi"/>
              <w:noProof/>
            </w:rPr>
          </w:pPr>
          <w:hyperlink w:anchor="_Toc118026862" w:history="1">
            <w:r w:rsidRPr="00CB2332">
              <w:rPr>
                <w:rStyle w:val="Hyperlink"/>
                <w:noProof/>
              </w:rPr>
              <w:t>A.8.</w:t>
            </w:r>
            <w:r>
              <w:rPr>
                <w:rFonts w:cstheme="minorBidi"/>
                <w:noProof/>
              </w:rPr>
              <w:tab/>
            </w:r>
            <w:r w:rsidRPr="00CB2332">
              <w:rPr>
                <w:rStyle w:val="Hyperlink"/>
                <w:noProof/>
              </w:rPr>
              <w:t>Supplemental Material</w:t>
            </w:r>
            <w:r>
              <w:rPr>
                <w:noProof/>
                <w:webHidden/>
              </w:rPr>
              <w:tab/>
            </w:r>
            <w:r>
              <w:rPr>
                <w:noProof/>
                <w:webHidden/>
              </w:rPr>
              <w:fldChar w:fldCharType="begin"/>
            </w:r>
            <w:r>
              <w:rPr>
                <w:noProof/>
                <w:webHidden/>
              </w:rPr>
              <w:instrText xml:space="preserve"> PAGEREF _Toc118026862 \h </w:instrText>
            </w:r>
            <w:r>
              <w:rPr>
                <w:noProof/>
                <w:webHidden/>
              </w:rPr>
            </w:r>
            <w:r>
              <w:rPr>
                <w:noProof/>
                <w:webHidden/>
              </w:rPr>
              <w:fldChar w:fldCharType="separate"/>
            </w:r>
            <w:r>
              <w:rPr>
                <w:noProof/>
                <w:webHidden/>
              </w:rPr>
              <w:t>61</w:t>
            </w:r>
            <w:r>
              <w:rPr>
                <w:noProof/>
                <w:webHidden/>
              </w:rPr>
              <w:fldChar w:fldCharType="end"/>
            </w:r>
          </w:hyperlink>
        </w:p>
        <w:p w14:paraId="08F798F8" w14:textId="488509AF" w:rsidR="00C10213" w:rsidRDefault="00C10213">
          <w:pPr>
            <w:pStyle w:val="TOC1"/>
            <w:tabs>
              <w:tab w:val="right" w:leader="dot" w:pos="9350"/>
            </w:tabs>
            <w:rPr>
              <w:rFonts w:asciiTheme="minorHAnsi" w:eastAsiaTheme="minorEastAsia" w:hAnsiTheme="minorHAnsi" w:cstheme="minorBidi"/>
              <w:noProof/>
              <w:sz w:val="22"/>
              <w:szCs w:val="22"/>
            </w:rPr>
          </w:pPr>
          <w:hyperlink w:anchor="_Toc118026874" w:history="1">
            <w:r w:rsidRPr="00CB2332">
              <w:rPr>
                <w:rStyle w:val="Hyperlink"/>
                <w:rFonts w:eastAsiaTheme="majorEastAsia"/>
                <w:noProof/>
              </w:rPr>
              <w:t>Appendix B</w:t>
            </w:r>
            <w:r>
              <w:rPr>
                <w:noProof/>
                <w:webHidden/>
              </w:rPr>
              <w:tab/>
            </w:r>
            <w:r>
              <w:rPr>
                <w:noProof/>
                <w:webHidden/>
              </w:rPr>
              <w:fldChar w:fldCharType="begin"/>
            </w:r>
            <w:r>
              <w:rPr>
                <w:noProof/>
                <w:webHidden/>
              </w:rPr>
              <w:instrText xml:space="preserve"> PAGEREF _Toc118026874 \h </w:instrText>
            </w:r>
            <w:r>
              <w:rPr>
                <w:noProof/>
                <w:webHidden/>
              </w:rPr>
            </w:r>
            <w:r>
              <w:rPr>
                <w:noProof/>
                <w:webHidden/>
              </w:rPr>
              <w:fldChar w:fldCharType="separate"/>
            </w:r>
            <w:r>
              <w:rPr>
                <w:noProof/>
                <w:webHidden/>
              </w:rPr>
              <w:t>70</w:t>
            </w:r>
            <w:r>
              <w:rPr>
                <w:noProof/>
                <w:webHidden/>
              </w:rPr>
              <w:fldChar w:fldCharType="end"/>
            </w:r>
          </w:hyperlink>
        </w:p>
        <w:p w14:paraId="1DB409F5" w14:textId="25AF5B5F" w:rsidR="00C10213" w:rsidRDefault="00C10213">
          <w:pPr>
            <w:pStyle w:val="TOC2"/>
            <w:tabs>
              <w:tab w:val="left" w:pos="880"/>
              <w:tab w:val="right" w:leader="dot" w:pos="9350"/>
            </w:tabs>
            <w:rPr>
              <w:rFonts w:cstheme="minorBidi"/>
              <w:noProof/>
            </w:rPr>
          </w:pPr>
          <w:hyperlink w:anchor="_Toc118026875" w:history="1">
            <w:r w:rsidRPr="00CB2332">
              <w:rPr>
                <w:rStyle w:val="Hyperlink"/>
                <w:noProof/>
              </w:rPr>
              <w:t>B.1.</w:t>
            </w:r>
            <w:r>
              <w:rPr>
                <w:rFonts w:cstheme="minorBidi"/>
                <w:noProof/>
              </w:rPr>
              <w:tab/>
            </w:r>
            <w:r w:rsidRPr="00CB2332">
              <w:rPr>
                <w:rStyle w:val="Hyperlink"/>
                <w:noProof/>
              </w:rPr>
              <w:t>Abstract</w:t>
            </w:r>
            <w:r>
              <w:rPr>
                <w:noProof/>
                <w:webHidden/>
              </w:rPr>
              <w:tab/>
            </w:r>
            <w:r>
              <w:rPr>
                <w:noProof/>
                <w:webHidden/>
              </w:rPr>
              <w:fldChar w:fldCharType="begin"/>
            </w:r>
            <w:r>
              <w:rPr>
                <w:noProof/>
                <w:webHidden/>
              </w:rPr>
              <w:instrText xml:space="preserve"> PAGEREF _Toc118026875 \h </w:instrText>
            </w:r>
            <w:r>
              <w:rPr>
                <w:noProof/>
                <w:webHidden/>
              </w:rPr>
            </w:r>
            <w:r>
              <w:rPr>
                <w:noProof/>
                <w:webHidden/>
              </w:rPr>
              <w:fldChar w:fldCharType="separate"/>
            </w:r>
            <w:r>
              <w:rPr>
                <w:noProof/>
                <w:webHidden/>
              </w:rPr>
              <w:t>71</w:t>
            </w:r>
            <w:r>
              <w:rPr>
                <w:noProof/>
                <w:webHidden/>
              </w:rPr>
              <w:fldChar w:fldCharType="end"/>
            </w:r>
          </w:hyperlink>
        </w:p>
        <w:p w14:paraId="1EEEC7C2" w14:textId="65758007" w:rsidR="00C10213" w:rsidRDefault="00C10213">
          <w:pPr>
            <w:pStyle w:val="TOC2"/>
            <w:tabs>
              <w:tab w:val="left" w:pos="880"/>
              <w:tab w:val="right" w:leader="dot" w:pos="9350"/>
            </w:tabs>
            <w:rPr>
              <w:rFonts w:cstheme="minorBidi"/>
              <w:noProof/>
            </w:rPr>
          </w:pPr>
          <w:hyperlink w:anchor="_Toc118026876" w:history="1">
            <w:r w:rsidRPr="00CB2332">
              <w:rPr>
                <w:rStyle w:val="Hyperlink"/>
                <w:noProof/>
              </w:rPr>
              <w:t>B.2.</w:t>
            </w:r>
            <w:r>
              <w:rPr>
                <w:rFonts w:cstheme="minorBidi"/>
                <w:noProof/>
              </w:rPr>
              <w:tab/>
            </w:r>
            <w:r w:rsidRPr="00CB2332">
              <w:rPr>
                <w:rStyle w:val="Hyperlink"/>
                <w:noProof/>
              </w:rPr>
              <w:t>Introduction</w:t>
            </w:r>
            <w:r>
              <w:rPr>
                <w:noProof/>
                <w:webHidden/>
              </w:rPr>
              <w:tab/>
            </w:r>
            <w:r>
              <w:rPr>
                <w:noProof/>
                <w:webHidden/>
              </w:rPr>
              <w:fldChar w:fldCharType="begin"/>
            </w:r>
            <w:r>
              <w:rPr>
                <w:noProof/>
                <w:webHidden/>
              </w:rPr>
              <w:instrText xml:space="preserve"> PAGEREF _Toc118026876 \h </w:instrText>
            </w:r>
            <w:r>
              <w:rPr>
                <w:noProof/>
                <w:webHidden/>
              </w:rPr>
            </w:r>
            <w:r>
              <w:rPr>
                <w:noProof/>
                <w:webHidden/>
              </w:rPr>
              <w:fldChar w:fldCharType="separate"/>
            </w:r>
            <w:r>
              <w:rPr>
                <w:noProof/>
                <w:webHidden/>
              </w:rPr>
              <w:t>72</w:t>
            </w:r>
            <w:r>
              <w:rPr>
                <w:noProof/>
                <w:webHidden/>
              </w:rPr>
              <w:fldChar w:fldCharType="end"/>
            </w:r>
          </w:hyperlink>
        </w:p>
        <w:p w14:paraId="49722974" w14:textId="6C12A0F9" w:rsidR="00C10213" w:rsidRDefault="00C10213">
          <w:pPr>
            <w:pStyle w:val="TOC2"/>
            <w:tabs>
              <w:tab w:val="left" w:pos="880"/>
              <w:tab w:val="right" w:leader="dot" w:pos="9350"/>
            </w:tabs>
            <w:rPr>
              <w:rFonts w:cstheme="minorBidi"/>
              <w:noProof/>
            </w:rPr>
          </w:pPr>
          <w:hyperlink w:anchor="_Toc118026877" w:history="1">
            <w:r w:rsidRPr="00CB2332">
              <w:rPr>
                <w:rStyle w:val="Hyperlink"/>
                <w:noProof/>
              </w:rPr>
              <w:t>B.3.</w:t>
            </w:r>
            <w:r>
              <w:rPr>
                <w:rFonts w:cstheme="minorBidi"/>
                <w:noProof/>
              </w:rPr>
              <w:tab/>
            </w:r>
            <w:r w:rsidRPr="00CB2332">
              <w:rPr>
                <w:rStyle w:val="Hyperlink"/>
                <w:noProof/>
              </w:rPr>
              <w:t>Methods and Background</w:t>
            </w:r>
            <w:r>
              <w:rPr>
                <w:noProof/>
                <w:webHidden/>
              </w:rPr>
              <w:tab/>
            </w:r>
            <w:r>
              <w:rPr>
                <w:noProof/>
                <w:webHidden/>
              </w:rPr>
              <w:fldChar w:fldCharType="begin"/>
            </w:r>
            <w:r>
              <w:rPr>
                <w:noProof/>
                <w:webHidden/>
              </w:rPr>
              <w:instrText xml:space="preserve"> PAGEREF _Toc118026877 \h </w:instrText>
            </w:r>
            <w:r>
              <w:rPr>
                <w:noProof/>
                <w:webHidden/>
              </w:rPr>
            </w:r>
            <w:r>
              <w:rPr>
                <w:noProof/>
                <w:webHidden/>
              </w:rPr>
              <w:fldChar w:fldCharType="separate"/>
            </w:r>
            <w:r>
              <w:rPr>
                <w:noProof/>
                <w:webHidden/>
              </w:rPr>
              <w:t>74</w:t>
            </w:r>
            <w:r>
              <w:rPr>
                <w:noProof/>
                <w:webHidden/>
              </w:rPr>
              <w:fldChar w:fldCharType="end"/>
            </w:r>
          </w:hyperlink>
        </w:p>
        <w:p w14:paraId="3BAD2806" w14:textId="6C5AF42D" w:rsidR="00C10213" w:rsidRDefault="00C10213">
          <w:pPr>
            <w:pStyle w:val="TOC3"/>
            <w:tabs>
              <w:tab w:val="left" w:pos="1320"/>
              <w:tab w:val="right" w:leader="dot" w:pos="9350"/>
            </w:tabs>
            <w:rPr>
              <w:rFonts w:cstheme="minorBidi"/>
              <w:noProof/>
            </w:rPr>
          </w:pPr>
          <w:hyperlink w:anchor="_Toc118026878" w:history="1">
            <w:r w:rsidRPr="00CB2332">
              <w:rPr>
                <w:rStyle w:val="Hyperlink"/>
                <w:noProof/>
              </w:rPr>
              <w:t>B.3.1.</w:t>
            </w:r>
            <w:r>
              <w:rPr>
                <w:rFonts w:cstheme="minorBidi"/>
                <w:noProof/>
              </w:rPr>
              <w:tab/>
            </w:r>
            <w:r w:rsidRPr="00CB2332">
              <w:rPr>
                <w:rStyle w:val="Hyperlink"/>
                <w:noProof/>
              </w:rPr>
              <w:t>Oceanographic Setting</w:t>
            </w:r>
            <w:r>
              <w:rPr>
                <w:noProof/>
                <w:webHidden/>
              </w:rPr>
              <w:tab/>
            </w:r>
            <w:r>
              <w:rPr>
                <w:noProof/>
                <w:webHidden/>
              </w:rPr>
              <w:fldChar w:fldCharType="begin"/>
            </w:r>
            <w:r>
              <w:rPr>
                <w:noProof/>
                <w:webHidden/>
              </w:rPr>
              <w:instrText xml:space="preserve"> PAGEREF _Toc118026878 \h </w:instrText>
            </w:r>
            <w:r>
              <w:rPr>
                <w:noProof/>
                <w:webHidden/>
              </w:rPr>
            </w:r>
            <w:r>
              <w:rPr>
                <w:noProof/>
                <w:webHidden/>
              </w:rPr>
              <w:fldChar w:fldCharType="separate"/>
            </w:r>
            <w:r>
              <w:rPr>
                <w:noProof/>
                <w:webHidden/>
              </w:rPr>
              <w:t>74</w:t>
            </w:r>
            <w:r>
              <w:rPr>
                <w:noProof/>
                <w:webHidden/>
              </w:rPr>
              <w:fldChar w:fldCharType="end"/>
            </w:r>
          </w:hyperlink>
        </w:p>
        <w:p w14:paraId="7CE542B2" w14:textId="24C7B048" w:rsidR="00C10213" w:rsidRDefault="00C10213">
          <w:pPr>
            <w:pStyle w:val="TOC3"/>
            <w:tabs>
              <w:tab w:val="left" w:pos="1320"/>
              <w:tab w:val="right" w:leader="dot" w:pos="9350"/>
            </w:tabs>
            <w:rPr>
              <w:rFonts w:cstheme="minorBidi"/>
              <w:noProof/>
            </w:rPr>
          </w:pPr>
          <w:hyperlink w:anchor="_Toc118026879" w:history="1">
            <w:r w:rsidRPr="00CB2332">
              <w:rPr>
                <w:rStyle w:val="Hyperlink"/>
                <w:noProof/>
              </w:rPr>
              <w:t>B.3.2.</w:t>
            </w:r>
            <w:r>
              <w:rPr>
                <w:rFonts w:cstheme="minorBidi"/>
                <w:noProof/>
              </w:rPr>
              <w:tab/>
            </w:r>
            <w:r w:rsidRPr="00CB2332">
              <w:rPr>
                <w:rStyle w:val="Hyperlink"/>
                <w:noProof/>
              </w:rPr>
              <w:t>Pre-bomb radiocarbon</w:t>
            </w:r>
            <w:r>
              <w:rPr>
                <w:noProof/>
                <w:webHidden/>
              </w:rPr>
              <w:tab/>
            </w:r>
            <w:r>
              <w:rPr>
                <w:noProof/>
                <w:webHidden/>
              </w:rPr>
              <w:fldChar w:fldCharType="begin"/>
            </w:r>
            <w:r>
              <w:rPr>
                <w:noProof/>
                <w:webHidden/>
              </w:rPr>
              <w:instrText xml:space="preserve"> PAGEREF _Toc118026879 \h </w:instrText>
            </w:r>
            <w:r>
              <w:rPr>
                <w:noProof/>
                <w:webHidden/>
              </w:rPr>
            </w:r>
            <w:r>
              <w:rPr>
                <w:noProof/>
                <w:webHidden/>
              </w:rPr>
              <w:fldChar w:fldCharType="separate"/>
            </w:r>
            <w:r>
              <w:rPr>
                <w:noProof/>
                <w:webHidden/>
              </w:rPr>
              <w:t>76</w:t>
            </w:r>
            <w:r>
              <w:rPr>
                <w:noProof/>
                <w:webHidden/>
              </w:rPr>
              <w:fldChar w:fldCharType="end"/>
            </w:r>
          </w:hyperlink>
        </w:p>
        <w:p w14:paraId="023CA2AD" w14:textId="0D2E2EF1" w:rsidR="00C10213" w:rsidRDefault="00C10213">
          <w:pPr>
            <w:pStyle w:val="TOC3"/>
            <w:tabs>
              <w:tab w:val="left" w:pos="1320"/>
              <w:tab w:val="right" w:leader="dot" w:pos="9350"/>
            </w:tabs>
            <w:rPr>
              <w:rFonts w:cstheme="minorBidi"/>
              <w:noProof/>
            </w:rPr>
          </w:pPr>
          <w:hyperlink w:anchor="_Toc118026880" w:history="1">
            <w:r w:rsidRPr="00CB2332">
              <w:rPr>
                <w:rStyle w:val="Hyperlink"/>
                <w:noProof/>
              </w:rPr>
              <w:t>B.3.3.</w:t>
            </w:r>
            <w:r>
              <w:rPr>
                <w:rFonts w:cstheme="minorBidi"/>
                <w:noProof/>
              </w:rPr>
              <w:tab/>
            </w:r>
            <w:r w:rsidRPr="00CB2332">
              <w:rPr>
                <w:rStyle w:val="Hyperlink"/>
                <w:noProof/>
              </w:rPr>
              <w:t>Radiocarbon and climate covariability</w:t>
            </w:r>
            <w:r>
              <w:rPr>
                <w:noProof/>
                <w:webHidden/>
              </w:rPr>
              <w:tab/>
            </w:r>
            <w:r>
              <w:rPr>
                <w:noProof/>
                <w:webHidden/>
              </w:rPr>
              <w:fldChar w:fldCharType="begin"/>
            </w:r>
            <w:r>
              <w:rPr>
                <w:noProof/>
                <w:webHidden/>
              </w:rPr>
              <w:instrText xml:space="preserve"> PAGEREF _Toc118026880 \h </w:instrText>
            </w:r>
            <w:r>
              <w:rPr>
                <w:noProof/>
                <w:webHidden/>
              </w:rPr>
            </w:r>
            <w:r>
              <w:rPr>
                <w:noProof/>
                <w:webHidden/>
              </w:rPr>
              <w:fldChar w:fldCharType="separate"/>
            </w:r>
            <w:r>
              <w:rPr>
                <w:noProof/>
                <w:webHidden/>
              </w:rPr>
              <w:t>77</w:t>
            </w:r>
            <w:r>
              <w:rPr>
                <w:noProof/>
                <w:webHidden/>
              </w:rPr>
              <w:fldChar w:fldCharType="end"/>
            </w:r>
          </w:hyperlink>
        </w:p>
        <w:p w14:paraId="6B396BA3" w14:textId="7D1C33D1" w:rsidR="00C10213" w:rsidRDefault="00C10213">
          <w:pPr>
            <w:pStyle w:val="TOC3"/>
            <w:tabs>
              <w:tab w:val="left" w:pos="1320"/>
              <w:tab w:val="right" w:leader="dot" w:pos="9350"/>
            </w:tabs>
            <w:rPr>
              <w:rFonts w:cstheme="minorBidi"/>
              <w:noProof/>
            </w:rPr>
          </w:pPr>
          <w:hyperlink w:anchor="_Toc118026881" w:history="1">
            <w:r w:rsidRPr="00CB2332">
              <w:rPr>
                <w:rStyle w:val="Hyperlink"/>
                <w:noProof/>
              </w:rPr>
              <w:t>B.3.4.</w:t>
            </w:r>
            <w:r>
              <w:rPr>
                <w:rFonts w:cstheme="minorBidi"/>
                <w:noProof/>
              </w:rPr>
              <w:tab/>
            </w:r>
            <w:r w:rsidRPr="00CB2332">
              <w:rPr>
                <w:rStyle w:val="Hyperlink"/>
                <w:noProof/>
              </w:rPr>
              <w:t>Bomb-pulse radiocarbon data</w:t>
            </w:r>
            <w:r>
              <w:rPr>
                <w:noProof/>
                <w:webHidden/>
              </w:rPr>
              <w:tab/>
            </w:r>
            <w:r>
              <w:rPr>
                <w:noProof/>
                <w:webHidden/>
              </w:rPr>
              <w:fldChar w:fldCharType="begin"/>
            </w:r>
            <w:r>
              <w:rPr>
                <w:noProof/>
                <w:webHidden/>
              </w:rPr>
              <w:instrText xml:space="preserve"> PAGEREF _Toc118026881 \h </w:instrText>
            </w:r>
            <w:r>
              <w:rPr>
                <w:noProof/>
                <w:webHidden/>
              </w:rPr>
            </w:r>
            <w:r>
              <w:rPr>
                <w:noProof/>
                <w:webHidden/>
              </w:rPr>
              <w:fldChar w:fldCharType="separate"/>
            </w:r>
            <w:r>
              <w:rPr>
                <w:noProof/>
                <w:webHidden/>
              </w:rPr>
              <w:t>78</w:t>
            </w:r>
            <w:r>
              <w:rPr>
                <w:noProof/>
                <w:webHidden/>
              </w:rPr>
              <w:fldChar w:fldCharType="end"/>
            </w:r>
          </w:hyperlink>
        </w:p>
        <w:p w14:paraId="14E32D2D" w14:textId="26F7A630" w:rsidR="00C10213" w:rsidRDefault="00C10213">
          <w:pPr>
            <w:pStyle w:val="TOC2"/>
            <w:tabs>
              <w:tab w:val="left" w:pos="880"/>
              <w:tab w:val="right" w:leader="dot" w:pos="9350"/>
            </w:tabs>
            <w:rPr>
              <w:rFonts w:cstheme="minorBidi"/>
              <w:noProof/>
            </w:rPr>
          </w:pPr>
          <w:hyperlink w:anchor="_Toc118026882" w:history="1">
            <w:r w:rsidRPr="00CB2332">
              <w:rPr>
                <w:rStyle w:val="Hyperlink"/>
                <w:noProof/>
              </w:rPr>
              <w:t>B.4.</w:t>
            </w:r>
            <w:r>
              <w:rPr>
                <w:rFonts w:cstheme="minorBidi"/>
                <w:noProof/>
              </w:rPr>
              <w:tab/>
            </w:r>
            <w:r w:rsidRPr="00CB2332">
              <w:rPr>
                <w:rStyle w:val="Hyperlink"/>
                <w:noProof/>
              </w:rPr>
              <w:t>Results</w:t>
            </w:r>
            <w:r>
              <w:rPr>
                <w:noProof/>
                <w:webHidden/>
              </w:rPr>
              <w:tab/>
            </w:r>
            <w:r>
              <w:rPr>
                <w:noProof/>
                <w:webHidden/>
              </w:rPr>
              <w:fldChar w:fldCharType="begin"/>
            </w:r>
            <w:r>
              <w:rPr>
                <w:noProof/>
                <w:webHidden/>
              </w:rPr>
              <w:instrText xml:space="preserve"> PAGEREF _Toc118026882 \h </w:instrText>
            </w:r>
            <w:r>
              <w:rPr>
                <w:noProof/>
                <w:webHidden/>
              </w:rPr>
            </w:r>
            <w:r>
              <w:rPr>
                <w:noProof/>
                <w:webHidden/>
              </w:rPr>
              <w:fldChar w:fldCharType="separate"/>
            </w:r>
            <w:r>
              <w:rPr>
                <w:noProof/>
                <w:webHidden/>
              </w:rPr>
              <w:t>79</w:t>
            </w:r>
            <w:r>
              <w:rPr>
                <w:noProof/>
                <w:webHidden/>
              </w:rPr>
              <w:fldChar w:fldCharType="end"/>
            </w:r>
          </w:hyperlink>
        </w:p>
        <w:p w14:paraId="6A48E38C" w14:textId="2F38160D" w:rsidR="00C10213" w:rsidRDefault="00C10213">
          <w:pPr>
            <w:pStyle w:val="TOC3"/>
            <w:tabs>
              <w:tab w:val="left" w:pos="1320"/>
              <w:tab w:val="right" w:leader="dot" w:pos="9350"/>
            </w:tabs>
            <w:rPr>
              <w:rFonts w:cstheme="minorBidi"/>
              <w:noProof/>
            </w:rPr>
          </w:pPr>
          <w:hyperlink w:anchor="_Toc118026883" w:history="1">
            <w:r w:rsidRPr="00CB2332">
              <w:rPr>
                <w:rStyle w:val="Hyperlink"/>
                <w:noProof/>
              </w:rPr>
              <w:t>B.4.1.</w:t>
            </w:r>
            <w:r>
              <w:rPr>
                <w:rFonts w:cstheme="minorBidi"/>
                <w:noProof/>
              </w:rPr>
              <w:tab/>
            </w:r>
            <w:r w:rsidRPr="00CB2332">
              <w:rPr>
                <w:rStyle w:val="Hyperlink"/>
                <w:noProof/>
              </w:rPr>
              <w:t>Pre-bomb radiocarbon</w:t>
            </w:r>
            <w:r>
              <w:rPr>
                <w:noProof/>
                <w:webHidden/>
              </w:rPr>
              <w:tab/>
            </w:r>
            <w:r>
              <w:rPr>
                <w:noProof/>
                <w:webHidden/>
              </w:rPr>
              <w:fldChar w:fldCharType="begin"/>
            </w:r>
            <w:r>
              <w:rPr>
                <w:noProof/>
                <w:webHidden/>
              </w:rPr>
              <w:instrText xml:space="preserve"> PAGEREF _Toc118026883 \h </w:instrText>
            </w:r>
            <w:r>
              <w:rPr>
                <w:noProof/>
                <w:webHidden/>
              </w:rPr>
            </w:r>
            <w:r>
              <w:rPr>
                <w:noProof/>
                <w:webHidden/>
              </w:rPr>
              <w:fldChar w:fldCharType="separate"/>
            </w:r>
            <w:r>
              <w:rPr>
                <w:noProof/>
                <w:webHidden/>
              </w:rPr>
              <w:t>79</w:t>
            </w:r>
            <w:r>
              <w:rPr>
                <w:noProof/>
                <w:webHidden/>
              </w:rPr>
              <w:fldChar w:fldCharType="end"/>
            </w:r>
          </w:hyperlink>
        </w:p>
        <w:p w14:paraId="094E67A6" w14:textId="0268DDA9" w:rsidR="00C10213" w:rsidRDefault="00C10213">
          <w:pPr>
            <w:pStyle w:val="TOC3"/>
            <w:tabs>
              <w:tab w:val="left" w:pos="1320"/>
              <w:tab w:val="right" w:leader="dot" w:pos="9350"/>
            </w:tabs>
            <w:rPr>
              <w:rFonts w:cstheme="minorBidi"/>
              <w:noProof/>
            </w:rPr>
          </w:pPr>
          <w:hyperlink w:anchor="_Toc118026884" w:history="1">
            <w:r w:rsidRPr="00CB2332">
              <w:rPr>
                <w:rStyle w:val="Hyperlink"/>
                <w:noProof/>
              </w:rPr>
              <w:t>B.4.2.</w:t>
            </w:r>
            <w:r>
              <w:rPr>
                <w:rFonts w:cstheme="minorBidi"/>
                <w:noProof/>
              </w:rPr>
              <w:tab/>
            </w:r>
            <w:r w:rsidRPr="00CB2332">
              <w:rPr>
                <w:rStyle w:val="Hyperlink"/>
                <w:noProof/>
              </w:rPr>
              <w:t>Radiocarbon and climate covariability</w:t>
            </w:r>
            <w:r>
              <w:rPr>
                <w:noProof/>
                <w:webHidden/>
              </w:rPr>
              <w:tab/>
            </w:r>
            <w:r>
              <w:rPr>
                <w:noProof/>
                <w:webHidden/>
              </w:rPr>
              <w:fldChar w:fldCharType="begin"/>
            </w:r>
            <w:r>
              <w:rPr>
                <w:noProof/>
                <w:webHidden/>
              </w:rPr>
              <w:instrText xml:space="preserve"> PAGEREF _Toc118026884 \h </w:instrText>
            </w:r>
            <w:r>
              <w:rPr>
                <w:noProof/>
                <w:webHidden/>
              </w:rPr>
            </w:r>
            <w:r>
              <w:rPr>
                <w:noProof/>
                <w:webHidden/>
              </w:rPr>
              <w:fldChar w:fldCharType="separate"/>
            </w:r>
            <w:r>
              <w:rPr>
                <w:noProof/>
                <w:webHidden/>
              </w:rPr>
              <w:t>80</w:t>
            </w:r>
            <w:r>
              <w:rPr>
                <w:noProof/>
                <w:webHidden/>
              </w:rPr>
              <w:fldChar w:fldCharType="end"/>
            </w:r>
          </w:hyperlink>
        </w:p>
        <w:p w14:paraId="1FEB1377" w14:textId="4CE5AC44" w:rsidR="00C10213" w:rsidRDefault="00C10213">
          <w:pPr>
            <w:pStyle w:val="TOC3"/>
            <w:tabs>
              <w:tab w:val="left" w:pos="1320"/>
              <w:tab w:val="right" w:leader="dot" w:pos="9350"/>
            </w:tabs>
            <w:rPr>
              <w:rFonts w:cstheme="minorBidi"/>
              <w:noProof/>
            </w:rPr>
          </w:pPr>
          <w:hyperlink w:anchor="_Toc118026885" w:history="1">
            <w:r w:rsidRPr="00CB2332">
              <w:rPr>
                <w:rStyle w:val="Hyperlink"/>
                <w:noProof/>
              </w:rPr>
              <w:t>B.4.3.</w:t>
            </w:r>
            <w:r>
              <w:rPr>
                <w:rFonts w:cstheme="minorBidi"/>
                <w:noProof/>
              </w:rPr>
              <w:tab/>
            </w:r>
            <w:r w:rsidRPr="00CB2332">
              <w:rPr>
                <w:rStyle w:val="Hyperlink"/>
                <w:noProof/>
              </w:rPr>
              <w:t>Bomb-pulse radiocarbon data</w:t>
            </w:r>
            <w:r>
              <w:rPr>
                <w:noProof/>
                <w:webHidden/>
              </w:rPr>
              <w:tab/>
            </w:r>
            <w:r>
              <w:rPr>
                <w:noProof/>
                <w:webHidden/>
              </w:rPr>
              <w:fldChar w:fldCharType="begin"/>
            </w:r>
            <w:r>
              <w:rPr>
                <w:noProof/>
                <w:webHidden/>
              </w:rPr>
              <w:instrText xml:space="preserve"> PAGEREF _Toc118026885 \h </w:instrText>
            </w:r>
            <w:r>
              <w:rPr>
                <w:noProof/>
                <w:webHidden/>
              </w:rPr>
            </w:r>
            <w:r>
              <w:rPr>
                <w:noProof/>
                <w:webHidden/>
              </w:rPr>
              <w:fldChar w:fldCharType="separate"/>
            </w:r>
            <w:r>
              <w:rPr>
                <w:noProof/>
                <w:webHidden/>
              </w:rPr>
              <w:t>81</w:t>
            </w:r>
            <w:r>
              <w:rPr>
                <w:noProof/>
                <w:webHidden/>
              </w:rPr>
              <w:fldChar w:fldCharType="end"/>
            </w:r>
          </w:hyperlink>
        </w:p>
        <w:p w14:paraId="18566CA3" w14:textId="242EE26E" w:rsidR="00C10213" w:rsidRDefault="00C10213">
          <w:pPr>
            <w:pStyle w:val="TOC2"/>
            <w:tabs>
              <w:tab w:val="left" w:pos="880"/>
              <w:tab w:val="right" w:leader="dot" w:pos="9350"/>
            </w:tabs>
            <w:rPr>
              <w:rFonts w:cstheme="minorBidi"/>
              <w:noProof/>
            </w:rPr>
          </w:pPr>
          <w:hyperlink w:anchor="_Toc118026886" w:history="1">
            <w:r w:rsidRPr="00CB2332">
              <w:rPr>
                <w:rStyle w:val="Hyperlink"/>
                <w:noProof/>
              </w:rPr>
              <w:t>B.5.</w:t>
            </w:r>
            <w:r>
              <w:rPr>
                <w:rFonts w:cstheme="minorBidi"/>
                <w:noProof/>
              </w:rPr>
              <w:tab/>
            </w:r>
            <w:r w:rsidRPr="00CB2332">
              <w:rPr>
                <w:rStyle w:val="Hyperlink"/>
                <w:noProof/>
              </w:rPr>
              <w:t>Discussion</w:t>
            </w:r>
            <w:r>
              <w:rPr>
                <w:noProof/>
                <w:webHidden/>
              </w:rPr>
              <w:tab/>
            </w:r>
            <w:r>
              <w:rPr>
                <w:noProof/>
                <w:webHidden/>
              </w:rPr>
              <w:fldChar w:fldCharType="begin"/>
            </w:r>
            <w:r>
              <w:rPr>
                <w:noProof/>
                <w:webHidden/>
              </w:rPr>
              <w:instrText xml:space="preserve"> PAGEREF _Toc118026886 \h </w:instrText>
            </w:r>
            <w:r>
              <w:rPr>
                <w:noProof/>
                <w:webHidden/>
              </w:rPr>
            </w:r>
            <w:r>
              <w:rPr>
                <w:noProof/>
                <w:webHidden/>
              </w:rPr>
              <w:fldChar w:fldCharType="separate"/>
            </w:r>
            <w:r>
              <w:rPr>
                <w:noProof/>
                <w:webHidden/>
              </w:rPr>
              <w:t>82</w:t>
            </w:r>
            <w:r>
              <w:rPr>
                <w:noProof/>
                <w:webHidden/>
              </w:rPr>
              <w:fldChar w:fldCharType="end"/>
            </w:r>
          </w:hyperlink>
        </w:p>
        <w:p w14:paraId="469269BA" w14:textId="727424A5" w:rsidR="00C10213" w:rsidRDefault="00C10213">
          <w:pPr>
            <w:pStyle w:val="TOC2"/>
            <w:tabs>
              <w:tab w:val="left" w:pos="880"/>
              <w:tab w:val="right" w:leader="dot" w:pos="9350"/>
            </w:tabs>
            <w:rPr>
              <w:rFonts w:cstheme="minorBidi"/>
              <w:noProof/>
            </w:rPr>
          </w:pPr>
          <w:hyperlink w:anchor="_Toc118026887" w:history="1">
            <w:r w:rsidRPr="00CB2332">
              <w:rPr>
                <w:rStyle w:val="Hyperlink"/>
                <w:noProof/>
              </w:rPr>
              <w:t>B.6.</w:t>
            </w:r>
            <w:r>
              <w:rPr>
                <w:rFonts w:cstheme="minorBidi"/>
                <w:noProof/>
              </w:rPr>
              <w:tab/>
            </w:r>
            <w:r w:rsidRPr="00CB2332">
              <w:rPr>
                <w:rStyle w:val="Hyperlink"/>
                <w:noProof/>
              </w:rPr>
              <w:t>Acknowledgements</w:t>
            </w:r>
            <w:r>
              <w:rPr>
                <w:noProof/>
                <w:webHidden/>
              </w:rPr>
              <w:tab/>
            </w:r>
            <w:r>
              <w:rPr>
                <w:noProof/>
                <w:webHidden/>
              </w:rPr>
              <w:fldChar w:fldCharType="begin"/>
            </w:r>
            <w:r>
              <w:rPr>
                <w:noProof/>
                <w:webHidden/>
              </w:rPr>
              <w:instrText xml:space="preserve"> PAGEREF _Toc118026887 \h </w:instrText>
            </w:r>
            <w:r>
              <w:rPr>
                <w:noProof/>
                <w:webHidden/>
              </w:rPr>
            </w:r>
            <w:r>
              <w:rPr>
                <w:noProof/>
                <w:webHidden/>
              </w:rPr>
              <w:fldChar w:fldCharType="separate"/>
            </w:r>
            <w:r>
              <w:rPr>
                <w:noProof/>
                <w:webHidden/>
              </w:rPr>
              <w:t>89</w:t>
            </w:r>
            <w:r>
              <w:rPr>
                <w:noProof/>
                <w:webHidden/>
              </w:rPr>
              <w:fldChar w:fldCharType="end"/>
            </w:r>
          </w:hyperlink>
        </w:p>
        <w:p w14:paraId="79EEED77" w14:textId="04A966EC" w:rsidR="00C10213" w:rsidRDefault="00C10213">
          <w:pPr>
            <w:pStyle w:val="TOC2"/>
            <w:tabs>
              <w:tab w:val="left" w:pos="880"/>
              <w:tab w:val="right" w:leader="dot" w:pos="9350"/>
            </w:tabs>
            <w:rPr>
              <w:rFonts w:cstheme="minorBidi"/>
              <w:noProof/>
            </w:rPr>
          </w:pPr>
          <w:hyperlink w:anchor="_Toc118026888" w:history="1">
            <w:r w:rsidRPr="00CB2332">
              <w:rPr>
                <w:rStyle w:val="Hyperlink"/>
                <w:noProof/>
              </w:rPr>
              <w:t>B.7.</w:t>
            </w:r>
            <w:r>
              <w:rPr>
                <w:rFonts w:cstheme="minorBidi"/>
                <w:noProof/>
              </w:rPr>
              <w:tab/>
            </w:r>
            <w:r w:rsidRPr="00CB2332">
              <w:rPr>
                <w:rStyle w:val="Hyperlink"/>
                <w:noProof/>
              </w:rPr>
              <w:t>References</w:t>
            </w:r>
            <w:r>
              <w:rPr>
                <w:noProof/>
                <w:webHidden/>
              </w:rPr>
              <w:tab/>
            </w:r>
            <w:r>
              <w:rPr>
                <w:noProof/>
                <w:webHidden/>
              </w:rPr>
              <w:fldChar w:fldCharType="begin"/>
            </w:r>
            <w:r>
              <w:rPr>
                <w:noProof/>
                <w:webHidden/>
              </w:rPr>
              <w:instrText xml:space="preserve"> PAGEREF _Toc118026888 \h </w:instrText>
            </w:r>
            <w:r>
              <w:rPr>
                <w:noProof/>
                <w:webHidden/>
              </w:rPr>
            </w:r>
            <w:r>
              <w:rPr>
                <w:noProof/>
                <w:webHidden/>
              </w:rPr>
              <w:fldChar w:fldCharType="separate"/>
            </w:r>
            <w:r>
              <w:rPr>
                <w:noProof/>
                <w:webHidden/>
              </w:rPr>
              <w:t>90</w:t>
            </w:r>
            <w:r>
              <w:rPr>
                <w:noProof/>
                <w:webHidden/>
              </w:rPr>
              <w:fldChar w:fldCharType="end"/>
            </w:r>
          </w:hyperlink>
        </w:p>
        <w:p w14:paraId="5E18F9D2" w14:textId="722F22FA" w:rsidR="00C10213" w:rsidRDefault="00C10213">
          <w:pPr>
            <w:pStyle w:val="TOC2"/>
            <w:tabs>
              <w:tab w:val="left" w:pos="880"/>
              <w:tab w:val="right" w:leader="dot" w:pos="9350"/>
            </w:tabs>
            <w:rPr>
              <w:rFonts w:cstheme="minorBidi"/>
              <w:noProof/>
            </w:rPr>
          </w:pPr>
          <w:hyperlink w:anchor="_Toc118026889" w:history="1">
            <w:r w:rsidRPr="00CB2332">
              <w:rPr>
                <w:rStyle w:val="Hyperlink"/>
                <w:noProof/>
              </w:rPr>
              <w:t>B.8.</w:t>
            </w:r>
            <w:r>
              <w:rPr>
                <w:rFonts w:cstheme="minorBidi"/>
                <w:noProof/>
              </w:rPr>
              <w:tab/>
            </w:r>
            <w:r w:rsidRPr="00CB2332">
              <w:rPr>
                <w:rStyle w:val="Hyperlink"/>
                <w:noProof/>
              </w:rPr>
              <w:t>Supplemental Material</w:t>
            </w:r>
            <w:r>
              <w:rPr>
                <w:noProof/>
                <w:webHidden/>
              </w:rPr>
              <w:tab/>
            </w:r>
            <w:r>
              <w:rPr>
                <w:noProof/>
                <w:webHidden/>
              </w:rPr>
              <w:fldChar w:fldCharType="begin"/>
            </w:r>
            <w:r>
              <w:rPr>
                <w:noProof/>
                <w:webHidden/>
              </w:rPr>
              <w:instrText xml:space="preserve"> PAGEREF _Toc118026889 \h </w:instrText>
            </w:r>
            <w:r>
              <w:rPr>
                <w:noProof/>
                <w:webHidden/>
              </w:rPr>
            </w:r>
            <w:r>
              <w:rPr>
                <w:noProof/>
                <w:webHidden/>
              </w:rPr>
              <w:fldChar w:fldCharType="separate"/>
            </w:r>
            <w:r>
              <w:rPr>
                <w:noProof/>
                <w:webHidden/>
              </w:rPr>
              <w:t>96</w:t>
            </w:r>
            <w:r>
              <w:rPr>
                <w:noProof/>
                <w:webHidden/>
              </w:rPr>
              <w:fldChar w:fldCharType="end"/>
            </w:r>
          </w:hyperlink>
        </w:p>
        <w:p w14:paraId="7F34D669" w14:textId="46E45612" w:rsidR="00C10213" w:rsidRDefault="00C10213">
          <w:pPr>
            <w:pStyle w:val="TOC1"/>
            <w:tabs>
              <w:tab w:val="right" w:leader="dot" w:pos="9350"/>
            </w:tabs>
            <w:rPr>
              <w:rFonts w:asciiTheme="minorHAnsi" w:eastAsiaTheme="minorEastAsia" w:hAnsiTheme="minorHAnsi" w:cstheme="minorBidi"/>
              <w:noProof/>
              <w:sz w:val="22"/>
              <w:szCs w:val="22"/>
            </w:rPr>
          </w:pPr>
          <w:hyperlink w:anchor="_Toc118026890" w:history="1">
            <w:r w:rsidRPr="00CB2332">
              <w:rPr>
                <w:rStyle w:val="Hyperlink"/>
                <w:rFonts w:eastAsiaTheme="majorEastAsia"/>
                <w:noProof/>
              </w:rPr>
              <w:t xml:space="preserve">Appendix </w:t>
            </w:r>
            <w:r>
              <w:rPr>
                <w:rStyle w:val="Hyperlink"/>
                <w:rFonts w:eastAsiaTheme="majorEastAsia"/>
                <w:noProof/>
              </w:rPr>
              <w:t>C</w:t>
            </w:r>
            <w:r>
              <w:rPr>
                <w:noProof/>
                <w:webHidden/>
              </w:rPr>
              <w:tab/>
            </w:r>
            <w:r>
              <w:rPr>
                <w:noProof/>
                <w:webHidden/>
              </w:rPr>
              <w:fldChar w:fldCharType="begin"/>
            </w:r>
            <w:r>
              <w:rPr>
                <w:noProof/>
                <w:webHidden/>
              </w:rPr>
              <w:instrText xml:space="preserve"> PAGEREF _Toc118026890 \h </w:instrText>
            </w:r>
            <w:r>
              <w:rPr>
                <w:noProof/>
                <w:webHidden/>
              </w:rPr>
            </w:r>
            <w:r>
              <w:rPr>
                <w:noProof/>
                <w:webHidden/>
              </w:rPr>
              <w:fldChar w:fldCharType="separate"/>
            </w:r>
            <w:r>
              <w:rPr>
                <w:noProof/>
                <w:webHidden/>
              </w:rPr>
              <w:t>99</w:t>
            </w:r>
            <w:r>
              <w:rPr>
                <w:noProof/>
                <w:webHidden/>
              </w:rPr>
              <w:fldChar w:fldCharType="end"/>
            </w:r>
          </w:hyperlink>
        </w:p>
        <w:p w14:paraId="29127448" w14:textId="25405D8F" w:rsidR="00C10213" w:rsidRDefault="00C10213">
          <w:pPr>
            <w:pStyle w:val="TOC2"/>
            <w:tabs>
              <w:tab w:val="left" w:pos="880"/>
              <w:tab w:val="right" w:leader="dot" w:pos="9350"/>
            </w:tabs>
            <w:rPr>
              <w:rFonts w:cstheme="minorBidi"/>
              <w:noProof/>
            </w:rPr>
          </w:pPr>
          <w:hyperlink w:anchor="_Toc118026891" w:history="1">
            <w:r w:rsidRPr="00CB2332">
              <w:rPr>
                <w:rStyle w:val="Hyperlink"/>
                <w:noProof/>
              </w:rPr>
              <w:t>C.1.</w:t>
            </w:r>
            <w:r>
              <w:rPr>
                <w:rFonts w:cstheme="minorBidi"/>
                <w:noProof/>
              </w:rPr>
              <w:tab/>
            </w:r>
            <w:r w:rsidRPr="00CB2332">
              <w:rPr>
                <w:rStyle w:val="Hyperlink"/>
                <w:noProof/>
              </w:rPr>
              <w:t>Abstract</w:t>
            </w:r>
            <w:r>
              <w:rPr>
                <w:noProof/>
                <w:webHidden/>
              </w:rPr>
              <w:tab/>
            </w:r>
            <w:r>
              <w:rPr>
                <w:noProof/>
                <w:webHidden/>
              </w:rPr>
              <w:fldChar w:fldCharType="begin"/>
            </w:r>
            <w:r>
              <w:rPr>
                <w:noProof/>
                <w:webHidden/>
              </w:rPr>
              <w:instrText xml:space="preserve"> PAGEREF _Toc118026891 \h </w:instrText>
            </w:r>
            <w:r>
              <w:rPr>
                <w:noProof/>
                <w:webHidden/>
              </w:rPr>
            </w:r>
            <w:r>
              <w:rPr>
                <w:noProof/>
                <w:webHidden/>
              </w:rPr>
              <w:fldChar w:fldCharType="separate"/>
            </w:r>
            <w:r>
              <w:rPr>
                <w:noProof/>
                <w:webHidden/>
              </w:rPr>
              <w:t>100</w:t>
            </w:r>
            <w:r>
              <w:rPr>
                <w:noProof/>
                <w:webHidden/>
              </w:rPr>
              <w:fldChar w:fldCharType="end"/>
            </w:r>
          </w:hyperlink>
        </w:p>
        <w:p w14:paraId="4403A4A1" w14:textId="31A0667B" w:rsidR="00C10213" w:rsidRDefault="00C10213">
          <w:pPr>
            <w:pStyle w:val="TOC2"/>
            <w:tabs>
              <w:tab w:val="left" w:pos="880"/>
              <w:tab w:val="right" w:leader="dot" w:pos="9350"/>
            </w:tabs>
            <w:rPr>
              <w:rFonts w:cstheme="minorBidi"/>
              <w:noProof/>
            </w:rPr>
          </w:pPr>
          <w:hyperlink w:anchor="_Toc118026892" w:history="1">
            <w:r w:rsidRPr="00CB2332">
              <w:rPr>
                <w:rStyle w:val="Hyperlink"/>
                <w:noProof/>
              </w:rPr>
              <w:t>C.2.</w:t>
            </w:r>
            <w:r>
              <w:rPr>
                <w:rFonts w:cstheme="minorBidi"/>
                <w:noProof/>
              </w:rPr>
              <w:tab/>
            </w:r>
            <w:r w:rsidRPr="00CB2332">
              <w:rPr>
                <w:rStyle w:val="Hyperlink"/>
                <w:noProof/>
              </w:rPr>
              <w:t>Introduction</w:t>
            </w:r>
            <w:r>
              <w:rPr>
                <w:noProof/>
                <w:webHidden/>
              </w:rPr>
              <w:tab/>
            </w:r>
            <w:r>
              <w:rPr>
                <w:noProof/>
                <w:webHidden/>
              </w:rPr>
              <w:fldChar w:fldCharType="begin"/>
            </w:r>
            <w:r>
              <w:rPr>
                <w:noProof/>
                <w:webHidden/>
              </w:rPr>
              <w:instrText xml:space="preserve"> PAGEREF _Toc118026892 \h </w:instrText>
            </w:r>
            <w:r>
              <w:rPr>
                <w:noProof/>
                <w:webHidden/>
              </w:rPr>
            </w:r>
            <w:r>
              <w:rPr>
                <w:noProof/>
                <w:webHidden/>
              </w:rPr>
              <w:fldChar w:fldCharType="separate"/>
            </w:r>
            <w:r>
              <w:rPr>
                <w:noProof/>
                <w:webHidden/>
              </w:rPr>
              <w:t>101</w:t>
            </w:r>
            <w:r>
              <w:rPr>
                <w:noProof/>
                <w:webHidden/>
              </w:rPr>
              <w:fldChar w:fldCharType="end"/>
            </w:r>
          </w:hyperlink>
        </w:p>
        <w:p w14:paraId="5ACF9059" w14:textId="16F33E47" w:rsidR="00C10213" w:rsidRDefault="00C10213">
          <w:pPr>
            <w:pStyle w:val="TOC2"/>
            <w:tabs>
              <w:tab w:val="left" w:pos="880"/>
              <w:tab w:val="right" w:leader="dot" w:pos="9350"/>
            </w:tabs>
            <w:rPr>
              <w:rFonts w:cstheme="minorBidi"/>
              <w:noProof/>
            </w:rPr>
          </w:pPr>
          <w:hyperlink w:anchor="_Toc118026893" w:history="1">
            <w:r w:rsidRPr="00CB2332">
              <w:rPr>
                <w:rStyle w:val="Hyperlink"/>
                <w:noProof/>
              </w:rPr>
              <w:t>C.3.</w:t>
            </w:r>
            <w:r>
              <w:rPr>
                <w:rFonts w:cstheme="minorBidi"/>
                <w:noProof/>
              </w:rPr>
              <w:tab/>
            </w:r>
            <w:r w:rsidRPr="00CB2332">
              <w:rPr>
                <w:rStyle w:val="Hyperlink"/>
                <w:noProof/>
              </w:rPr>
              <w:t>Methods</w:t>
            </w:r>
            <w:r>
              <w:rPr>
                <w:noProof/>
                <w:webHidden/>
              </w:rPr>
              <w:tab/>
            </w:r>
            <w:r>
              <w:rPr>
                <w:noProof/>
                <w:webHidden/>
              </w:rPr>
              <w:fldChar w:fldCharType="begin"/>
            </w:r>
            <w:r>
              <w:rPr>
                <w:noProof/>
                <w:webHidden/>
              </w:rPr>
              <w:instrText xml:space="preserve"> PAGEREF _Toc118026893 \h </w:instrText>
            </w:r>
            <w:r>
              <w:rPr>
                <w:noProof/>
                <w:webHidden/>
              </w:rPr>
            </w:r>
            <w:r>
              <w:rPr>
                <w:noProof/>
                <w:webHidden/>
              </w:rPr>
              <w:fldChar w:fldCharType="separate"/>
            </w:r>
            <w:r>
              <w:rPr>
                <w:noProof/>
                <w:webHidden/>
              </w:rPr>
              <w:t>102</w:t>
            </w:r>
            <w:r>
              <w:rPr>
                <w:noProof/>
                <w:webHidden/>
              </w:rPr>
              <w:fldChar w:fldCharType="end"/>
            </w:r>
          </w:hyperlink>
        </w:p>
        <w:p w14:paraId="67E19AB2" w14:textId="44E7359E" w:rsidR="00C10213" w:rsidRDefault="00C10213">
          <w:pPr>
            <w:pStyle w:val="TOC3"/>
            <w:tabs>
              <w:tab w:val="right" w:leader="dot" w:pos="9350"/>
            </w:tabs>
            <w:rPr>
              <w:rFonts w:cstheme="minorBidi"/>
              <w:noProof/>
            </w:rPr>
          </w:pPr>
          <w:hyperlink w:anchor="_Toc118026894" w:history="1">
            <w:r w:rsidRPr="00CB2332">
              <w:rPr>
                <w:rStyle w:val="Hyperlink"/>
                <w:noProof/>
              </w:rPr>
              <w:t>C.3.1. Chronologies</w:t>
            </w:r>
            <w:r>
              <w:rPr>
                <w:noProof/>
                <w:webHidden/>
              </w:rPr>
              <w:tab/>
            </w:r>
            <w:r>
              <w:rPr>
                <w:noProof/>
                <w:webHidden/>
              </w:rPr>
              <w:fldChar w:fldCharType="begin"/>
            </w:r>
            <w:r>
              <w:rPr>
                <w:noProof/>
                <w:webHidden/>
              </w:rPr>
              <w:instrText xml:space="preserve"> PAGEREF _Toc118026894 \h </w:instrText>
            </w:r>
            <w:r>
              <w:rPr>
                <w:noProof/>
                <w:webHidden/>
              </w:rPr>
            </w:r>
            <w:r>
              <w:rPr>
                <w:noProof/>
                <w:webHidden/>
              </w:rPr>
              <w:fldChar w:fldCharType="separate"/>
            </w:r>
            <w:r>
              <w:rPr>
                <w:noProof/>
                <w:webHidden/>
              </w:rPr>
              <w:t>102</w:t>
            </w:r>
            <w:r>
              <w:rPr>
                <w:noProof/>
                <w:webHidden/>
              </w:rPr>
              <w:fldChar w:fldCharType="end"/>
            </w:r>
          </w:hyperlink>
        </w:p>
        <w:p w14:paraId="54F87BE0" w14:textId="3B450FDE" w:rsidR="00C10213" w:rsidRDefault="00C10213">
          <w:pPr>
            <w:pStyle w:val="TOC3"/>
            <w:tabs>
              <w:tab w:val="right" w:leader="dot" w:pos="9350"/>
            </w:tabs>
            <w:rPr>
              <w:rFonts w:cstheme="minorBidi"/>
              <w:noProof/>
            </w:rPr>
          </w:pPr>
          <w:hyperlink w:anchor="_Toc118026895" w:history="1">
            <w:r w:rsidRPr="00CB2332">
              <w:rPr>
                <w:rStyle w:val="Hyperlink"/>
                <w:noProof/>
              </w:rPr>
              <w:t>C.3.2 Regression Assumptions</w:t>
            </w:r>
            <w:r>
              <w:rPr>
                <w:noProof/>
                <w:webHidden/>
              </w:rPr>
              <w:tab/>
            </w:r>
            <w:r>
              <w:rPr>
                <w:noProof/>
                <w:webHidden/>
              </w:rPr>
              <w:fldChar w:fldCharType="begin"/>
            </w:r>
            <w:r>
              <w:rPr>
                <w:noProof/>
                <w:webHidden/>
              </w:rPr>
              <w:instrText xml:space="preserve"> PAGEREF _Toc118026895 \h </w:instrText>
            </w:r>
            <w:r>
              <w:rPr>
                <w:noProof/>
                <w:webHidden/>
              </w:rPr>
            </w:r>
            <w:r>
              <w:rPr>
                <w:noProof/>
                <w:webHidden/>
              </w:rPr>
              <w:fldChar w:fldCharType="separate"/>
            </w:r>
            <w:r>
              <w:rPr>
                <w:noProof/>
                <w:webHidden/>
              </w:rPr>
              <w:t>103</w:t>
            </w:r>
            <w:r>
              <w:rPr>
                <w:noProof/>
                <w:webHidden/>
              </w:rPr>
              <w:fldChar w:fldCharType="end"/>
            </w:r>
          </w:hyperlink>
        </w:p>
        <w:p w14:paraId="5BB518B7" w14:textId="061F626F" w:rsidR="00C10213" w:rsidRDefault="00C10213">
          <w:pPr>
            <w:pStyle w:val="TOC3"/>
            <w:tabs>
              <w:tab w:val="right" w:leader="dot" w:pos="9350"/>
            </w:tabs>
            <w:rPr>
              <w:rFonts w:cstheme="minorBidi"/>
              <w:noProof/>
            </w:rPr>
          </w:pPr>
          <w:hyperlink w:anchor="_Toc118026896" w:history="1">
            <w:r w:rsidRPr="00CB2332">
              <w:rPr>
                <w:rStyle w:val="Hyperlink"/>
                <w:noProof/>
              </w:rPr>
              <w:t>C.3.3 Synthetic Chronologies</w:t>
            </w:r>
            <w:r>
              <w:rPr>
                <w:noProof/>
                <w:webHidden/>
              </w:rPr>
              <w:tab/>
            </w:r>
            <w:r>
              <w:rPr>
                <w:noProof/>
                <w:webHidden/>
              </w:rPr>
              <w:fldChar w:fldCharType="begin"/>
            </w:r>
            <w:r>
              <w:rPr>
                <w:noProof/>
                <w:webHidden/>
              </w:rPr>
              <w:instrText xml:space="preserve"> PAGEREF _Toc118026896 \h </w:instrText>
            </w:r>
            <w:r>
              <w:rPr>
                <w:noProof/>
                <w:webHidden/>
              </w:rPr>
            </w:r>
            <w:r>
              <w:rPr>
                <w:noProof/>
                <w:webHidden/>
              </w:rPr>
              <w:fldChar w:fldCharType="separate"/>
            </w:r>
            <w:r>
              <w:rPr>
                <w:noProof/>
                <w:webHidden/>
              </w:rPr>
              <w:t>104</w:t>
            </w:r>
            <w:r>
              <w:rPr>
                <w:noProof/>
                <w:webHidden/>
              </w:rPr>
              <w:fldChar w:fldCharType="end"/>
            </w:r>
          </w:hyperlink>
        </w:p>
        <w:p w14:paraId="4D82043D" w14:textId="6A54FBC7" w:rsidR="00C10213" w:rsidRDefault="00C10213">
          <w:pPr>
            <w:pStyle w:val="TOC3"/>
            <w:tabs>
              <w:tab w:val="right" w:leader="dot" w:pos="9350"/>
            </w:tabs>
            <w:rPr>
              <w:rFonts w:cstheme="minorBidi"/>
              <w:noProof/>
            </w:rPr>
          </w:pPr>
          <w:hyperlink w:anchor="_Toc118026897" w:history="1">
            <w:r w:rsidRPr="00CB2332">
              <w:rPr>
                <w:rStyle w:val="Hyperlink"/>
                <w:noProof/>
              </w:rPr>
              <w:t>C.3.4. Bootstrapping</w:t>
            </w:r>
            <w:r>
              <w:rPr>
                <w:noProof/>
                <w:webHidden/>
              </w:rPr>
              <w:tab/>
            </w:r>
            <w:r>
              <w:rPr>
                <w:noProof/>
                <w:webHidden/>
              </w:rPr>
              <w:fldChar w:fldCharType="begin"/>
            </w:r>
            <w:r>
              <w:rPr>
                <w:noProof/>
                <w:webHidden/>
              </w:rPr>
              <w:instrText xml:space="preserve"> PAGEREF _Toc118026897 \h </w:instrText>
            </w:r>
            <w:r>
              <w:rPr>
                <w:noProof/>
                <w:webHidden/>
              </w:rPr>
            </w:r>
            <w:r>
              <w:rPr>
                <w:noProof/>
                <w:webHidden/>
              </w:rPr>
              <w:fldChar w:fldCharType="separate"/>
            </w:r>
            <w:r>
              <w:rPr>
                <w:noProof/>
                <w:webHidden/>
              </w:rPr>
              <w:t>106</w:t>
            </w:r>
            <w:r>
              <w:rPr>
                <w:noProof/>
                <w:webHidden/>
              </w:rPr>
              <w:fldChar w:fldCharType="end"/>
            </w:r>
          </w:hyperlink>
        </w:p>
        <w:p w14:paraId="0FE9773F" w14:textId="4FB4E6EB" w:rsidR="00C10213" w:rsidRDefault="00C10213">
          <w:pPr>
            <w:pStyle w:val="TOC3"/>
            <w:tabs>
              <w:tab w:val="right" w:leader="dot" w:pos="9350"/>
            </w:tabs>
            <w:rPr>
              <w:rFonts w:cstheme="minorBidi"/>
              <w:noProof/>
            </w:rPr>
          </w:pPr>
          <w:hyperlink w:anchor="_Toc118026898" w:history="1">
            <w:r w:rsidRPr="00CB2332">
              <w:rPr>
                <w:rStyle w:val="Hyperlink"/>
                <w:noProof/>
              </w:rPr>
              <w:t>C.3.5. Confidence Interval Calculation</w:t>
            </w:r>
            <w:r>
              <w:rPr>
                <w:noProof/>
                <w:webHidden/>
              </w:rPr>
              <w:tab/>
            </w:r>
            <w:r>
              <w:rPr>
                <w:noProof/>
                <w:webHidden/>
              </w:rPr>
              <w:fldChar w:fldCharType="begin"/>
            </w:r>
            <w:r>
              <w:rPr>
                <w:noProof/>
                <w:webHidden/>
              </w:rPr>
              <w:instrText xml:space="preserve"> PAGEREF _Toc118026898 \h </w:instrText>
            </w:r>
            <w:r>
              <w:rPr>
                <w:noProof/>
                <w:webHidden/>
              </w:rPr>
            </w:r>
            <w:r>
              <w:rPr>
                <w:noProof/>
                <w:webHidden/>
              </w:rPr>
              <w:fldChar w:fldCharType="separate"/>
            </w:r>
            <w:r>
              <w:rPr>
                <w:noProof/>
                <w:webHidden/>
              </w:rPr>
              <w:t>108</w:t>
            </w:r>
            <w:r>
              <w:rPr>
                <w:noProof/>
                <w:webHidden/>
              </w:rPr>
              <w:fldChar w:fldCharType="end"/>
            </w:r>
          </w:hyperlink>
        </w:p>
        <w:p w14:paraId="0A90729F" w14:textId="5A9CEFA6" w:rsidR="00C10213" w:rsidRDefault="00C10213">
          <w:pPr>
            <w:pStyle w:val="TOC3"/>
            <w:tabs>
              <w:tab w:val="right" w:leader="dot" w:pos="9350"/>
            </w:tabs>
            <w:rPr>
              <w:rFonts w:cstheme="minorBidi"/>
              <w:noProof/>
            </w:rPr>
          </w:pPr>
          <w:hyperlink w:anchor="_Toc118026899" w:history="1">
            <w:r w:rsidRPr="00CB2332">
              <w:rPr>
                <w:rStyle w:val="Hyperlink"/>
                <w:noProof/>
              </w:rPr>
              <w:t>C.3.6. Confidence Interval Testing</w:t>
            </w:r>
            <w:r>
              <w:rPr>
                <w:noProof/>
                <w:webHidden/>
              </w:rPr>
              <w:tab/>
            </w:r>
            <w:r>
              <w:rPr>
                <w:noProof/>
                <w:webHidden/>
              </w:rPr>
              <w:fldChar w:fldCharType="begin"/>
            </w:r>
            <w:r>
              <w:rPr>
                <w:noProof/>
                <w:webHidden/>
              </w:rPr>
              <w:instrText xml:space="preserve"> PAGEREF _Toc118026899 \h </w:instrText>
            </w:r>
            <w:r>
              <w:rPr>
                <w:noProof/>
                <w:webHidden/>
              </w:rPr>
            </w:r>
            <w:r>
              <w:rPr>
                <w:noProof/>
                <w:webHidden/>
              </w:rPr>
              <w:fldChar w:fldCharType="separate"/>
            </w:r>
            <w:r>
              <w:rPr>
                <w:noProof/>
                <w:webHidden/>
              </w:rPr>
              <w:t>110</w:t>
            </w:r>
            <w:r>
              <w:rPr>
                <w:noProof/>
                <w:webHidden/>
              </w:rPr>
              <w:fldChar w:fldCharType="end"/>
            </w:r>
          </w:hyperlink>
        </w:p>
        <w:p w14:paraId="628A0338" w14:textId="688B6261" w:rsidR="00C10213" w:rsidRDefault="00C10213">
          <w:pPr>
            <w:pStyle w:val="TOC2"/>
            <w:tabs>
              <w:tab w:val="right" w:leader="dot" w:pos="9350"/>
            </w:tabs>
            <w:rPr>
              <w:rFonts w:cstheme="minorBidi"/>
              <w:noProof/>
            </w:rPr>
          </w:pPr>
          <w:hyperlink w:anchor="_Toc118026900" w:history="1">
            <w:r w:rsidRPr="00CB2332">
              <w:rPr>
                <w:rStyle w:val="Hyperlink"/>
                <w:noProof/>
              </w:rPr>
              <w:t>C.4. Results</w:t>
            </w:r>
            <w:r>
              <w:rPr>
                <w:noProof/>
                <w:webHidden/>
              </w:rPr>
              <w:tab/>
            </w:r>
            <w:r>
              <w:rPr>
                <w:noProof/>
                <w:webHidden/>
              </w:rPr>
              <w:fldChar w:fldCharType="begin"/>
            </w:r>
            <w:r>
              <w:rPr>
                <w:noProof/>
                <w:webHidden/>
              </w:rPr>
              <w:instrText xml:space="preserve"> PAGEREF _Toc118026900 \h </w:instrText>
            </w:r>
            <w:r>
              <w:rPr>
                <w:noProof/>
                <w:webHidden/>
              </w:rPr>
            </w:r>
            <w:r>
              <w:rPr>
                <w:noProof/>
                <w:webHidden/>
              </w:rPr>
              <w:fldChar w:fldCharType="separate"/>
            </w:r>
            <w:r>
              <w:rPr>
                <w:noProof/>
                <w:webHidden/>
              </w:rPr>
              <w:t>110</w:t>
            </w:r>
            <w:r>
              <w:rPr>
                <w:noProof/>
                <w:webHidden/>
              </w:rPr>
              <w:fldChar w:fldCharType="end"/>
            </w:r>
          </w:hyperlink>
        </w:p>
        <w:p w14:paraId="63AA63CB" w14:textId="255B366E" w:rsidR="00C10213" w:rsidRDefault="00C10213">
          <w:pPr>
            <w:pStyle w:val="TOC3"/>
            <w:tabs>
              <w:tab w:val="right" w:leader="dot" w:pos="9350"/>
            </w:tabs>
            <w:rPr>
              <w:rFonts w:cstheme="minorBidi"/>
              <w:noProof/>
            </w:rPr>
          </w:pPr>
          <w:hyperlink w:anchor="_Toc118026901" w:history="1">
            <w:r w:rsidRPr="00CB2332">
              <w:rPr>
                <w:rStyle w:val="Hyperlink"/>
                <w:noProof/>
              </w:rPr>
              <w:t>C.4.1. Regression Assumptions</w:t>
            </w:r>
            <w:r>
              <w:rPr>
                <w:noProof/>
                <w:webHidden/>
              </w:rPr>
              <w:tab/>
            </w:r>
            <w:r>
              <w:rPr>
                <w:noProof/>
                <w:webHidden/>
              </w:rPr>
              <w:fldChar w:fldCharType="begin"/>
            </w:r>
            <w:r>
              <w:rPr>
                <w:noProof/>
                <w:webHidden/>
              </w:rPr>
              <w:instrText xml:space="preserve"> PAGEREF _Toc118026901 \h </w:instrText>
            </w:r>
            <w:r>
              <w:rPr>
                <w:noProof/>
                <w:webHidden/>
              </w:rPr>
            </w:r>
            <w:r>
              <w:rPr>
                <w:noProof/>
                <w:webHidden/>
              </w:rPr>
              <w:fldChar w:fldCharType="separate"/>
            </w:r>
            <w:r>
              <w:rPr>
                <w:noProof/>
                <w:webHidden/>
              </w:rPr>
              <w:t>110</w:t>
            </w:r>
            <w:r>
              <w:rPr>
                <w:noProof/>
                <w:webHidden/>
              </w:rPr>
              <w:fldChar w:fldCharType="end"/>
            </w:r>
          </w:hyperlink>
        </w:p>
        <w:p w14:paraId="1AC34488" w14:textId="446E56D6" w:rsidR="00C10213" w:rsidRDefault="00C10213">
          <w:pPr>
            <w:pStyle w:val="TOC3"/>
            <w:tabs>
              <w:tab w:val="right" w:leader="dot" w:pos="9350"/>
            </w:tabs>
            <w:rPr>
              <w:rFonts w:cstheme="minorBidi"/>
              <w:noProof/>
            </w:rPr>
          </w:pPr>
          <w:hyperlink w:anchor="_Toc118026902" w:history="1">
            <w:r w:rsidRPr="00CB2332">
              <w:rPr>
                <w:rStyle w:val="Hyperlink"/>
                <w:noProof/>
              </w:rPr>
              <w:t>C.4.2. Synthetic Chronologies</w:t>
            </w:r>
            <w:r>
              <w:rPr>
                <w:noProof/>
                <w:webHidden/>
              </w:rPr>
              <w:tab/>
            </w:r>
            <w:r>
              <w:rPr>
                <w:noProof/>
                <w:webHidden/>
              </w:rPr>
              <w:fldChar w:fldCharType="begin"/>
            </w:r>
            <w:r>
              <w:rPr>
                <w:noProof/>
                <w:webHidden/>
              </w:rPr>
              <w:instrText xml:space="preserve"> PAGEREF _Toc118026902 \h </w:instrText>
            </w:r>
            <w:r>
              <w:rPr>
                <w:noProof/>
                <w:webHidden/>
              </w:rPr>
            </w:r>
            <w:r>
              <w:rPr>
                <w:noProof/>
                <w:webHidden/>
              </w:rPr>
              <w:fldChar w:fldCharType="separate"/>
            </w:r>
            <w:r>
              <w:rPr>
                <w:noProof/>
                <w:webHidden/>
              </w:rPr>
              <w:t>111</w:t>
            </w:r>
            <w:r>
              <w:rPr>
                <w:noProof/>
                <w:webHidden/>
              </w:rPr>
              <w:fldChar w:fldCharType="end"/>
            </w:r>
          </w:hyperlink>
        </w:p>
        <w:p w14:paraId="5028CA74" w14:textId="7DD25DAE" w:rsidR="00C10213" w:rsidRDefault="00C10213">
          <w:pPr>
            <w:pStyle w:val="TOC3"/>
            <w:tabs>
              <w:tab w:val="right" w:leader="dot" w:pos="9350"/>
            </w:tabs>
            <w:rPr>
              <w:rFonts w:cstheme="minorBidi"/>
              <w:noProof/>
            </w:rPr>
          </w:pPr>
          <w:hyperlink w:anchor="_Toc118026903" w:history="1">
            <w:r w:rsidRPr="00CB2332">
              <w:rPr>
                <w:rStyle w:val="Hyperlink"/>
                <w:noProof/>
              </w:rPr>
              <w:t>C.4.3 Bootstrapping</w:t>
            </w:r>
            <w:r>
              <w:rPr>
                <w:noProof/>
                <w:webHidden/>
              </w:rPr>
              <w:tab/>
            </w:r>
            <w:r>
              <w:rPr>
                <w:noProof/>
                <w:webHidden/>
              </w:rPr>
              <w:fldChar w:fldCharType="begin"/>
            </w:r>
            <w:r>
              <w:rPr>
                <w:noProof/>
                <w:webHidden/>
              </w:rPr>
              <w:instrText xml:space="preserve"> PAGEREF _Toc118026903 \h </w:instrText>
            </w:r>
            <w:r>
              <w:rPr>
                <w:noProof/>
                <w:webHidden/>
              </w:rPr>
            </w:r>
            <w:r>
              <w:rPr>
                <w:noProof/>
                <w:webHidden/>
              </w:rPr>
              <w:fldChar w:fldCharType="separate"/>
            </w:r>
            <w:r>
              <w:rPr>
                <w:noProof/>
                <w:webHidden/>
              </w:rPr>
              <w:t>113</w:t>
            </w:r>
            <w:r>
              <w:rPr>
                <w:noProof/>
                <w:webHidden/>
              </w:rPr>
              <w:fldChar w:fldCharType="end"/>
            </w:r>
          </w:hyperlink>
        </w:p>
        <w:p w14:paraId="47EBB50F" w14:textId="3F11B5FB" w:rsidR="00C10213" w:rsidRDefault="00C10213">
          <w:pPr>
            <w:pStyle w:val="TOC3"/>
            <w:tabs>
              <w:tab w:val="right" w:leader="dot" w:pos="9350"/>
            </w:tabs>
            <w:rPr>
              <w:rFonts w:cstheme="minorBidi"/>
              <w:noProof/>
            </w:rPr>
          </w:pPr>
          <w:hyperlink w:anchor="_Toc118026904" w:history="1">
            <w:r w:rsidRPr="00CB2332">
              <w:rPr>
                <w:rStyle w:val="Hyperlink"/>
                <w:noProof/>
              </w:rPr>
              <w:t>C.4.4 Confidence Interval Testing</w:t>
            </w:r>
            <w:r>
              <w:rPr>
                <w:noProof/>
                <w:webHidden/>
              </w:rPr>
              <w:tab/>
            </w:r>
            <w:r>
              <w:rPr>
                <w:noProof/>
                <w:webHidden/>
              </w:rPr>
              <w:fldChar w:fldCharType="begin"/>
            </w:r>
            <w:r>
              <w:rPr>
                <w:noProof/>
                <w:webHidden/>
              </w:rPr>
              <w:instrText xml:space="preserve"> PAGEREF _Toc118026904 \h </w:instrText>
            </w:r>
            <w:r>
              <w:rPr>
                <w:noProof/>
                <w:webHidden/>
              </w:rPr>
            </w:r>
            <w:r>
              <w:rPr>
                <w:noProof/>
                <w:webHidden/>
              </w:rPr>
              <w:fldChar w:fldCharType="separate"/>
            </w:r>
            <w:r>
              <w:rPr>
                <w:noProof/>
                <w:webHidden/>
              </w:rPr>
              <w:t>114</w:t>
            </w:r>
            <w:r>
              <w:rPr>
                <w:noProof/>
                <w:webHidden/>
              </w:rPr>
              <w:fldChar w:fldCharType="end"/>
            </w:r>
          </w:hyperlink>
        </w:p>
        <w:p w14:paraId="388DD006" w14:textId="1DD42180" w:rsidR="00C10213" w:rsidRDefault="00C10213">
          <w:pPr>
            <w:pStyle w:val="TOC2"/>
            <w:tabs>
              <w:tab w:val="right" w:leader="dot" w:pos="9350"/>
            </w:tabs>
            <w:rPr>
              <w:rFonts w:cstheme="minorBidi"/>
              <w:noProof/>
            </w:rPr>
          </w:pPr>
          <w:hyperlink w:anchor="_Toc118026905" w:history="1">
            <w:r w:rsidRPr="00CB2332">
              <w:rPr>
                <w:rStyle w:val="Hyperlink"/>
                <w:noProof/>
              </w:rPr>
              <w:t>C.5. Discussion</w:t>
            </w:r>
            <w:r>
              <w:rPr>
                <w:noProof/>
                <w:webHidden/>
              </w:rPr>
              <w:tab/>
            </w:r>
            <w:r>
              <w:rPr>
                <w:noProof/>
                <w:webHidden/>
              </w:rPr>
              <w:fldChar w:fldCharType="begin"/>
            </w:r>
            <w:r>
              <w:rPr>
                <w:noProof/>
                <w:webHidden/>
              </w:rPr>
              <w:instrText xml:space="preserve"> PAGEREF _Toc118026905 \h </w:instrText>
            </w:r>
            <w:r>
              <w:rPr>
                <w:noProof/>
                <w:webHidden/>
              </w:rPr>
            </w:r>
            <w:r>
              <w:rPr>
                <w:noProof/>
                <w:webHidden/>
              </w:rPr>
              <w:fldChar w:fldCharType="separate"/>
            </w:r>
            <w:r>
              <w:rPr>
                <w:noProof/>
                <w:webHidden/>
              </w:rPr>
              <w:t>115</w:t>
            </w:r>
            <w:r>
              <w:rPr>
                <w:noProof/>
                <w:webHidden/>
              </w:rPr>
              <w:fldChar w:fldCharType="end"/>
            </w:r>
          </w:hyperlink>
        </w:p>
        <w:p w14:paraId="33724C46" w14:textId="5876CA39" w:rsidR="00C10213" w:rsidRDefault="00C10213">
          <w:pPr>
            <w:pStyle w:val="TOC2"/>
            <w:tabs>
              <w:tab w:val="right" w:leader="dot" w:pos="9350"/>
            </w:tabs>
            <w:rPr>
              <w:rFonts w:cstheme="minorBidi"/>
              <w:noProof/>
            </w:rPr>
          </w:pPr>
          <w:hyperlink w:anchor="_Toc118026906" w:history="1">
            <w:r w:rsidRPr="00CB2332">
              <w:rPr>
                <w:rStyle w:val="Hyperlink"/>
                <w:noProof/>
              </w:rPr>
              <w:t>C.6. Conclusion</w:t>
            </w:r>
            <w:r>
              <w:rPr>
                <w:noProof/>
                <w:webHidden/>
              </w:rPr>
              <w:tab/>
            </w:r>
            <w:r>
              <w:rPr>
                <w:noProof/>
                <w:webHidden/>
              </w:rPr>
              <w:fldChar w:fldCharType="begin"/>
            </w:r>
            <w:r>
              <w:rPr>
                <w:noProof/>
                <w:webHidden/>
              </w:rPr>
              <w:instrText xml:space="preserve"> PAGEREF _Toc118026906 \h </w:instrText>
            </w:r>
            <w:r>
              <w:rPr>
                <w:noProof/>
                <w:webHidden/>
              </w:rPr>
            </w:r>
            <w:r>
              <w:rPr>
                <w:noProof/>
                <w:webHidden/>
              </w:rPr>
              <w:fldChar w:fldCharType="separate"/>
            </w:r>
            <w:r>
              <w:rPr>
                <w:noProof/>
                <w:webHidden/>
              </w:rPr>
              <w:t>118</w:t>
            </w:r>
            <w:r>
              <w:rPr>
                <w:noProof/>
                <w:webHidden/>
              </w:rPr>
              <w:fldChar w:fldCharType="end"/>
            </w:r>
          </w:hyperlink>
        </w:p>
        <w:p w14:paraId="42E4E7F4" w14:textId="7FB51D0B" w:rsidR="00C10213" w:rsidRDefault="00C10213">
          <w:pPr>
            <w:pStyle w:val="TOC2"/>
            <w:tabs>
              <w:tab w:val="right" w:leader="dot" w:pos="9350"/>
            </w:tabs>
            <w:rPr>
              <w:rFonts w:cstheme="minorBidi"/>
              <w:noProof/>
            </w:rPr>
          </w:pPr>
          <w:hyperlink w:anchor="_Toc118026907" w:history="1">
            <w:r w:rsidRPr="00CB2332">
              <w:rPr>
                <w:rStyle w:val="Hyperlink"/>
                <w:noProof/>
              </w:rPr>
              <w:t>C.7. References</w:t>
            </w:r>
            <w:r>
              <w:rPr>
                <w:noProof/>
                <w:webHidden/>
              </w:rPr>
              <w:tab/>
            </w:r>
            <w:r>
              <w:rPr>
                <w:noProof/>
                <w:webHidden/>
              </w:rPr>
              <w:fldChar w:fldCharType="begin"/>
            </w:r>
            <w:r>
              <w:rPr>
                <w:noProof/>
                <w:webHidden/>
              </w:rPr>
              <w:instrText xml:space="preserve"> PAGEREF _Toc118026907 \h </w:instrText>
            </w:r>
            <w:r>
              <w:rPr>
                <w:noProof/>
                <w:webHidden/>
              </w:rPr>
            </w:r>
            <w:r>
              <w:rPr>
                <w:noProof/>
                <w:webHidden/>
              </w:rPr>
              <w:fldChar w:fldCharType="separate"/>
            </w:r>
            <w:r>
              <w:rPr>
                <w:noProof/>
                <w:webHidden/>
              </w:rPr>
              <w:t>119</w:t>
            </w:r>
            <w:r>
              <w:rPr>
                <w:noProof/>
                <w:webHidden/>
              </w:rPr>
              <w:fldChar w:fldCharType="end"/>
            </w:r>
          </w:hyperlink>
        </w:p>
        <w:p w14:paraId="55DE4EEE" w14:textId="62A36344" w:rsidR="00D03DEA" w:rsidRDefault="00D03DEA">
          <w:r>
            <w:rPr>
              <w:b/>
              <w:bCs/>
              <w:noProof/>
            </w:rPr>
            <w:fldChar w:fldCharType="end"/>
          </w:r>
        </w:p>
      </w:sdtContent>
    </w:sdt>
    <w:p w14:paraId="46DBBF97" w14:textId="0C200EF1" w:rsidR="00801803" w:rsidRDefault="00801803">
      <w:r>
        <w:br w:type="page"/>
      </w:r>
    </w:p>
    <w:p w14:paraId="6BCCAE52" w14:textId="69510362" w:rsidR="007931CC" w:rsidRPr="00E169C9" w:rsidRDefault="00E169C9" w:rsidP="00E169C9">
      <w:pPr>
        <w:pStyle w:val="Heading1"/>
        <w:jc w:val="center"/>
      </w:pPr>
      <w:bookmarkStart w:id="3" w:name="_Toc118026828"/>
      <w:r>
        <w:rPr>
          <w:rStyle w:val="Strong"/>
          <w:b w:val="0"/>
          <w:bCs w:val="0"/>
        </w:rPr>
        <w:lastRenderedPageBreak/>
        <w:t>List of Figures</w:t>
      </w:r>
      <w:bookmarkEnd w:id="3"/>
    </w:p>
    <w:p w14:paraId="3966E25E" w14:textId="77777777" w:rsidR="00F3729F" w:rsidRDefault="00F3729F">
      <w:pPr>
        <w:pStyle w:val="TableofFigures"/>
        <w:tabs>
          <w:tab w:val="right" w:leader="dot" w:pos="9350"/>
        </w:tabs>
      </w:pPr>
    </w:p>
    <w:p w14:paraId="51EC891D" w14:textId="74B61646" w:rsidR="00354545" w:rsidRDefault="0035454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p>
    <w:p w14:paraId="7A54F306" w14:textId="1FDDFE99" w:rsidR="00354545" w:rsidRDefault="00C763D6" w:rsidP="00525A7B">
      <w:pPr>
        <w:pStyle w:val="TableofFigures"/>
        <w:tabs>
          <w:tab w:val="right" w:leader="dot" w:pos="9350"/>
        </w:tabs>
        <w:spacing w:after="120"/>
        <w:rPr>
          <w:rFonts w:asciiTheme="minorHAnsi" w:eastAsiaTheme="minorEastAsia" w:hAnsiTheme="minorHAnsi" w:cstheme="minorBidi"/>
          <w:noProof/>
          <w:sz w:val="22"/>
          <w:szCs w:val="22"/>
        </w:rPr>
      </w:pPr>
      <w:hyperlink w:anchor="_Toc116024270" w:history="1">
        <w:r w:rsidR="00354545" w:rsidRPr="00A82CA3">
          <w:rPr>
            <w:rStyle w:val="Hyperlink"/>
            <w:noProof/>
          </w:rPr>
          <w:t>Figure A.</w:t>
        </w:r>
        <w:r w:rsidR="00354545">
          <w:rPr>
            <w:rStyle w:val="Hyperlink"/>
            <w:noProof/>
          </w:rPr>
          <w:t xml:space="preserve">1. </w:t>
        </w:r>
        <w:r w:rsidR="00354545" w:rsidRPr="00354545">
          <w:rPr>
            <w:rStyle w:val="Hyperlink"/>
            <w:noProof/>
          </w:rPr>
          <w:t>Site map and geoduck sample lmage</w:t>
        </w:r>
        <w:r w:rsidR="00354545">
          <w:rPr>
            <w:noProof/>
            <w:webHidden/>
          </w:rPr>
          <w:tab/>
        </w:r>
        <w:r w:rsidR="00354545">
          <w:rPr>
            <w:noProof/>
            <w:webHidden/>
          </w:rPr>
          <w:fldChar w:fldCharType="begin"/>
        </w:r>
        <w:r w:rsidR="00354545">
          <w:rPr>
            <w:noProof/>
            <w:webHidden/>
          </w:rPr>
          <w:instrText xml:space="preserve"> PAGEREF _Toc116024270 \h </w:instrText>
        </w:r>
        <w:r w:rsidR="00354545">
          <w:rPr>
            <w:noProof/>
            <w:webHidden/>
          </w:rPr>
        </w:r>
        <w:r w:rsidR="00354545">
          <w:rPr>
            <w:noProof/>
            <w:webHidden/>
          </w:rPr>
          <w:fldChar w:fldCharType="separate"/>
        </w:r>
        <w:r w:rsidR="00175F6C">
          <w:rPr>
            <w:noProof/>
            <w:webHidden/>
          </w:rPr>
          <w:t>2</w:t>
        </w:r>
        <w:r w:rsidR="00354545">
          <w:rPr>
            <w:noProof/>
            <w:webHidden/>
          </w:rPr>
          <w:fldChar w:fldCharType="end"/>
        </w:r>
      </w:hyperlink>
      <w:r w:rsidR="008855EA">
        <w:rPr>
          <w:noProof/>
        </w:rPr>
        <w:t>4</w:t>
      </w:r>
    </w:p>
    <w:p w14:paraId="27FC370D" w14:textId="403FC657" w:rsidR="00354545" w:rsidRDefault="00C763D6" w:rsidP="00525A7B">
      <w:pPr>
        <w:pStyle w:val="TableofFigures"/>
        <w:tabs>
          <w:tab w:val="right" w:leader="dot" w:pos="9350"/>
        </w:tabs>
        <w:spacing w:after="120"/>
        <w:rPr>
          <w:rStyle w:val="Hyperlink"/>
          <w:noProof/>
        </w:rPr>
      </w:pPr>
      <w:hyperlink w:anchor="_Toc116024271" w:history="1">
        <w:r w:rsidR="00354545" w:rsidRPr="00A82CA3">
          <w:rPr>
            <w:rStyle w:val="Hyperlink"/>
            <w:noProof/>
          </w:rPr>
          <w:t>Figure A.</w:t>
        </w:r>
        <w:r w:rsidR="00354545">
          <w:rPr>
            <w:rStyle w:val="Hyperlink"/>
            <w:noProof/>
          </w:rPr>
          <w:t>2</w:t>
        </w:r>
        <w:r w:rsidR="00354545" w:rsidRPr="00354545">
          <w:rPr>
            <w:rStyle w:val="Hyperlink"/>
            <w:noProof/>
          </w:rPr>
          <w:t xml:space="preserve">. Sample </w:t>
        </w:r>
        <w:r w:rsidR="00525A7B">
          <w:rPr>
            <w:rStyle w:val="Hyperlink"/>
            <w:noProof/>
          </w:rPr>
          <w:t>c</w:t>
        </w:r>
        <w:r w:rsidR="00354545" w:rsidRPr="00354545">
          <w:rPr>
            <w:rStyle w:val="Hyperlink"/>
            <w:noProof/>
          </w:rPr>
          <w:t xml:space="preserve">overage and </w:t>
        </w:r>
        <w:r w:rsidR="00525A7B">
          <w:rPr>
            <w:rStyle w:val="Hyperlink"/>
            <w:noProof/>
          </w:rPr>
          <w:t>r</w:t>
        </w:r>
        <w:r w:rsidR="00354545" w:rsidRPr="00354545">
          <w:rPr>
            <w:rStyle w:val="Hyperlink"/>
            <w:noProof/>
          </w:rPr>
          <w:t>adiocarbon.</w:t>
        </w:r>
        <w:r w:rsidR="00354545">
          <w:rPr>
            <w:noProof/>
            <w:webHidden/>
          </w:rPr>
          <w:tab/>
        </w:r>
        <w:r w:rsidR="00362BF3">
          <w:rPr>
            <w:noProof/>
            <w:webHidden/>
          </w:rPr>
          <w:t>3</w:t>
        </w:r>
      </w:hyperlink>
      <w:r w:rsidR="008855EA">
        <w:rPr>
          <w:noProof/>
        </w:rPr>
        <w:t>2</w:t>
      </w:r>
    </w:p>
    <w:p w14:paraId="11F8C530" w14:textId="0D580A00" w:rsidR="00354545" w:rsidRDefault="00C763D6" w:rsidP="00525A7B">
      <w:pPr>
        <w:pStyle w:val="TableofFigures"/>
        <w:tabs>
          <w:tab w:val="right" w:leader="dot" w:pos="9350"/>
        </w:tabs>
        <w:spacing w:after="120"/>
        <w:rPr>
          <w:rFonts w:asciiTheme="minorHAnsi" w:eastAsiaTheme="minorEastAsia" w:hAnsiTheme="minorHAnsi" w:cstheme="minorBidi"/>
          <w:noProof/>
          <w:sz w:val="22"/>
          <w:szCs w:val="22"/>
        </w:rPr>
      </w:pPr>
      <w:hyperlink w:anchor="_Toc116024270" w:history="1">
        <w:r w:rsidR="00354545" w:rsidRPr="00A82CA3">
          <w:rPr>
            <w:rStyle w:val="Hyperlink"/>
            <w:noProof/>
          </w:rPr>
          <w:t>Figure A.</w:t>
        </w:r>
        <w:r w:rsidR="00354545">
          <w:rPr>
            <w:rStyle w:val="Hyperlink"/>
            <w:noProof/>
          </w:rPr>
          <w:t xml:space="preserve">3. </w:t>
        </w:r>
        <w:r w:rsidR="00952B76" w:rsidRPr="00952B76">
          <w:rPr>
            <w:rStyle w:val="Hyperlink"/>
            <w:noProof/>
          </w:rPr>
          <w:t>Empirical comparison of detrending methods in the modern interval.</w:t>
        </w:r>
        <w:r w:rsidR="00354545">
          <w:rPr>
            <w:noProof/>
            <w:webHidden/>
          </w:rPr>
          <w:tab/>
        </w:r>
        <w:r w:rsidR="00362BF3">
          <w:rPr>
            <w:noProof/>
            <w:webHidden/>
          </w:rPr>
          <w:t>3</w:t>
        </w:r>
      </w:hyperlink>
      <w:r w:rsidR="008855EA">
        <w:rPr>
          <w:noProof/>
        </w:rPr>
        <w:t>4</w:t>
      </w:r>
    </w:p>
    <w:p w14:paraId="29DC46D3" w14:textId="4450D2A4" w:rsidR="00952B76" w:rsidRDefault="00C763D6" w:rsidP="00525A7B">
      <w:pPr>
        <w:pStyle w:val="TableofFigures"/>
        <w:tabs>
          <w:tab w:val="right" w:leader="dot" w:pos="9350"/>
        </w:tabs>
        <w:spacing w:after="120"/>
        <w:rPr>
          <w:rFonts w:asciiTheme="minorHAnsi" w:eastAsiaTheme="minorEastAsia" w:hAnsiTheme="minorHAnsi" w:cstheme="minorBidi"/>
          <w:noProof/>
          <w:sz w:val="22"/>
          <w:szCs w:val="22"/>
        </w:rPr>
      </w:pPr>
      <w:hyperlink w:anchor="_Toc116024270" w:history="1">
        <w:r w:rsidR="00952B76" w:rsidRPr="00A82CA3">
          <w:rPr>
            <w:rStyle w:val="Hyperlink"/>
            <w:noProof/>
          </w:rPr>
          <w:t>Figure A.</w:t>
        </w:r>
        <w:r w:rsidR="00952B76">
          <w:rPr>
            <w:rStyle w:val="Hyperlink"/>
            <w:noProof/>
          </w:rPr>
          <w:t xml:space="preserve">4. </w:t>
        </w:r>
        <w:r w:rsidR="00952B76" w:rsidRPr="00952B76">
          <w:rPr>
            <w:rStyle w:val="Hyperlink"/>
            <w:noProof/>
          </w:rPr>
          <w:t>Seasonality and stability of chronology-SST correlations</w:t>
        </w:r>
        <w:r w:rsidR="00952B76">
          <w:rPr>
            <w:noProof/>
            <w:webHidden/>
          </w:rPr>
          <w:tab/>
        </w:r>
        <w:r w:rsidR="00362BF3">
          <w:rPr>
            <w:noProof/>
            <w:webHidden/>
          </w:rPr>
          <w:t>3</w:t>
        </w:r>
      </w:hyperlink>
      <w:r w:rsidR="008855EA">
        <w:rPr>
          <w:noProof/>
        </w:rPr>
        <w:t>6</w:t>
      </w:r>
    </w:p>
    <w:p w14:paraId="4DCB1983" w14:textId="0519F640" w:rsidR="00952B76" w:rsidRDefault="00C763D6" w:rsidP="00525A7B">
      <w:pPr>
        <w:pStyle w:val="TableofFigures"/>
        <w:tabs>
          <w:tab w:val="right" w:leader="dot" w:pos="9350"/>
        </w:tabs>
        <w:spacing w:after="120"/>
        <w:rPr>
          <w:rFonts w:asciiTheme="minorHAnsi" w:eastAsiaTheme="minorEastAsia" w:hAnsiTheme="minorHAnsi" w:cstheme="minorBidi"/>
          <w:noProof/>
          <w:sz w:val="22"/>
          <w:szCs w:val="22"/>
        </w:rPr>
      </w:pPr>
      <w:hyperlink w:anchor="_Toc116024270" w:history="1">
        <w:r w:rsidR="00952B76" w:rsidRPr="00A82CA3">
          <w:rPr>
            <w:rStyle w:val="Hyperlink"/>
            <w:noProof/>
          </w:rPr>
          <w:t>Figure A.</w:t>
        </w:r>
        <w:r w:rsidR="00952B76">
          <w:rPr>
            <w:rStyle w:val="Hyperlink"/>
            <w:noProof/>
          </w:rPr>
          <w:t xml:space="preserve">5. </w:t>
        </w:r>
        <w:r w:rsidR="00952B76" w:rsidRPr="00952B76">
          <w:rPr>
            <w:rStyle w:val="Hyperlink"/>
            <w:noProof/>
          </w:rPr>
          <w:t>SST reconstruction</w:t>
        </w:r>
        <w:r w:rsidR="00952B76">
          <w:rPr>
            <w:noProof/>
            <w:webHidden/>
          </w:rPr>
          <w:tab/>
        </w:r>
        <w:r w:rsidR="00362BF3">
          <w:rPr>
            <w:noProof/>
            <w:webHidden/>
          </w:rPr>
          <w:t>3</w:t>
        </w:r>
      </w:hyperlink>
      <w:r w:rsidR="008855EA">
        <w:rPr>
          <w:noProof/>
        </w:rPr>
        <w:t>8</w:t>
      </w:r>
    </w:p>
    <w:p w14:paraId="5A05A0F7" w14:textId="6646967F" w:rsidR="00CB5DF9" w:rsidRDefault="00C763D6" w:rsidP="00525A7B">
      <w:pPr>
        <w:pStyle w:val="TableofFigures"/>
        <w:tabs>
          <w:tab w:val="right" w:leader="dot" w:pos="9350"/>
        </w:tabs>
        <w:spacing w:after="120"/>
        <w:rPr>
          <w:rFonts w:asciiTheme="minorHAnsi" w:eastAsiaTheme="minorEastAsia" w:hAnsiTheme="minorHAnsi" w:cstheme="minorBidi"/>
          <w:noProof/>
          <w:sz w:val="22"/>
          <w:szCs w:val="22"/>
        </w:rPr>
      </w:pPr>
      <w:hyperlink w:anchor="_Toc116024270" w:history="1">
        <w:r w:rsidR="00CB5DF9" w:rsidRPr="00A82CA3">
          <w:rPr>
            <w:rStyle w:val="Hyperlink"/>
            <w:noProof/>
          </w:rPr>
          <w:t xml:space="preserve">Figure </w:t>
        </w:r>
        <w:r w:rsidR="00CB5DF9">
          <w:rPr>
            <w:rStyle w:val="Hyperlink"/>
            <w:noProof/>
          </w:rPr>
          <w:t>B</w:t>
        </w:r>
        <w:r w:rsidR="00CB5DF9" w:rsidRPr="00A82CA3">
          <w:rPr>
            <w:rStyle w:val="Hyperlink"/>
            <w:noProof/>
          </w:rPr>
          <w:t>.</w:t>
        </w:r>
        <w:r w:rsidR="00CB5DF9">
          <w:rPr>
            <w:rStyle w:val="Hyperlink"/>
            <w:noProof/>
          </w:rPr>
          <w:t xml:space="preserve">1. </w:t>
        </w:r>
        <w:r w:rsidR="00CB5DF9" w:rsidRPr="00CB5DF9">
          <w:rPr>
            <w:rStyle w:val="Hyperlink"/>
            <w:noProof/>
          </w:rPr>
          <w:t xml:space="preserve">Study </w:t>
        </w:r>
        <w:r w:rsidR="00525A7B">
          <w:rPr>
            <w:rStyle w:val="Hyperlink"/>
            <w:noProof/>
          </w:rPr>
          <w:t>s</w:t>
        </w:r>
        <w:r w:rsidR="00CB5DF9" w:rsidRPr="00CB5DF9">
          <w:rPr>
            <w:rStyle w:val="Hyperlink"/>
            <w:noProof/>
          </w:rPr>
          <w:t>ite</w:t>
        </w:r>
        <w:r w:rsidR="00CB5DF9">
          <w:rPr>
            <w:noProof/>
            <w:webHidden/>
          </w:rPr>
          <w:tab/>
        </w:r>
        <w:r w:rsidR="008855EA">
          <w:rPr>
            <w:noProof/>
            <w:webHidden/>
          </w:rPr>
          <w:t>75</w:t>
        </w:r>
      </w:hyperlink>
    </w:p>
    <w:p w14:paraId="24FD1420" w14:textId="18198E58" w:rsidR="00CB5DF9" w:rsidRDefault="00C763D6" w:rsidP="00525A7B">
      <w:pPr>
        <w:pStyle w:val="TableofFigures"/>
        <w:tabs>
          <w:tab w:val="right" w:leader="dot" w:pos="9350"/>
        </w:tabs>
        <w:spacing w:after="120"/>
        <w:rPr>
          <w:rFonts w:asciiTheme="minorHAnsi" w:eastAsiaTheme="minorEastAsia" w:hAnsiTheme="minorHAnsi" w:cstheme="minorBidi"/>
          <w:noProof/>
          <w:sz w:val="22"/>
          <w:szCs w:val="22"/>
        </w:rPr>
      </w:pPr>
      <w:hyperlink w:anchor="_Toc116024270" w:history="1">
        <w:r w:rsidR="00CB5DF9" w:rsidRPr="00A82CA3">
          <w:rPr>
            <w:rStyle w:val="Hyperlink"/>
            <w:noProof/>
          </w:rPr>
          <w:t xml:space="preserve">Figure </w:t>
        </w:r>
        <w:r w:rsidR="00CB5DF9">
          <w:rPr>
            <w:rStyle w:val="Hyperlink"/>
            <w:noProof/>
          </w:rPr>
          <w:t>B</w:t>
        </w:r>
        <w:r w:rsidR="00CB5DF9" w:rsidRPr="00A82CA3">
          <w:rPr>
            <w:rStyle w:val="Hyperlink"/>
            <w:noProof/>
          </w:rPr>
          <w:t>.</w:t>
        </w:r>
        <w:r w:rsidR="00CB5DF9">
          <w:rPr>
            <w:rStyle w:val="Hyperlink"/>
            <w:noProof/>
          </w:rPr>
          <w:t xml:space="preserve">2. </w:t>
        </w:r>
        <w:r w:rsidR="00CB5DF9" w:rsidRPr="00CB5DF9">
          <w:rPr>
            <w:rStyle w:val="Hyperlink"/>
            <w:noProof/>
          </w:rPr>
          <w:t>Pre-bomb radiocarbon</w:t>
        </w:r>
        <w:r w:rsidR="00CB5DF9">
          <w:rPr>
            <w:noProof/>
            <w:webHidden/>
          </w:rPr>
          <w:tab/>
        </w:r>
      </w:hyperlink>
      <w:r w:rsidR="008855EA">
        <w:rPr>
          <w:noProof/>
        </w:rPr>
        <w:t>80</w:t>
      </w:r>
    </w:p>
    <w:p w14:paraId="1BF9D4C9" w14:textId="403C54F7" w:rsidR="00CB5DF9" w:rsidRDefault="00C763D6" w:rsidP="00525A7B">
      <w:pPr>
        <w:pStyle w:val="TableofFigures"/>
        <w:tabs>
          <w:tab w:val="right" w:leader="dot" w:pos="9350"/>
        </w:tabs>
        <w:spacing w:after="120"/>
        <w:rPr>
          <w:rFonts w:asciiTheme="minorHAnsi" w:eastAsiaTheme="minorEastAsia" w:hAnsiTheme="minorHAnsi" w:cstheme="minorBidi"/>
          <w:noProof/>
          <w:sz w:val="22"/>
          <w:szCs w:val="22"/>
        </w:rPr>
      </w:pPr>
      <w:hyperlink w:anchor="_Toc116024270" w:history="1">
        <w:r w:rsidR="00CB5DF9" w:rsidRPr="00A82CA3">
          <w:rPr>
            <w:rStyle w:val="Hyperlink"/>
            <w:noProof/>
          </w:rPr>
          <w:t xml:space="preserve">Figure </w:t>
        </w:r>
        <w:r w:rsidR="00CB5DF9">
          <w:rPr>
            <w:rStyle w:val="Hyperlink"/>
            <w:noProof/>
          </w:rPr>
          <w:t>B</w:t>
        </w:r>
        <w:r w:rsidR="00CB5DF9" w:rsidRPr="00A82CA3">
          <w:rPr>
            <w:rStyle w:val="Hyperlink"/>
            <w:noProof/>
          </w:rPr>
          <w:t>.</w:t>
        </w:r>
        <w:r w:rsidR="00CB5DF9">
          <w:rPr>
            <w:rStyle w:val="Hyperlink"/>
            <w:noProof/>
          </w:rPr>
          <w:t xml:space="preserve">3. </w:t>
        </w:r>
        <w:r w:rsidR="00CB5DF9" w:rsidRPr="00CB5DF9">
          <w:rPr>
            <w:rStyle w:val="Hyperlink"/>
            <w:noProof/>
          </w:rPr>
          <w:t>Tree Nob and volcanic proxy records</w:t>
        </w:r>
        <w:r w:rsidR="00CB5DF9">
          <w:rPr>
            <w:noProof/>
            <w:webHidden/>
          </w:rPr>
          <w:tab/>
        </w:r>
        <w:r w:rsidR="008855EA">
          <w:rPr>
            <w:noProof/>
            <w:webHidden/>
          </w:rPr>
          <w:t>81</w:t>
        </w:r>
      </w:hyperlink>
    </w:p>
    <w:p w14:paraId="5A64EF98" w14:textId="4A3217EA" w:rsidR="00CB5DF9" w:rsidRDefault="00C763D6" w:rsidP="00525A7B">
      <w:pPr>
        <w:pStyle w:val="TableofFigures"/>
        <w:tabs>
          <w:tab w:val="right" w:leader="dot" w:pos="9350"/>
        </w:tabs>
        <w:spacing w:after="120"/>
        <w:rPr>
          <w:noProof/>
        </w:rPr>
      </w:pPr>
      <w:hyperlink w:anchor="_Toc116024270" w:history="1">
        <w:r w:rsidR="00CB5DF9" w:rsidRPr="00A82CA3">
          <w:rPr>
            <w:rStyle w:val="Hyperlink"/>
            <w:noProof/>
          </w:rPr>
          <w:t xml:space="preserve">Figure </w:t>
        </w:r>
        <w:r w:rsidR="00CB5DF9">
          <w:rPr>
            <w:rStyle w:val="Hyperlink"/>
            <w:noProof/>
          </w:rPr>
          <w:t>B</w:t>
        </w:r>
        <w:r w:rsidR="00CB5DF9" w:rsidRPr="00A82CA3">
          <w:rPr>
            <w:rStyle w:val="Hyperlink"/>
            <w:noProof/>
          </w:rPr>
          <w:t>.</w:t>
        </w:r>
        <w:r w:rsidR="00CB5DF9">
          <w:rPr>
            <w:rStyle w:val="Hyperlink"/>
            <w:noProof/>
          </w:rPr>
          <w:t xml:space="preserve">4. </w:t>
        </w:r>
        <w:r w:rsidR="00CB5DF9" w:rsidRPr="00CB5DF9">
          <w:rPr>
            <w:rStyle w:val="Hyperlink"/>
            <w:noProof/>
          </w:rPr>
          <w:t>Bomb 14C correlations with monthly-averaged climate indicators</w:t>
        </w:r>
        <w:r w:rsidR="00CB5DF9">
          <w:rPr>
            <w:noProof/>
            <w:webHidden/>
          </w:rPr>
          <w:tab/>
        </w:r>
        <w:r w:rsidR="008855EA">
          <w:rPr>
            <w:noProof/>
            <w:webHidden/>
          </w:rPr>
          <w:t>82</w:t>
        </w:r>
      </w:hyperlink>
    </w:p>
    <w:p w14:paraId="7922986B" w14:textId="346FF0AB" w:rsidR="00175F6C" w:rsidRDefault="00175F6C" w:rsidP="00175F6C">
      <w:pPr>
        <w:pStyle w:val="TableofFigures"/>
        <w:tabs>
          <w:tab w:val="right" w:leader="dot" w:pos="9350"/>
        </w:tabs>
        <w:spacing w:after="120"/>
        <w:rPr>
          <w:noProof/>
        </w:rPr>
      </w:pPr>
      <w:hyperlink w:anchor="_Toc116024270" w:history="1">
        <w:r w:rsidRPr="00A82CA3">
          <w:rPr>
            <w:rStyle w:val="Hyperlink"/>
            <w:noProof/>
          </w:rPr>
          <w:t xml:space="preserve">Figure </w:t>
        </w:r>
        <w:r>
          <w:rPr>
            <w:rStyle w:val="Hyperlink"/>
            <w:noProof/>
          </w:rPr>
          <w:t>C</w:t>
        </w:r>
        <w:r w:rsidRPr="00A82CA3">
          <w:rPr>
            <w:rStyle w:val="Hyperlink"/>
            <w:noProof/>
          </w:rPr>
          <w:t>.</w:t>
        </w:r>
        <w:r>
          <w:rPr>
            <w:rStyle w:val="Hyperlink"/>
            <w:noProof/>
          </w:rPr>
          <w:t>1</w:t>
        </w:r>
        <w:r>
          <w:rPr>
            <w:rStyle w:val="Hyperlink"/>
            <w:noProof/>
          </w:rPr>
          <w:t xml:space="preserve">. </w:t>
        </w:r>
        <w:r w:rsidR="001D4813">
          <w:t>Synthetic chronology construction</w:t>
        </w:r>
        <w:r>
          <w:rPr>
            <w:noProof/>
            <w:webHidden/>
          </w:rPr>
          <w:tab/>
        </w:r>
      </w:hyperlink>
      <w:r w:rsidR="008855EA">
        <w:rPr>
          <w:noProof/>
        </w:rPr>
        <w:t>105</w:t>
      </w:r>
    </w:p>
    <w:p w14:paraId="50F4976D" w14:textId="547CE1CE" w:rsidR="00175F6C" w:rsidRDefault="00175F6C" w:rsidP="00175F6C">
      <w:pPr>
        <w:pStyle w:val="TableofFigures"/>
        <w:tabs>
          <w:tab w:val="right" w:leader="dot" w:pos="9350"/>
        </w:tabs>
        <w:spacing w:after="120"/>
        <w:rPr>
          <w:noProof/>
        </w:rPr>
      </w:pPr>
      <w:hyperlink w:anchor="_Toc116024270" w:history="1">
        <w:r w:rsidRPr="00A82CA3">
          <w:rPr>
            <w:rStyle w:val="Hyperlink"/>
            <w:noProof/>
          </w:rPr>
          <w:t xml:space="preserve">Figure </w:t>
        </w:r>
        <w:r>
          <w:rPr>
            <w:rStyle w:val="Hyperlink"/>
            <w:noProof/>
          </w:rPr>
          <w:t>C</w:t>
        </w:r>
        <w:r w:rsidRPr="00A82CA3">
          <w:rPr>
            <w:rStyle w:val="Hyperlink"/>
            <w:noProof/>
          </w:rPr>
          <w:t>.</w:t>
        </w:r>
        <w:r>
          <w:rPr>
            <w:rStyle w:val="Hyperlink"/>
            <w:noProof/>
          </w:rPr>
          <w:t>2</w:t>
        </w:r>
        <w:r>
          <w:rPr>
            <w:rStyle w:val="Hyperlink"/>
            <w:noProof/>
          </w:rPr>
          <w:t xml:space="preserve">. </w:t>
        </w:r>
        <w:r w:rsidR="001D4813" w:rsidRPr="001D4813">
          <w:rPr>
            <w:rStyle w:val="Hyperlink"/>
            <w:noProof/>
          </w:rPr>
          <w:t>Confidence Interval Testing: Intervals and Methods</w:t>
        </w:r>
        <w:r>
          <w:rPr>
            <w:noProof/>
            <w:webHidden/>
          </w:rPr>
          <w:tab/>
        </w:r>
      </w:hyperlink>
      <w:r w:rsidR="008855EA">
        <w:rPr>
          <w:noProof/>
        </w:rPr>
        <w:t>109</w:t>
      </w:r>
    </w:p>
    <w:p w14:paraId="2882F054" w14:textId="68AE6221" w:rsidR="001D4813" w:rsidRDefault="001D4813" w:rsidP="001D4813">
      <w:pPr>
        <w:pStyle w:val="TableofFigures"/>
        <w:tabs>
          <w:tab w:val="right" w:leader="dot" w:pos="9350"/>
        </w:tabs>
        <w:spacing w:after="120"/>
        <w:rPr>
          <w:noProof/>
        </w:rPr>
      </w:pPr>
      <w:hyperlink w:anchor="_Toc116024270" w:history="1">
        <w:r w:rsidRPr="00A82CA3">
          <w:rPr>
            <w:rStyle w:val="Hyperlink"/>
            <w:noProof/>
          </w:rPr>
          <w:t xml:space="preserve">Figure </w:t>
        </w:r>
        <w:r>
          <w:rPr>
            <w:rStyle w:val="Hyperlink"/>
            <w:noProof/>
          </w:rPr>
          <w:t>C</w:t>
        </w:r>
        <w:r w:rsidRPr="00A82CA3">
          <w:rPr>
            <w:rStyle w:val="Hyperlink"/>
            <w:noProof/>
          </w:rPr>
          <w:t>.</w:t>
        </w:r>
        <w:r>
          <w:rPr>
            <w:rStyle w:val="Hyperlink"/>
            <w:noProof/>
          </w:rPr>
          <w:t>3</w:t>
        </w:r>
        <w:r>
          <w:rPr>
            <w:rStyle w:val="Hyperlink"/>
            <w:noProof/>
          </w:rPr>
          <w:t xml:space="preserve">. </w:t>
        </w:r>
        <w:r w:rsidRPr="001D4813">
          <w:t>Regression Assumptions Testing</w:t>
        </w:r>
        <w:r>
          <w:rPr>
            <w:noProof/>
            <w:webHidden/>
          </w:rPr>
          <w:tab/>
        </w:r>
      </w:hyperlink>
      <w:r w:rsidR="008855EA">
        <w:rPr>
          <w:noProof/>
        </w:rPr>
        <w:t>111</w:t>
      </w:r>
    </w:p>
    <w:p w14:paraId="424A81DC" w14:textId="5D2D4FD6" w:rsidR="001D4813" w:rsidRDefault="001D4813" w:rsidP="001D4813">
      <w:pPr>
        <w:pStyle w:val="TableofFigures"/>
        <w:tabs>
          <w:tab w:val="right" w:leader="dot" w:pos="9350"/>
        </w:tabs>
        <w:spacing w:after="120"/>
        <w:rPr>
          <w:noProof/>
        </w:rPr>
      </w:pPr>
      <w:hyperlink w:anchor="_Toc116024270" w:history="1">
        <w:r w:rsidRPr="00A82CA3">
          <w:rPr>
            <w:rStyle w:val="Hyperlink"/>
            <w:noProof/>
          </w:rPr>
          <w:t xml:space="preserve">Figure </w:t>
        </w:r>
        <w:r>
          <w:rPr>
            <w:rStyle w:val="Hyperlink"/>
            <w:noProof/>
          </w:rPr>
          <w:t>C</w:t>
        </w:r>
        <w:r w:rsidRPr="00A82CA3">
          <w:rPr>
            <w:rStyle w:val="Hyperlink"/>
            <w:noProof/>
          </w:rPr>
          <w:t>.</w:t>
        </w:r>
        <w:r>
          <w:rPr>
            <w:rStyle w:val="Hyperlink"/>
            <w:noProof/>
          </w:rPr>
          <w:t>4</w:t>
        </w:r>
        <w:r>
          <w:rPr>
            <w:rStyle w:val="Hyperlink"/>
            <w:noProof/>
          </w:rPr>
          <w:t xml:space="preserve">. </w:t>
        </w:r>
        <w:r w:rsidRPr="001D4813">
          <w:rPr>
            <w:rStyle w:val="Hyperlink"/>
            <w:noProof/>
          </w:rPr>
          <w:t>Chronology Properties</w:t>
        </w:r>
        <w:r>
          <w:rPr>
            <w:noProof/>
            <w:webHidden/>
          </w:rPr>
          <w:tab/>
        </w:r>
      </w:hyperlink>
      <w:r w:rsidR="008855EA">
        <w:rPr>
          <w:noProof/>
        </w:rPr>
        <w:t>112</w:t>
      </w:r>
    </w:p>
    <w:p w14:paraId="3F64A95E" w14:textId="2E7D1353" w:rsidR="001D4813" w:rsidRDefault="001D4813" w:rsidP="001D4813">
      <w:pPr>
        <w:pStyle w:val="TableofFigures"/>
        <w:tabs>
          <w:tab w:val="right" w:leader="dot" w:pos="9350"/>
        </w:tabs>
        <w:spacing w:after="120"/>
        <w:rPr>
          <w:noProof/>
        </w:rPr>
      </w:pPr>
      <w:hyperlink w:anchor="_Toc116024270" w:history="1">
        <w:r w:rsidRPr="00A82CA3">
          <w:rPr>
            <w:rStyle w:val="Hyperlink"/>
            <w:noProof/>
          </w:rPr>
          <w:t xml:space="preserve">Figure </w:t>
        </w:r>
        <w:r>
          <w:rPr>
            <w:rStyle w:val="Hyperlink"/>
            <w:noProof/>
          </w:rPr>
          <w:t>C</w:t>
        </w:r>
        <w:r w:rsidRPr="00A82CA3">
          <w:rPr>
            <w:rStyle w:val="Hyperlink"/>
            <w:noProof/>
          </w:rPr>
          <w:t>.</w:t>
        </w:r>
        <w:r>
          <w:rPr>
            <w:rStyle w:val="Hyperlink"/>
            <w:noProof/>
          </w:rPr>
          <w:t>5</w:t>
        </w:r>
        <w:r>
          <w:rPr>
            <w:rStyle w:val="Hyperlink"/>
            <w:noProof/>
          </w:rPr>
          <w:t xml:space="preserve">. </w:t>
        </w:r>
        <w:r w:rsidRPr="001D4813">
          <w:t>Confidence Interval Performance</w:t>
        </w:r>
        <w:r>
          <w:rPr>
            <w:noProof/>
            <w:webHidden/>
          </w:rPr>
          <w:tab/>
        </w:r>
      </w:hyperlink>
      <w:r w:rsidR="008855EA">
        <w:rPr>
          <w:noProof/>
        </w:rPr>
        <w:t>113</w:t>
      </w:r>
    </w:p>
    <w:p w14:paraId="13C249D3" w14:textId="494A7B9F" w:rsidR="001D4813" w:rsidRDefault="001D4813" w:rsidP="001D4813">
      <w:pPr>
        <w:pStyle w:val="TableofFigures"/>
        <w:tabs>
          <w:tab w:val="right" w:leader="dot" w:pos="9350"/>
        </w:tabs>
        <w:spacing w:after="120"/>
        <w:rPr>
          <w:noProof/>
        </w:rPr>
      </w:pPr>
      <w:hyperlink w:anchor="_Toc116024270" w:history="1">
        <w:r w:rsidRPr="00A82CA3">
          <w:rPr>
            <w:rStyle w:val="Hyperlink"/>
            <w:noProof/>
          </w:rPr>
          <w:t xml:space="preserve">Figure </w:t>
        </w:r>
        <w:r>
          <w:rPr>
            <w:rStyle w:val="Hyperlink"/>
            <w:noProof/>
          </w:rPr>
          <w:t>C</w:t>
        </w:r>
        <w:r w:rsidRPr="00A82CA3">
          <w:rPr>
            <w:rStyle w:val="Hyperlink"/>
            <w:noProof/>
          </w:rPr>
          <w:t>.</w:t>
        </w:r>
        <w:r>
          <w:rPr>
            <w:rStyle w:val="Hyperlink"/>
            <w:noProof/>
          </w:rPr>
          <w:t>6</w:t>
        </w:r>
        <w:r>
          <w:rPr>
            <w:rStyle w:val="Hyperlink"/>
            <w:noProof/>
          </w:rPr>
          <w:t xml:space="preserve">. </w:t>
        </w:r>
        <w:r w:rsidRPr="001D4813">
          <w:rPr>
            <w:rStyle w:val="Hyperlink"/>
            <w:noProof/>
          </w:rPr>
          <w:t>Correlations between Chronology Properties and Confidence Interval Capture</w:t>
        </w:r>
        <w:r>
          <w:rPr>
            <w:noProof/>
            <w:webHidden/>
          </w:rPr>
          <w:tab/>
        </w:r>
      </w:hyperlink>
      <w:r w:rsidR="008855EA">
        <w:rPr>
          <w:noProof/>
        </w:rPr>
        <w:t>114</w:t>
      </w:r>
    </w:p>
    <w:p w14:paraId="6AD842F1" w14:textId="77777777" w:rsidR="00354545" w:rsidRPr="00354545" w:rsidRDefault="00354545" w:rsidP="00354545">
      <w:pPr>
        <w:rPr>
          <w:rFonts w:eastAsiaTheme="minorEastAsia"/>
        </w:rPr>
      </w:pPr>
    </w:p>
    <w:p w14:paraId="5C85EFC1" w14:textId="3FEEE4B7" w:rsidR="00C80196" w:rsidRDefault="00354545">
      <w:pPr>
        <w:rPr>
          <w:rFonts w:eastAsiaTheme="majorEastAsia"/>
          <w:caps/>
          <w:szCs w:val="32"/>
        </w:rPr>
      </w:pPr>
      <w:r>
        <w:fldChar w:fldCharType="end"/>
      </w:r>
      <w:r w:rsidR="00C80196">
        <w:br w:type="page"/>
      </w:r>
    </w:p>
    <w:p w14:paraId="56C6034A" w14:textId="52F768BA" w:rsidR="00801803" w:rsidRDefault="007B068C" w:rsidP="00525A7B">
      <w:pPr>
        <w:pStyle w:val="Heading1"/>
        <w:jc w:val="center"/>
      </w:pPr>
      <w:bookmarkStart w:id="4" w:name="_Toc118026829"/>
      <w:r>
        <w:lastRenderedPageBreak/>
        <w:t>LIST OF TABLES</w:t>
      </w:r>
      <w:bookmarkEnd w:id="4"/>
    </w:p>
    <w:p w14:paraId="787976FE" w14:textId="66D6DCCA" w:rsidR="00525A7B" w:rsidRDefault="00525A7B" w:rsidP="00525A7B"/>
    <w:p w14:paraId="5BE12E96" w14:textId="77777777" w:rsidR="00525A7B" w:rsidRPr="00525A7B" w:rsidRDefault="00525A7B" w:rsidP="00525A7B"/>
    <w:p w14:paraId="1687C0B0" w14:textId="21A6DE6D" w:rsidR="00BA2E97" w:rsidRDefault="00BA2E97" w:rsidP="00525A7B">
      <w:pPr>
        <w:pStyle w:val="TableofFigures"/>
        <w:tabs>
          <w:tab w:val="right" w:leader="dot" w:pos="9350"/>
        </w:tabs>
        <w:spacing w:after="120"/>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11040046" w:history="1">
        <w:r w:rsidRPr="008679FF">
          <w:rPr>
            <w:rStyle w:val="Hyperlink"/>
            <w:noProof/>
          </w:rPr>
          <w:t xml:space="preserve">Table A.1. </w:t>
        </w:r>
        <w:r w:rsidR="00525A7B">
          <w:rPr>
            <w:rStyle w:val="Hyperlink"/>
            <w:noProof/>
          </w:rPr>
          <w:t>Crossdating statistics</w:t>
        </w:r>
        <w:r w:rsidRPr="008679FF">
          <w:rPr>
            <w:rStyle w:val="Hyperlink"/>
            <w:noProof/>
          </w:rPr>
          <w:t>.</w:t>
        </w:r>
        <w:r>
          <w:rPr>
            <w:noProof/>
            <w:webHidden/>
          </w:rPr>
          <w:tab/>
        </w:r>
        <w:r w:rsidR="008855EA">
          <w:rPr>
            <w:noProof/>
            <w:webHidden/>
          </w:rPr>
          <w:t>31</w:t>
        </w:r>
      </w:hyperlink>
    </w:p>
    <w:p w14:paraId="226D3295" w14:textId="07883ECA" w:rsidR="00525A7B" w:rsidRDefault="00BA2E97" w:rsidP="00525A7B">
      <w:pPr>
        <w:pStyle w:val="TableofFigures"/>
        <w:tabs>
          <w:tab w:val="right" w:leader="dot" w:pos="9350"/>
        </w:tabs>
        <w:spacing w:after="120"/>
        <w:rPr>
          <w:rFonts w:asciiTheme="minorHAnsi" w:eastAsiaTheme="minorEastAsia" w:hAnsiTheme="minorHAnsi" w:cstheme="minorBidi"/>
          <w:noProof/>
          <w:sz w:val="22"/>
          <w:szCs w:val="22"/>
        </w:rPr>
      </w:pPr>
      <w:r>
        <w:fldChar w:fldCharType="end"/>
      </w:r>
      <w:r w:rsidR="00525A7B" w:rsidRPr="00525A7B">
        <w:rPr>
          <w:noProof/>
        </w:rPr>
        <w:t>Table A.</w:t>
      </w:r>
      <w:r w:rsidR="00525A7B">
        <w:rPr>
          <w:noProof/>
        </w:rPr>
        <w:t>2</w:t>
      </w:r>
      <w:r w:rsidR="00525A7B" w:rsidRPr="00525A7B">
        <w:rPr>
          <w:noProof/>
        </w:rPr>
        <w:t xml:space="preserve">. </w:t>
      </w:r>
      <w:r w:rsidR="00525A7B">
        <w:rPr>
          <w:noProof/>
        </w:rPr>
        <w:t>Radiocarbon dates and associated data</w:t>
      </w:r>
      <w:r w:rsidR="00525A7B" w:rsidRPr="00525A7B">
        <w:rPr>
          <w:noProof/>
        </w:rPr>
        <w:t>.</w:t>
      </w:r>
      <w:r w:rsidR="00525A7B">
        <w:rPr>
          <w:noProof/>
          <w:webHidden/>
        </w:rPr>
        <w:tab/>
      </w:r>
      <w:r w:rsidR="001D4813">
        <w:rPr>
          <w:noProof/>
          <w:webHidden/>
        </w:rPr>
        <w:t>3</w:t>
      </w:r>
      <w:r w:rsidR="008855EA">
        <w:rPr>
          <w:noProof/>
          <w:webHidden/>
        </w:rPr>
        <w:t>3</w:t>
      </w:r>
    </w:p>
    <w:p w14:paraId="13A0AD73" w14:textId="6F8D9724" w:rsidR="00AD4129" w:rsidRDefault="00AD4129" w:rsidP="00AD4129">
      <w:pPr>
        <w:pStyle w:val="TableofFigures"/>
        <w:tabs>
          <w:tab w:val="right" w:leader="dot" w:pos="9350"/>
        </w:tabs>
        <w:spacing w:after="120"/>
        <w:rPr>
          <w:noProof/>
          <w:webHidden/>
        </w:rPr>
      </w:pPr>
      <w:r w:rsidRPr="00525A7B">
        <w:rPr>
          <w:noProof/>
        </w:rPr>
        <w:t xml:space="preserve">Table </w:t>
      </w:r>
      <w:r>
        <w:rPr>
          <w:noProof/>
        </w:rPr>
        <w:t>B</w:t>
      </w:r>
      <w:r w:rsidRPr="00525A7B">
        <w:rPr>
          <w:noProof/>
        </w:rPr>
        <w:t>.</w:t>
      </w:r>
      <w:r>
        <w:rPr>
          <w:noProof/>
        </w:rPr>
        <w:t>1</w:t>
      </w:r>
      <w:r w:rsidRPr="00525A7B">
        <w:rPr>
          <w:noProof/>
        </w:rPr>
        <w:t xml:space="preserve">. </w:t>
      </w:r>
      <w:r>
        <w:rPr>
          <w:noProof/>
        </w:rPr>
        <w:t>Radiocarbon data</w:t>
      </w:r>
      <w:r w:rsidRPr="00525A7B">
        <w:rPr>
          <w:noProof/>
        </w:rPr>
        <w:t>.</w:t>
      </w:r>
      <w:r>
        <w:rPr>
          <w:noProof/>
          <w:webHidden/>
        </w:rPr>
        <w:tab/>
      </w:r>
      <w:r w:rsidR="008855EA">
        <w:rPr>
          <w:noProof/>
          <w:webHidden/>
        </w:rPr>
        <w:t>79</w:t>
      </w:r>
    </w:p>
    <w:p w14:paraId="2672B2A0" w14:textId="45B116B7" w:rsidR="001D4813" w:rsidRDefault="001D4813" w:rsidP="001D4813">
      <w:pPr>
        <w:pStyle w:val="TableofFigures"/>
        <w:tabs>
          <w:tab w:val="right" w:leader="dot" w:pos="9350"/>
        </w:tabs>
        <w:spacing w:after="120"/>
        <w:rPr>
          <w:noProof/>
          <w:webHidden/>
        </w:rPr>
      </w:pPr>
      <w:r w:rsidRPr="00525A7B">
        <w:rPr>
          <w:noProof/>
        </w:rPr>
        <w:t xml:space="preserve">Table </w:t>
      </w:r>
      <w:r>
        <w:rPr>
          <w:noProof/>
        </w:rPr>
        <w:t>C</w:t>
      </w:r>
      <w:r w:rsidRPr="00525A7B">
        <w:rPr>
          <w:noProof/>
        </w:rPr>
        <w:t>.</w:t>
      </w:r>
      <w:r>
        <w:rPr>
          <w:noProof/>
        </w:rPr>
        <w:t>1</w:t>
      </w:r>
      <w:r w:rsidRPr="00525A7B">
        <w:rPr>
          <w:noProof/>
        </w:rPr>
        <w:t xml:space="preserve">. </w:t>
      </w:r>
      <w:r>
        <w:rPr>
          <w:noProof/>
        </w:rPr>
        <w:t>MEboot</w:t>
      </w:r>
      <w:r w:rsidRPr="00525A7B">
        <w:rPr>
          <w:noProof/>
        </w:rPr>
        <w:t>.</w:t>
      </w:r>
      <w:r>
        <w:rPr>
          <w:noProof/>
          <w:webHidden/>
        </w:rPr>
        <w:tab/>
      </w:r>
      <w:r w:rsidR="008855EA">
        <w:rPr>
          <w:noProof/>
          <w:webHidden/>
        </w:rPr>
        <w:t>107</w:t>
      </w:r>
    </w:p>
    <w:p w14:paraId="7CC13B06" w14:textId="77777777" w:rsidR="001D4813" w:rsidRPr="001D4813" w:rsidRDefault="001D4813" w:rsidP="001D4813">
      <w:pPr>
        <w:rPr>
          <w:rFonts w:eastAsiaTheme="minorEastAsia"/>
        </w:rPr>
      </w:pPr>
    </w:p>
    <w:p w14:paraId="5085CA37" w14:textId="0948333D" w:rsidR="00801803" w:rsidRDefault="001D4813" w:rsidP="00525A7B">
      <w:pPr>
        <w:spacing w:after="120"/>
      </w:pPr>
      <w:r>
        <w:t xml:space="preserve"> </w:t>
      </w:r>
      <w:r w:rsidR="00801803">
        <w:br w:type="page"/>
      </w:r>
    </w:p>
    <w:p w14:paraId="34F56AA7" w14:textId="77777777" w:rsidR="00C10213" w:rsidRDefault="00C10213" w:rsidP="00C10213">
      <w:pPr>
        <w:pStyle w:val="Heading1"/>
        <w:jc w:val="center"/>
      </w:pPr>
      <w:bookmarkStart w:id="5" w:name="_Toc115940971"/>
      <w:bookmarkStart w:id="6" w:name="_Hlk118025447"/>
      <w:bookmarkStart w:id="7" w:name="_Toc118026830"/>
      <w:r>
        <w:lastRenderedPageBreak/>
        <w:t>ABSTRACT</w:t>
      </w:r>
      <w:bookmarkEnd w:id="5"/>
      <w:bookmarkEnd w:id="7"/>
    </w:p>
    <w:p w14:paraId="46095339" w14:textId="77777777" w:rsidR="00C10213" w:rsidRDefault="00C10213" w:rsidP="00C10213">
      <w:pPr>
        <w:jc w:val="both"/>
      </w:pPr>
    </w:p>
    <w:p w14:paraId="6ECA8147" w14:textId="77777777" w:rsidR="00C10213" w:rsidRDefault="00C10213" w:rsidP="00C10213">
      <w:pPr>
        <w:spacing w:line="360" w:lineRule="auto"/>
        <w:jc w:val="both"/>
      </w:pPr>
      <w:r>
        <w:t>The long-term character and range of northeast Pacific climate variability is largely unknown due to the short period of instrumental record and poor agreement among existing reconstructions. To address this issue, a multi-centennial record of northeast Pacific climate is developed from a new archive, the Pacific geoduck, a long-lived marine bivalve known to form annual growth increments within its shell. The widths of these increments strongly covary with ambient water temperature, and calcium carbonate within these shells contain radiocarbon, precipitated from ambient seawater, and serves as an indicator of ocean circulation. This study describes the development of a multicentennial geoduck chronology, with some chronology segments extending 3000 years before present. The first portion of the study outlines the development of this chronology and the accompanying sea surface temperature (SST) reconstruction from growth-increment widths. The chronology is the first to date dead-collected material from the ocean floor and represents the longest chronology and associated annually resolved SST reconstruction yet developed from any marine organism in the region. In the second portion of the study, radiocarbon is sampled from the geoduck chronology at decadal resolution to quantify water mass variability and assess relationships with SST. This new decadal radiocarbon record is the only record of its kind in the northeast Pacific and describes a relatively stable state that can be interrupted by regimes of cold, radiocarbon-old water. In the final portion of this study, the uncertainty of paleoclimate reconstructions, including the geoduck SST reconstruction, are analyzed to determine the most skillful and robust method of defining uncertainties from crossdated paleoclimate proxies. The results lend support to the Maximum Entropy Bootstrap approach recently introduced to dendroclimatology but not yet widely adopted. Thus, this body of work demonstrates that Pacific geoduck can be utilized as both an SST and a water mass proxy over multiple centuries and that simulation experiments can serve to test novel methods across the growing diversity of crossdated paleoclimate proxies.</w:t>
      </w:r>
    </w:p>
    <w:bookmarkEnd w:id="6"/>
    <w:p w14:paraId="69CE7D3F" w14:textId="77777777" w:rsidR="00C10213" w:rsidRDefault="00C10213" w:rsidP="00C10213">
      <w:r>
        <w:br w:type="page"/>
      </w:r>
    </w:p>
    <w:p w14:paraId="31A7CEDA" w14:textId="77777777" w:rsidR="00C10213" w:rsidRDefault="00C10213" w:rsidP="00C10213">
      <w:pPr>
        <w:spacing w:line="360" w:lineRule="auto"/>
        <w:jc w:val="both"/>
      </w:pPr>
    </w:p>
    <w:p w14:paraId="0DB7496E" w14:textId="77777777" w:rsidR="00C10213" w:rsidRDefault="00C10213" w:rsidP="00C10213">
      <w:pPr>
        <w:pStyle w:val="Heading1"/>
        <w:jc w:val="center"/>
      </w:pPr>
      <w:bookmarkStart w:id="8" w:name="_Toc115940972"/>
      <w:bookmarkStart w:id="9" w:name="_Toc118026831"/>
      <w:r>
        <w:t>1. INTRODUCTION</w:t>
      </w:r>
      <w:bookmarkEnd w:id="8"/>
      <w:bookmarkEnd w:id="9"/>
    </w:p>
    <w:p w14:paraId="4B88B855" w14:textId="77777777" w:rsidR="00C10213" w:rsidRDefault="00C10213" w:rsidP="00C10213"/>
    <w:p w14:paraId="571477A2" w14:textId="77777777" w:rsidR="00C10213" w:rsidRDefault="00C10213" w:rsidP="00C10213">
      <w:pPr>
        <w:pStyle w:val="Heading2"/>
      </w:pPr>
      <w:bookmarkStart w:id="10" w:name="_Toc115940973"/>
      <w:bookmarkStart w:id="11" w:name="_Toc118026832"/>
      <w:r>
        <w:t>1.1. Motivation</w:t>
      </w:r>
      <w:bookmarkEnd w:id="10"/>
      <w:bookmarkEnd w:id="11"/>
    </w:p>
    <w:p w14:paraId="473E6B20" w14:textId="77777777" w:rsidR="00C10213" w:rsidRDefault="00C10213" w:rsidP="00C10213"/>
    <w:p w14:paraId="40A08C55" w14:textId="77777777" w:rsidR="00C10213" w:rsidRDefault="00C10213" w:rsidP="00C10213">
      <w:pPr>
        <w:spacing w:line="360" w:lineRule="auto"/>
        <w:ind w:firstLine="720"/>
      </w:pPr>
      <w:r>
        <w:t>Decadal-scale variability in the northeast Pacific Ocean has been linked to several key fisheries, North American hydroclimate, and multiple ecological indicators (Clark et al., 1999;</w:t>
      </w:r>
      <w:r w:rsidRPr="005E184F">
        <w:t xml:space="preserve"> </w:t>
      </w:r>
      <w:r>
        <w:t xml:space="preserve">Hare et al., 1999; Chavez et al., 2003; </w:t>
      </w:r>
      <w:proofErr w:type="spellStart"/>
      <w:r w:rsidRPr="005F603F">
        <w:t>Berkelhammer</w:t>
      </w:r>
      <w:proofErr w:type="spellEnd"/>
      <w:r>
        <w:t>, 2019). A series of persistent marine heatwaves beginning in 2013, termed “The Blob”, have been linked to unprecedented losses to fisheries and ecosystem disruption (Bond et al., 2015; Di Lorenzo &amp; Mantua, 2016; Amaya et al., 2020). Parameterization of the potential variability in this system is crucial to sound management of fisheries, water, and forest resources, but the capacity to make sound predictions is precluded by the short length of instrumental climate records, which are sparse prior to 1920 in the northeast Pacific, leading to an incomplete understanding of the range of natural variability.</w:t>
      </w:r>
    </w:p>
    <w:p w14:paraId="6A346D52" w14:textId="77777777" w:rsidR="00C10213" w:rsidRDefault="00C10213" w:rsidP="00C10213">
      <w:pPr>
        <w:spacing w:line="360" w:lineRule="auto"/>
        <w:ind w:firstLine="720"/>
      </w:pPr>
      <w:r>
        <w:t>Paleoclimate proxies have been used to reconstruct SST variability in the region, with high resolution proxies dominated by tree rings. Annual growth increments of trees provide excellent dating and sufficient temporal resolution to investigate climate relationships, however, these proxies are impacted only secondarily by SST, and thus may be unreliable proxies. Although many reconstructions of PDO have been undertaken based on tree rings (</w:t>
      </w:r>
      <w:bookmarkStart w:id="12" w:name="_Hlk117415822"/>
      <w:r w:rsidRPr="002934CD">
        <w:t xml:space="preserve">Biondi et al., 2001; </w:t>
      </w:r>
      <w:proofErr w:type="spellStart"/>
      <w:r w:rsidRPr="002934CD">
        <w:t>D’Arrigo</w:t>
      </w:r>
      <w:proofErr w:type="spellEnd"/>
      <w:r w:rsidRPr="002934CD">
        <w:t xml:space="preserve">, 2001; </w:t>
      </w:r>
      <w:proofErr w:type="spellStart"/>
      <w:r w:rsidRPr="002934CD">
        <w:t>Gedalof</w:t>
      </w:r>
      <w:proofErr w:type="spellEnd"/>
      <w:r w:rsidRPr="002934CD">
        <w:t xml:space="preserve"> </w:t>
      </w:r>
      <w:r>
        <w:t>&amp;</w:t>
      </w:r>
      <w:r w:rsidRPr="002934CD">
        <w:t xml:space="preserve"> Smith, 2001; MacDonald </w:t>
      </w:r>
      <w:r>
        <w:t>&amp;</w:t>
      </w:r>
      <w:r w:rsidRPr="002934CD">
        <w:t xml:space="preserve"> Case, 2005; </w:t>
      </w:r>
      <w:proofErr w:type="spellStart"/>
      <w:r w:rsidRPr="002934CD">
        <w:t>D’Arrigo</w:t>
      </w:r>
      <w:proofErr w:type="spellEnd"/>
      <w:r w:rsidRPr="002934CD">
        <w:t xml:space="preserve"> </w:t>
      </w:r>
      <w:r>
        <w:t>&amp;</w:t>
      </w:r>
      <w:r w:rsidRPr="002934CD">
        <w:t xml:space="preserve"> Wilson, 2006</w:t>
      </w:r>
      <w:bookmarkEnd w:id="12"/>
      <w:r>
        <w:t>), there is significant disagreement among the reconstructions and therefore significant uncertainty in the character and coherence of this climate indicator prior to 1920 (</w:t>
      </w:r>
      <w:bookmarkStart w:id="13" w:name="_Hlk117415840"/>
      <w:proofErr w:type="spellStart"/>
      <w:r w:rsidRPr="00CA24BD">
        <w:t>Kipfmueller</w:t>
      </w:r>
      <w:proofErr w:type="spellEnd"/>
      <w:r w:rsidRPr="00CA24BD">
        <w:t xml:space="preserve"> et al., 2012</w:t>
      </w:r>
      <w:r>
        <w:t xml:space="preserve">; </w:t>
      </w:r>
      <w:r w:rsidRPr="00CA24BD">
        <w:t>Newman et al., 2016; Henley, 2017</w:t>
      </w:r>
      <w:bookmarkEnd w:id="13"/>
      <w:r>
        <w:t>).</w:t>
      </w:r>
    </w:p>
    <w:p w14:paraId="7852D7D3" w14:textId="77777777" w:rsidR="00C10213" w:rsidRDefault="00C10213" w:rsidP="00C10213">
      <w:pPr>
        <w:spacing w:line="360" w:lineRule="auto"/>
        <w:ind w:firstLine="720"/>
      </w:pPr>
      <w:r>
        <w:t>An organism residing directly within the environment of interest may yield a better proxy. Several marine bivalves deposit annual growth rings in their shells, and the methods developed for annual tree rings have recently been applied to these archives (</w:t>
      </w:r>
      <w:proofErr w:type="spellStart"/>
      <w:r>
        <w:t>eg.</w:t>
      </w:r>
      <w:proofErr w:type="spellEnd"/>
      <w:r>
        <w:t xml:space="preserve"> Strom et al., 2004; </w:t>
      </w:r>
      <w:r w:rsidRPr="002934CD">
        <w:t>Butler et al., 2010</w:t>
      </w:r>
      <w:r>
        <w:t xml:space="preserve">). The exact calendar year of formation of these growth rings can be assigned based on crossdating, just as with trees (Black et al., 2019). Although the climate reconstructions produced from marine bivalves in the northeast Pacific have been relatively short </w:t>
      </w:r>
      <w:r>
        <w:lastRenderedPageBreak/>
        <w:t>(Strom et al., 2004; Black et al., 2009), the potential for longer reconstructions alongside the void of northeast Pacific paleoclimate knowledge provides impetus for this investigation.</w:t>
      </w:r>
    </w:p>
    <w:p w14:paraId="1D2EAF38" w14:textId="77777777" w:rsidR="00C10213" w:rsidRDefault="00C10213" w:rsidP="00C10213">
      <w:pPr>
        <w:pStyle w:val="Heading2"/>
      </w:pPr>
    </w:p>
    <w:p w14:paraId="2304AAAC" w14:textId="77777777" w:rsidR="00C10213" w:rsidRDefault="00C10213" w:rsidP="00C10213">
      <w:pPr>
        <w:pStyle w:val="Heading2"/>
      </w:pPr>
      <w:bookmarkStart w:id="14" w:name="_Toc115940974"/>
      <w:bookmarkStart w:id="15" w:name="_Toc118026833"/>
      <w:r>
        <w:t>1.2. Background</w:t>
      </w:r>
      <w:bookmarkEnd w:id="14"/>
      <w:bookmarkEnd w:id="15"/>
    </w:p>
    <w:p w14:paraId="05144C39" w14:textId="77777777" w:rsidR="00C10213" w:rsidRDefault="00C10213" w:rsidP="00C10213"/>
    <w:p w14:paraId="76BCE1F9" w14:textId="77777777" w:rsidR="00C10213" w:rsidRDefault="00C10213" w:rsidP="00C10213">
      <w:pPr>
        <w:pStyle w:val="Heading3"/>
      </w:pPr>
      <w:bookmarkStart w:id="16" w:name="_Toc115940975"/>
      <w:bookmarkStart w:id="17" w:name="_Toc118026834"/>
      <w:r>
        <w:t>1.2.1 The Pacific Geoduck</w:t>
      </w:r>
      <w:bookmarkEnd w:id="17"/>
    </w:p>
    <w:p w14:paraId="4736014C" w14:textId="77777777" w:rsidR="00C10213" w:rsidRDefault="00C10213" w:rsidP="00C10213"/>
    <w:p w14:paraId="7DDC938D" w14:textId="77777777" w:rsidR="00C10213" w:rsidRDefault="00C10213" w:rsidP="00C10213">
      <w:pPr>
        <w:spacing w:line="360" w:lineRule="auto"/>
        <w:ind w:firstLine="720"/>
      </w:pPr>
      <w:r>
        <w:t xml:space="preserve">A commercial fisher for Pacific geoduck exists along the coasts of Washington and Alaska in the United States and British Columbia in Canada. The relationship between geoduck growth increments and ambient marine conditions was first described in 1992 (Noakes and Campbell, 1992). Geoduck have been shown to produce annual growth increments (Strom et al., 2004; Black et al., 2008; </w:t>
      </w:r>
      <w:proofErr w:type="spellStart"/>
      <w:r>
        <w:t>Helser</w:t>
      </w:r>
      <w:proofErr w:type="spellEnd"/>
      <w:r>
        <w:t xml:space="preserve"> et al., 2012). The growth increments of multiple individuals collected within a defined region covary such that wide and narrow increments can be assigned to calendar years by crossdating (Glock &amp; Pearson, 1937; Douglass, 1941; Fritts, 1971)</w:t>
      </w:r>
      <w:r w:rsidRPr="00600278">
        <w:t>.</w:t>
      </w:r>
      <w:r>
        <w:t xml:space="preserve"> Several recent publications describe chronologies derived from crossdated geoduck in the northeast Pacific with varied relationships to SST (Strom et al., 2004, Strom et al., 2005; Black et al., 2009). Unfortunately, these reconstructions comprise only live-collected geoduck and therefore extend at most to only the late 19</w:t>
      </w:r>
      <w:r w:rsidRPr="00BF1B2D">
        <w:rPr>
          <w:vertAlign w:val="superscript"/>
        </w:rPr>
        <w:t>th</w:t>
      </w:r>
      <w:r>
        <w:t xml:space="preserve"> century. </w:t>
      </w:r>
    </w:p>
    <w:p w14:paraId="12158B5A" w14:textId="77777777" w:rsidR="00C10213" w:rsidRDefault="00C10213" w:rsidP="00C10213">
      <w:pPr>
        <w:pStyle w:val="Heading3"/>
      </w:pPr>
      <w:bookmarkStart w:id="18" w:name="_Toc118026835"/>
      <w:r>
        <w:t>1.2.2 Northeast Pacific Climate</w:t>
      </w:r>
      <w:bookmarkEnd w:id="16"/>
      <w:bookmarkEnd w:id="18"/>
    </w:p>
    <w:p w14:paraId="5F8FAA60" w14:textId="77777777" w:rsidR="00C10213" w:rsidRDefault="00C10213" w:rsidP="00C10213"/>
    <w:p w14:paraId="258804EF" w14:textId="77777777" w:rsidR="00C10213" w:rsidRDefault="00C10213" w:rsidP="00C10213">
      <w:pPr>
        <w:spacing w:line="360" w:lineRule="auto"/>
        <w:ind w:firstLine="720"/>
      </w:pPr>
      <w:bookmarkStart w:id="19" w:name="_Hlk115600067"/>
      <w:r>
        <w:t>SST anomalies along the Pacific coast of North America tend to covary over broad geographic extents, spanning the coast of California through the coast of Alaska. The PDO is the dominant mode of climate variability in the region, defined as the leading Empirical Orthogonal Function of gridded SST in the North Pacific north of 20°N latitude after the global mean anomaly has been subtracted to account for global warming (</w:t>
      </w:r>
      <w:bookmarkStart w:id="20" w:name="_Hlk117415940"/>
      <w:r>
        <w:t>Mantua et al., 1997</w:t>
      </w:r>
      <w:bookmarkEnd w:id="20"/>
      <w:r>
        <w:t>). The PDO is the result of interactions among multiple atmospheric and oceanographic drivers, the most influential of which is the Aleutian Low (</w:t>
      </w:r>
      <w:bookmarkStart w:id="21" w:name="_Hlk117415960"/>
      <w:r>
        <w:t>Newman et al., 2016</w:t>
      </w:r>
      <w:bookmarkEnd w:id="21"/>
      <w:r>
        <w:t xml:space="preserve">), which is a semi-permanent low-pressure system centered on the Aleutian Islands that peaks in intensity in the cool-season months. When the low intensifies, southerly winds intensify along the North American coast. This brings warm air masses northward, leading to anomalously warm coastal SSTs. Southerly winds in combination with the earth’s rotation also cause vertical water movement by pushing </w:t>
      </w:r>
      <w:r>
        <w:lastRenderedPageBreak/>
        <w:t>surface waters toward the coast and forcing them to depth in the process of downwelling, which affects marine biological productivity. Farther offshore, winds driven by the Aleutian Low mix the water column to depths of</w:t>
      </w:r>
      <w:bookmarkEnd w:id="19"/>
      <w:r>
        <w:t xml:space="preserve"> 100 m or more, (</w:t>
      </w:r>
      <w:bookmarkStart w:id="22" w:name="_Hlk117415975"/>
      <w:r>
        <w:t>Crawford et al., 1988</w:t>
      </w:r>
      <w:bookmarkEnd w:id="22"/>
      <w:r>
        <w:t xml:space="preserve">), which leads to anomalously cool SST anomalies. Thus, periods in which the Aleutian Low is strong, corresponding to positive “warm” phases of the PDO, SSTs are anomalously warm in the coastal northeastern Pacific and anomalously cool in the central northeastern Pacific. The opposite pattern in SST anomalies dominates when the Aleutian Low is weak and the PDO is in a negative “cool” phase. </w:t>
      </w:r>
    </w:p>
    <w:p w14:paraId="6E32196A" w14:textId="77777777" w:rsidR="00C10213" w:rsidRPr="007A7CC1" w:rsidRDefault="00C10213" w:rsidP="00C10213">
      <w:pPr>
        <w:spacing w:line="360" w:lineRule="auto"/>
        <w:ind w:firstLine="720"/>
      </w:pPr>
      <w:r>
        <w:t>Much of the paleoclimate work in this region has been driven by interest in the PDO. Although the PDO has been the target of many climate reconstructions (</w:t>
      </w:r>
      <w:r w:rsidRPr="002934CD">
        <w:t xml:space="preserve">Biondi et al., 2001; </w:t>
      </w:r>
      <w:proofErr w:type="spellStart"/>
      <w:r w:rsidRPr="002934CD">
        <w:t>D’Arrigo</w:t>
      </w:r>
      <w:proofErr w:type="spellEnd"/>
      <w:r w:rsidRPr="002934CD">
        <w:t xml:space="preserve">, 2001; </w:t>
      </w:r>
      <w:proofErr w:type="spellStart"/>
      <w:r w:rsidRPr="002934CD">
        <w:t>Gedalof</w:t>
      </w:r>
      <w:proofErr w:type="spellEnd"/>
      <w:r w:rsidRPr="002934CD">
        <w:t xml:space="preserve"> </w:t>
      </w:r>
      <w:r>
        <w:t>&amp;</w:t>
      </w:r>
      <w:r w:rsidRPr="002934CD">
        <w:t xml:space="preserve"> Smith, 2001; MacDonald </w:t>
      </w:r>
      <w:r>
        <w:t>&amp;</w:t>
      </w:r>
      <w:r w:rsidRPr="002934CD">
        <w:t xml:space="preserve"> Case, 2005; </w:t>
      </w:r>
      <w:proofErr w:type="spellStart"/>
      <w:r w:rsidRPr="002934CD">
        <w:t>D’Arrigo</w:t>
      </w:r>
      <w:proofErr w:type="spellEnd"/>
      <w:r w:rsidRPr="002934CD">
        <w:t xml:space="preserve"> </w:t>
      </w:r>
      <w:r>
        <w:t>&amp;</w:t>
      </w:r>
      <w:r w:rsidRPr="002934CD">
        <w:t xml:space="preserve"> Wilson, 2006</w:t>
      </w:r>
      <w:r>
        <w:t>), these reconstructions correlate poorly prior to the twentieth century (</w:t>
      </w:r>
      <w:proofErr w:type="spellStart"/>
      <w:r w:rsidRPr="00CA24BD">
        <w:t>Kipfmueller</w:t>
      </w:r>
      <w:proofErr w:type="spellEnd"/>
      <w:r w:rsidRPr="00CA24BD">
        <w:t xml:space="preserve"> et al., 2012</w:t>
      </w:r>
      <w:r>
        <w:t xml:space="preserve">; </w:t>
      </w:r>
      <w:r w:rsidRPr="00CA24BD">
        <w:t>Newman et al., 2016; Henley, 2017</w:t>
      </w:r>
      <w:r>
        <w:t>). The poor agreement among reconstructions is likely the result of the variability of teleconnections, the covariability of distant climate phenomena, the inconsistency of the PDO itself as a spatially coherent pattern, or the inconsistency of proxy-climate relationships (</w:t>
      </w:r>
      <w:bookmarkStart w:id="23" w:name="_Hlk117416033"/>
      <w:r w:rsidRPr="002934CD">
        <w:t xml:space="preserve">Gallant et al., 2013, </w:t>
      </w:r>
      <w:proofErr w:type="spellStart"/>
      <w:r w:rsidRPr="002934CD">
        <w:t>Batehup</w:t>
      </w:r>
      <w:proofErr w:type="spellEnd"/>
      <w:r w:rsidRPr="002934CD">
        <w:t xml:space="preserve"> et al., 2015</w:t>
      </w:r>
      <w:r>
        <w:t>; Franke, 2013</w:t>
      </w:r>
      <w:bookmarkEnd w:id="23"/>
      <w:r>
        <w:t>).</w:t>
      </w:r>
    </w:p>
    <w:p w14:paraId="1305FA7C" w14:textId="77777777" w:rsidR="00C10213" w:rsidRDefault="00C10213" w:rsidP="00C10213">
      <w:pPr>
        <w:pStyle w:val="Heading3"/>
      </w:pPr>
      <w:bookmarkStart w:id="24" w:name="_Toc115940976"/>
      <w:bookmarkStart w:id="25" w:name="_Toc118026836"/>
      <w:r>
        <w:t xml:space="preserve">1.2.3 Northeast Pacific </w:t>
      </w:r>
      <w:bookmarkEnd w:id="24"/>
      <w:r>
        <w:t>Surface Currents and Radiocarbon</w:t>
      </w:r>
      <w:bookmarkEnd w:id="25"/>
    </w:p>
    <w:p w14:paraId="67672E00" w14:textId="77777777" w:rsidR="00C10213" w:rsidRDefault="00C10213" w:rsidP="00C10213"/>
    <w:p w14:paraId="7C5CB6B9" w14:textId="77777777" w:rsidR="00C10213" w:rsidRDefault="00C10213" w:rsidP="00C10213">
      <w:pPr>
        <w:spacing w:line="360" w:lineRule="auto"/>
        <w:ind w:firstLine="720"/>
      </w:pPr>
      <w:r>
        <w:t>Water temperature and radiocarbon (</w:t>
      </w:r>
      <w:r w:rsidRPr="00E629EC">
        <w:rPr>
          <w:vertAlign w:val="superscript"/>
        </w:rPr>
        <w:t>14</w:t>
      </w:r>
      <w:r>
        <w:t xml:space="preserve">C) in the mixed layer of the Alaska Coastal Current (ACC), the northward flowing surface current extending from Vancouver Island to Anchorage, Alaska, have different sources of variability. SST is largely impacted by atmospheric dynamics, based on wind-driven mixing and interactions with air masses of varying temperature (Newman et al., 2016). The drivers of </w:t>
      </w:r>
      <w:r w:rsidRPr="00E629EC">
        <w:rPr>
          <w:vertAlign w:val="superscript"/>
        </w:rPr>
        <w:t>14</w:t>
      </w:r>
      <w:r>
        <w:t xml:space="preserve">C variability are less well understood, but some candidates may include interactions with the atmospheric </w:t>
      </w:r>
      <w:r w:rsidRPr="00E629EC">
        <w:rPr>
          <w:vertAlign w:val="superscript"/>
        </w:rPr>
        <w:t>14</w:t>
      </w:r>
      <w:r>
        <w:t>C reservoir, freshwater inputs, relative abundances of parent water masses, and upwelling (</w:t>
      </w:r>
      <w:bookmarkStart w:id="26" w:name="_Hlk117416007"/>
      <w:proofErr w:type="spellStart"/>
      <w:r>
        <w:t>Guilderson</w:t>
      </w:r>
      <w:proofErr w:type="spellEnd"/>
      <w:r>
        <w:t xml:space="preserve"> et al., 2006; </w:t>
      </w:r>
      <w:proofErr w:type="spellStart"/>
      <w:r>
        <w:t>Hristova</w:t>
      </w:r>
      <w:proofErr w:type="spellEnd"/>
      <w:r>
        <w:t xml:space="preserve"> et al., 2019; Hutchinson, 2020</w:t>
      </w:r>
      <w:bookmarkEnd w:id="26"/>
      <w:r>
        <w:t xml:space="preserve">). Some of these sources of </w:t>
      </w:r>
      <w:r w:rsidRPr="00E629EC">
        <w:rPr>
          <w:vertAlign w:val="superscript"/>
        </w:rPr>
        <w:t>14</w:t>
      </w:r>
      <w:r>
        <w:t>C water mass variability may also impact SST.</w:t>
      </w:r>
    </w:p>
    <w:p w14:paraId="0BDAD9A9" w14:textId="77777777" w:rsidR="00C10213" w:rsidRDefault="00C10213" w:rsidP="00C10213">
      <w:pPr>
        <w:spacing w:line="360" w:lineRule="auto"/>
        <w:ind w:firstLine="720"/>
      </w:pPr>
      <w:r>
        <w:t>A “water mass” is a volume of water with defined properties such as temperature and salinity imprinted at formation. Both temperature and Carbon-14 (</w:t>
      </w:r>
      <w:r w:rsidRPr="00EA6577">
        <w:rPr>
          <w:vertAlign w:val="superscript"/>
        </w:rPr>
        <w:t>14</w:t>
      </w:r>
      <w:r>
        <w:t xml:space="preserve">C) are considered water mass properties, that is, they are generally immutable characteristics. Because the only source of </w:t>
      </w:r>
      <w:r w:rsidRPr="00EA6577">
        <w:rPr>
          <w:vertAlign w:val="superscript"/>
        </w:rPr>
        <w:t>14</w:t>
      </w:r>
      <w:r>
        <w:t xml:space="preserve">C is </w:t>
      </w:r>
      <w:r>
        <w:lastRenderedPageBreak/>
        <w:t xml:space="preserve">the atmosphere, its ultimate source, ocean water masses become depleted in </w:t>
      </w:r>
      <w:r w:rsidRPr="00EA6577">
        <w:rPr>
          <w:vertAlign w:val="superscript"/>
        </w:rPr>
        <w:t>14</w:t>
      </w:r>
      <w:r>
        <w:t>C (relative to the atmosphere) when they move away from the surface (</w:t>
      </w:r>
      <w:bookmarkStart w:id="27" w:name="_Hlk117415989"/>
      <w:proofErr w:type="spellStart"/>
      <w:r w:rsidRPr="00AE23E2">
        <w:t>Stuiver</w:t>
      </w:r>
      <w:proofErr w:type="spellEnd"/>
      <w:r w:rsidRPr="00AE23E2">
        <w:t xml:space="preserve"> et al., 1986</w:t>
      </w:r>
      <w:bookmarkEnd w:id="27"/>
      <w:r>
        <w:t xml:space="preserve">). </w:t>
      </w:r>
      <w:r w:rsidRPr="007D6C8C">
        <w:rPr>
          <w:vertAlign w:val="superscript"/>
        </w:rPr>
        <w:t>14</w:t>
      </w:r>
      <w:r w:rsidRPr="007D6C8C">
        <w:t>C</w:t>
      </w:r>
      <w:r>
        <w:t xml:space="preserve"> is commonly utilized as a water mass tracer property, a property that is stable and can be used to identify the movement of a water mass through time. This principal has recently been utilized in the increments of marine bivalves, which offer a record of past marine radiocarbon (</w:t>
      </w:r>
      <w:proofErr w:type="spellStart"/>
      <w:r>
        <w:t>eg.</w:t>
      </w:r>
      <w:proofErr w:type="spellEnd"/>
      <w:r>
        <w:t xml:space="preserve"> Lower-Spies et al., 2020). </w:t>
      </w:r>
    </w:p>
    <w:p w14:paraId="65DCE502" w14:textId="77777777" w:rsidR="00C10213" w:rsidRDefault="00C10213" w:rsidP="00C10213">
      <w:pPr>
        <w:spacing w:line="360" w:lineRule="auto"/>
        <w:ind w:firstLine="720"/>
      </w:pPr>
      <w:r>
        <w:t>The growth increments of the geoduck are comprised of calcium carbonate (CaCO</w:t>
      </w:r>
      <w:r w:rsidRPr="00005960">
        <w:rPr>
          <w:vertAlign w:val="subscript"/>
        </w:rPr>
        <w:t>3</w:t>
      </w:r>
      <w:r>
        <w:t xml:space="preserve">), and work with other bivalves suggests the carbon therein is derived primarily from the dissolved inorganic caron of the ambient seawater (Adkins et al., 2002; </w:t>
      </w:r>
      <w:proofErr w:type="spellStart"/>
      <w:r>
        <w:t>Beirne</w:t>
      </w:r>
      <w:proofErr w:type="spellEnd"/>
      <w:r>
        <w:t xml:space="preserve"> et al., 2012). The geoduck growth increments could therefore be used as an archive of both water temperature and radiocarbon (</w:t>
      </w:r>
      <w:r w:rsidRPr="00005960">
        <w:rPr>
          <w:vertAlign w:val="superscript"/>
        </w:rPr>
        <w:t>14</w:t>
      </w:r>
      <w:r>
        <w:t>C). Sufficiently long records could improve understanding of the climate, and the collocated temperature/</w:t>
      </w:r>
      <w:r w:rsidRPr="00005960">
        <w:rPr>
          <w:vertAlign w:val="superscript"/>
        </w:rPr>
        <w:t>14</w:t>
      </w:r>
      <w:r>
        <w:t xml:space="preserve">C records could also be used to better understand the distinct drivers of the water mass properties. Furthermore, a </w:t>
      </w:r>
      <w:r w:rsidRPr="00005960">
        <w:rPr>
          <w:vertAlign w:val="superscript"/>
        </w:rPr>
        <w:t>14</w:t>
      </w:r>
      <w:r>
        <w:t>C record with precise, independent dating could be used to improve radiocarbon dating of marine samples in the region.</w:t>
      </w:r>
    </w:p>
    <w:p w14:paraId="664A7BE7" w14:textId="77777777" w:rsidR="00C10213" w:rsidRDefault="00C10213" w:rsidP="00C10213">
      <w:pPr>
        <w:spacing w:line="360" w:lineRule="auto"/>
        <w:ind w:firstLine="720"/>
      </w:pPr>
      <w:r>
        <w:br w:type="page"/>
      </w:r>
    </w:p>
    <w:p w14:paraId="528048A0" w14:textId="77777777" w:rsidR="00C10213" w:rsidRPr="007B068C" w:rsidRDefault="00C10213" w:rsidP="00C10213">
      <w:pPr>
        <w:pStyle w:val="Heading1"/>
        <w:jc w:val="center"/>
      </w:pPr>
      <w:bookmarkStart w:id="28" w:name="_Toc115940977"/>
      <w:bookmarkStart w:id="29" w:name="_Toc118026837"/>
      <w:r>
        <w:lastRenderedPageBreak/>
        <w:t>2. PRESENT STUDY</w:t>
      </w:r>
      <w:bookmarkEnd w:id="28"/>
      <w:bookmarkEnd w:id="29"/>
    </w:p>
    <w:p w14:paraId="1E6EF7B2" w14:textId="77777777" w:rsidR="00C10213" w:rsidRDefault="00C10213" w:rsidP="00C10213"/>
    <w:p w14:paraId="22212BC7" w14:textId="77777777" w:rsidR="00C10213" w:rsidRDefault="00C10213" w:rsidP="00C10213">
      <w:pPr>
        <w:spacing w:line="360" w:lineRule="auto"/>
      </w:pPr>
      <w:r>
        <w:t xml:space="preserve">The present study focuses on a Pacific geoduck chronology based on both live- and dead-collected samples with growth increments sensitive to water temperature and exactly dated </w:t>
      </w:r>
      <w:r w:rsidRPr="0050773F">
        <w:rPr>
          <w:vertAlign w:val="superscript"/>
        </w:rPr>
        <w:t>14</w:t>
      </w:r>
      <w:r>
        <w:t xml:space="preserve">C samples. This research comprises three distinct manuscripts. I first built a crossdated chronology from Pacific geoduck samples and used the ring widths to reconstruct SST. I then collected calcium carbonate samples from the dated growth increments to reconstruct </w:t>
      </w:r>
      <w:r w:rsidRPr="00B06455">
        <w:rPr>
          <w:vertAlign w:val="superscript"/>
        </w:rPr>
        <w:t>14</w:t>
      </w:r>
      <w:r>
        <w:t>C variability at the same site. After evaluating the SST reconstruction methods from the first manuscript, I subsequently tested several methods of defining uncertainty in this and similar reconstructions.</w:t>
      </w:r>
    </w:p>
    <w:p w14:paraId="6D99290A" w14:textId="77777777" w:rsidR="00C10213" w:rsidRPr="00801803" w:rsidRDefault="00C10213" w:rsidP="00C10213"/>
    <w:p w14:paraId="27C843DE" w14:textId="5BD0826E" w:rsidR="00C10213" w:rsidRDefault="00C10213" w:rsidP="00C10213">
      <w:pPr>
        <w:pStyle w:val="Heading2"/>
      </w:pPr>
      <w:bookmarkStart w:id="30" w:name="_Toc115940978"/>
      <w:bookmarkStart w:id="31" w:name="_Toc118026838"/>
      <w:r>
        <w:t xml:space="preserve">2.1 Pacific </w:t>
      </w:r>
      <w:r w:rsidR="008855EA">
        <w:t>G</w:t>
      </w:r>
      <w:r>
        <w:t xml:space="preserve">eoduck </w:t>
      </w:r>
      <w:r w:rsidR="008855EA">
        <w:t>C</w:t>
      </w:r>
      <w:r>
        <w:t>hronology Construction and SST Reconstruction</w:t>
      </w:r>
      <w:bookmarkEnd w:id="30"/>
      <w:bookmarkEnd w:id="31"/>
    </w:p>
    <w:p w14:paraId="48E07064" w14:textId="77777777" w:rsidR="00C10213" w:rsidRDefault="00C10213" w:rsidP="00C10213"/>
    <w:p w14:paraId="654496E0" w14:textId="75D68275" w:rsidR="00C10213" w:rsidRDefault="00C10213" w:rsidP="00C10213">
      <w:pPr>
        <w:spacing w:line="360" w:lineRule="auto"/>
      </w:pPr>
      <w:r>
        <w:t xml:space="preserve">An existing geoduck chronology at Tree Nob, based on live-collected specimens, was used as the basis for a long chronology, </w:t>
      </w:r>
      <w:r w:rsidR="00C763D6">
        <w:t xml:space="preserve">which I </w:t>
      </w:r>
      <w:r>
        <w:t xml:space="preserve">extended with new subfossil collections. </w:t>
      </w:r>
      <w:r w:rsidR="00C763D6">
        <w:t xml:space="preserve">We chose </w:t>
      </w:r>
      <w:r>
        <w:t>Tree Nob, Coastal British Columbia, Canada, for its proximity to a long instrumental SST measurement station and the correlation between the growth increment chronology and regional SST (</w:t>
      </w:r>
      <w:r w:rsidRPr="004A228B">
        <w:t>54°13'2.53"N, 130°47'21.59"W</w:t>
      </w:r>
      <w:r>
        <w:t>, Black et al., 2009). Due to the short lifespan of the bivalves relative to their persistence on the ocean floor, I coauthored a computer program and associated manuscript for identifying possible crossdates (</w:t>
      </w:r>
      <w:bookmarkStart w:id="32" w:name="_Hlk117416056"/>
      <w:r>
        <w:t>Reynolds et al., 2020</w:t>
      </w:r>
      <w:bookmarkEnd w:id="32"/>
      <w:r>
        <w:t xml:space="preserve">). I successfully crossdated 115 dead-collected specimens, spanning 3000 years, and verified the crossdating with radiocarbon samples. I investigated the impacts of detrending on the chronology coherence and climate signal. I determined the growth increment width chronology to aggregate 17 months of SST signal and developed an SST reconstruction. The manuscript demonstrates the viability of Pacific geoduck as a multicentennial proxy of SST and shows the warming SSTs after 1980 are unprecedented in the 400+ years of the reconstruction. The manuscript was published in </w:t>
      </w:r>
      <w:r w:rsidRPr="00F00B73">
        <w:t>Paleoceanography and Paleoclimatology</w:t>
      </w:r>
      <w:r>
        <w:t xml:space="preserve"> in 2021 and is included here with permission as Appendix A.</w:t>
      </w:r>
    </w:p>
    <w:p w14:paraId="135CF475" w14:textId="77777777" w:rsidR="00C10213" w:rsidRDefault="00C10213" w:rsidP="00C10213">
      <w:r>
        <w:t xml:space="preserve"> </w:t>
      </w:r>
    </w:p>
    <w:p w14:paraId="701AE140" w14:textId="77777777" w:rsidR="00C10213" w:rsidRDefault="00C10213" w:rsidP="00C10213">
      <w:pPr>
        <w:pStyle w:val="Heading2"/>
      </w:pPr>
      <w:bookmarkStart w:id="33" w:name="_Toc115940979"/>
      <w:bookmarkStart w:id="34" w:name="_Toc118026839"/>
      <w:r>
        <w:t xml:space="preserve">2.2 </w:t>
      </w:r>
      <w:r w:rsidRPr="00557E04">
        <w:rPr>
          <w:vertAlign w:val="superscript"/>
        </w:rPr>
        <w:t>14</w:t>
      </w:r>
      <w:r>
        <w:t>C Reconstruction and Water Mass Variability Assessment</w:t>
      </w:r>
      <w:bookmarkEnd w:id="33"/>
      <w:bookmarkEnd w:id="34"/>
    </w:p>
    <w:p w14:paraId="52404FA8" w14:textId="77777777" w:rsidR="00C10213" w:rsidRDefault="00C10213" w:rsidP="00C10213"/>
    <w:p w14:paraId="083CC02B" w14:textId="3C688CFD" w:rsidR="00C10213" w:rsidRPr="00385C14" w:rsidRDefault="00C10213" w:rsidP="00C10213">
      <w:pPr>
        <w:spacing w:line="360" w:lineRule="auto"/>
      </w:pPr>
      <w:r>
        <w:t xml:space="preserve">The continuous portion of the geoduck chronology at Tree Nob spans 1725-2008. The chronology offers the longest archive of absolutely dated carbonate in the Northeast Pacific, </w:t>
      </w:r>
      <w:r>
        <w:lastRenderedPageBreak/>
        <w:t xml:space="preserve">allowing for annual isotopic analysis of both carbon and oxygen over more than 200 years. I designed a sampling plan to extract 10-years intervals of shell carbonate to provide nearly continuous decadal coverage. Samples were measured for </w:t>
      </w:r>
      <w:r w:rsidRPr="00C70110">
        <w:rPr>
          <w:vertAlign w:val="superscript"/>
        </w:rPr>
        <w:t>14</w:t>
      </w:r>
      <w:r>
        <w:t xml:space="preserve">C content, which </w:t>
      </w:r>
      <w:r w:rsidR="00C763D6">
        <w:t>I</w:t>
      </w:r>
      <w:r>
        <w:t xml:space="preserve"> compared with the expected values, given the known ages of the growth increments. The resulting offsets (measured - expected) show a remarkable stability in the radiocarbon reservoir at Tree Nob with a single older-than-expected outlier in the early nineteenth century. A comparison of the radiocarbon offsets to SST shows a weak relationship, with a distinct outlier in the same early nineteenth century period. This manuscript demonstrates the value of the Pacific geoduck as a marine radiocarbon reservoir proxy.</w:t>
      </w:r>
      <w:r w:rsidR="00C763D6">
        <w:t xml:space="preserve"> The radiocarbon record is the only record of its kind in the northeast Pacific and can serve to increase the accuracy of radiocarbon dating for marine samples in the region.</w:t>
      </w:r>
      <w:r>
        <w:t xml:space="preserve"> The synchronous and collocated reconstructions of different water mass properties allow for a deeper understanding of past variability. This manuscript is in press at the journal Radiocarbon, with an expected publication date of late 2022 and is included here with permission as Appendix B.</w:t>
      </w:r>
    </w:p>
    <w:p w14:paraId="1DA4E6D3" w14:textId="77777777" w:rsidR="00C10213" w:rsidRDefault="00C10213" w:rsidP="00C10213"/>
    <w:p w14:paraId="5A37DEC7" w14:textId="77777777" w:rsidR="00C10213" w:rsidRDefault="00C10213" w:rsidP="00C10213">
      <w:pPr>
        <w:pStyle w:val="Heading2"/>
      </w:pPr>
      <w:bookmarkStart w:id="35" w:name="_Toc115940980"/>
      <w:bookmarkStart w:id="36" w:name="_Toc118026840"/>
      <w:r>
        <w:t>2.3 Evaluation of Methods Used to Quantify Reconstruction Uncertainties</w:t>
      </w:r>
      <w:bookmarkEnd w:id="35"/>
      <w:bookmarkEnd w:id="36"/>
    </w:p>
    <w:p w14:paraId="2C6A65FD" w14:textId="77777777" w:rsidR="00C10213" w:rsidRDefault="00C10213" w:rsidP="00C10213"/>
    <w:p w14:paraId="08D771C1" w14:textId="1F0C4896" w:rsidR="00C10213" w:rsidRDefault="00C10213" w:rsidP="00C10213">
      <w:pPr>
        <w:spacing w:line="360" w:lineRule="auto"/>
      </w:pPr>
      <w:r>
        <w:t xml:space="preserve">The sea surface temperature reconstruction described in section 2.1 and Appendix A includes reconstruction uncertainties. The uncertainties of paleoclimate reconstructions derived from crossdated archives can be calculated in a number of ways, and there are a number of sources of uncertainty. In dendroclimatology the sources of uncertainty are sometimes described as resulting from three distinct areas including detrending, chronology, and calibration. To address the appropriate method for defining uncertainties derived from the chronology and calibration, I reconstructed 3 climate variables, each by 1 real and </w:t>
      </w:r>
      <w:r w:rsidR="00C763D6">
        <w:t>1</w:t>
      </w:r>
      <w:r>
        <w:t>00 synthetic chronologies. I used an independent interval to test the skill of the uncertainty</w:t>
      </w:r>
      <w:r w:rsidR="00C763D6">
        <w:t xml:space="preserve"> of the</w:t>
      </w:r>
      <w:r>
        <w:t xml:space="preserve"> predictions, in a process with ample redundancy for each chronology. The results lend support to the method supported by the </w:t>
      </w:r>
      <w:r w:rsidR="00C763D6">
        <w:t xml:space="preserve">time series </w:t>
      </w:r>
      <w:r>
        <w:t xml:space="preserve">character of crossdated climate proxies and introduced to the dendroclimatic community by Ed Cook and colleagues (2013). I intend to submit the manuscript to the journal </w:t>
      </w:r>
      <w:proofErr w:type="spellStart"/>
      <w:r>
        <w:t>Dendrochronologia</w:t>
      </w:r>
      <w:proofErr w:type="spellEnd"/>
      <w:r>
        <w:t xml:space="preserve"> for review in late 2022, and it is included here as Appendix C.</w:t>
      </w:r>
      <w:r>
        <w:br w:type="page"/>
      </w:r>
    </w:p>
    <w:p w14:paraId="4C33C098" w14:textId="77777777" w:rsidR="00C10213" w:rsidRDefault="00C10213" w:rsidP="00C10213">
      <w:pPr>
        <w:pStyle w:val="Heading1"/>
        <w:jc w:val="center"/>
      </w:pPr>
      <w:bookmarkStart w:id="37" w:name="_Toc115940981"/>
      <w:bookmarkStart w:id="38" w:name="_Toc118026841"/>
      <w:r>
        <w:lastRenderedPageBreak/>
        <w:t>REFERENCES</w:t>
      </w:r>
      <w:bookmarkEnd w:id="37"/>
      <w:bookmarkEnd w:id="38"/>
    </w:p>
    <w:p w14:paraId="78706BFF" w14:textId="77777777" w:rsidR="00C10213" w:rsidRPr="009056FE" w:rsidRDefault="00C10213" w:rsidP="00C10213"/>
    <w:p w14:paraId="0BEBFB3E" w14:textId="77777777" w:rsidR="00C10213" w:rsidRDefault="00C10213" w:rsidP="00C10213">
      <w:pPr>
        <w:widowControl w:val="0"/>
        <w:autoSpaceDE w:val="0"/>
        <w:autoSpaceDN w:val="0"/>
        <w:adjustRightInd w:val="0"/>
        <w:spacing w:line="360" w:lineRule="auto"/>
        <w:ind w:left="720" w:hanging="720"/>
      </w:pPr>
      <w:r w:rsidRPr="008F5D89">
        <w:rPr>
          <w:color w:val="222222"/>
          <w:shd w:val="clear" w:color="auto" w:fill="FFFFFF"/>
        </w:rPr>
        <w:t xml:space="preserve">Adkins, J. F., Griffin, S., </w:t>
      </w:r>
      <w:proofErr w:type="spellStart"/>
      <w:r w:rsidRPr="008F5D89">
        <w:rPr>
          <w:color w:val="222222"/>
          <w:shd w:val="clear" w:color="auto" w:fill="FFFFFF"/>
        </w:rPr>
        <w:t>Kashgarian</w:t>
      </w:r>
      <w:proofErr w:type="spellEnd"/>
      <w:r w:rsidRPr="008F5D89">
        <w:rPr>
          <w:color w:val="222222"/>
          <w:shd w:val="clear" w:color="auto" w:fill="FFFFFF"/>
        </w:rPr>
        <w:t xml:space="preserve">, M., Cheng, H., </w:t>
      </w:r>
      <w:proofErr w:type="spellStart"/>
      <w:r w:rsidRPr="008F5D89">
        <w:rPr>
          <w:color w:val="222222"/>
          <w:shd w:val="clear" w:color="auto" w:fill="FFFFFF"/>
        </w:rPr>
        <w:t>Druffel</w:t>
      </w:r>
      <w:proofErr w:type="spellEnd"/>
      <w:r w:rsidRPr="008F5D89">
        <w:rPr>
          <w:color w:val="222222"/>
          <w:shd w:val="clear" w:color="auto" w:fill="FFFFFF"/>
        </w:rPr>
        <w:t>, E. R. M., Boyle, E. A., ... &amp; Shen, C. C. (2002). Radiocarbon dating of deep-sea corals. </w:t>
      </w:r>
      <w:r w:rsidRPr="008F5D89">
        <w:rPr>
          <w:i/>
          <w:iCs/>
          <w:color w:val="222222"/>
          <w:shd w:val="clear" w:color="auto" w:fill="FFFFFF"/>
        </w:rPr>
        <w:t>Radiocarbon</w:t>
      </w:r>
      <w:r w:rsidRPr="008F5D89">
        <w:rPr>
          <w:color w:val="222222"/>
          <w:shd w:val="clear" w:color="auto" w:fill="FFFFFF"/>
        </w:rPr>
        <w:t>, </w:t>
      </w:r>
      <w:r w:rsidRPr="008F5D89">
        <w:rPr>
          <w:i/>
          <w:iCs/>
          <w:color w:val="222222"/>
          <w:shd w:val="clear" w:color="auto" w:fill="FFFFFF"/>
        </w:rPr>
        <w:t>44</w:t>
      </w:r>
      <w:r w:rsidRPr="008F5D89">
        <w:rPr>
          <w:color w:val="222222"/>
          <w:shd w:val="clear" w:color="auto" w:fill="FFFFFF"/>
        </w:rPr>
        <w:t xml:space="preserve">(2), 567-580. </w:t>
      </w:r>
      <w:proofErr w:type="spellStart"/>
      <w:r w:rsidRPr="008F5D89">
        <w:rPr>
          <w:color w:val="222222"/>
          <w:shd w:val="clear" w:color="auto" w:fill="FFFFFF"/>
        </w:rPr>
        <w:t>Beirne</w:t>
      </w:r>
      <w:proofErr w:type="spellEnd"/>
      <w:r w:rsidRPr="008F5D89">
        <w:rPr>
          <w:color w:val="222222"/>
          <w:shd w:val="clear" w:color="auto" w:fill="FFFFFF"/>
        </w:rPr>
        <w:t xml:space="preserve">, E. C., Wanamaker Jr, A. D., &amp; </w:t>
      </w:r>
      <w:proofErr w:type="spellStart"/>
      <w:r w:rsidRPr="008F5D89">
        <w:rPr>
          <w:color w:val="222222"/>
          <w:shd w:val="clear" w:color="auto" w:fill="FFFFFF"/>
        </w:rPr>
        <w:t>Feindel</w:t>
      </w:r>
      <w:proofErr w:type="spellEnd"/>
      <w:r w:rsidRPr="008F5D89">
        <w:rPr>
          <w:color w:val="222222"/>
          <w:shd w:val="clear" w:color="auto" w:fill="FFFFFF"/>
        </w:rPr>
        <w:t xml:space="preserve">, S. C. (2012). Experimental validation of environmental controls on the δ13C of Arctica </w:t>
      </w:r>
      <w:proofErr w:type="spellStart"/>
      <w:r w:rsidRPr="008F5D89">
        <w:rPr>
          <w:color w:val="222222"/>
          <w:shd w:val="clear" w:color="auto" w:fill="FFFFFF"/>
        </w:rPr>
        <w:t>islandica</w:t>
      </w:r>
      <w:proofErr w:type="spellEnd"/>
      <w:r w:rsidRPr="008F5D89">
        <w:rPr>
          <w:color w:val="222222"/>
          <w:shd w:val="clear" w:color="auto" w:fill="FFFFFF"/>
        </w:rPr>
        <w:t xml:space="preserve"> (ocean quahog) shell carbonate. </w:t>
      </w:r>
      <w:proofErr w:type="spellStart"/>
      <w:r w:rsidRPr="008F5D89">
        <w:rPr>
          <w:i/>
          <w:iCs/>
          <w:color w:val="222222"/>
          <w:shd w:val="clear" w:color="auto" w:fill="FFFFFF"/>
        </w:rPr>
        <w:t>Geochimica</w:t>
      </w:r>
      <w:proofErr w:type="spellEnd"/>
      <w:r w:rsidRPr="008F5D89">
        <w:rPr>
          <w:i/>
          <w:iCs/>
          <w:color w:val="222222"/>
          <w:shd w:val="clear" w:color="auto" w:fill="FFFFFF"/>
        </w:rPr>
        <w:t xml:space="preserve"> et </w:t>
      </w:r>
      <w:proofErr w:type="spellStart"/>
      <w:r w:rsidRPr="008F5D89">
        <w:rPr>
          <w:i/>
          <w:iCs/>
          <w:color w:val="222222"/>
          <w:shd w:val="clear" w:color="auto" w:fill="FFFFFF"/>
        </w:rPr>
        <w:t>Cosmochimica</w:t>
      </w:r>
      <w:proofErr w:type="spellEnd"/>
      <w:r w:rsidRPr="008F5D89">
        <w:rPr>
          <w:i/>
          <w:iCs/>
          <w:color w:val="222222"/>
          <w:shd w:val="clear" w:color="auto" w:fill="FFFFFF"/>
        </w:rPr>
        <w:t xml:space="preserve"> Acta</w:t>
      </w:r>
      <w:r w:rsidRPr="008F5D89">
        <w:rPr>
          <w:color w:val="222222"/>
          <w:shd w:val="clear" w:color="auto" w:fill="FFFFFF"/>
        </w:rPr>
        <w:t>, </w:t>
      </w:r>
      <w:r w:rsidRPr="008F5D89">
        <w:rPr>
          <w:i/>
          <w:iCs/>
          <w:color w:val="222222"/>
          <w:shd w:val="clear" w:color="auto" w:fill="FFFFFF"/>
        </w:rPr>
        <w:t>84</w:t>
      </w:r>
      <w:r w:rsidRPr="008F5D89">
        <w:rPr>
          <w:color w:val="222222"/>
          <w:shd w:val="clear" w:color="auto" w:fill="FFFFFF"/>
        </w:rPr>
        <w:t>, 395-409.</w:t>
      </w:r>
      <w:r w:rsidRPr="008F5D89">
        <w:t xml:space="preserve"> </w:t>
      </w:r>
    </w:p>
    <w:p w14:paraId="771238AF" w14:textId="77777777" w:rsidR="00C10213" w:rsidRDefault="00C10213" w:rsidP="00C10213">
      <w:pPr>
        <w:widowControl w:val="0"/>
        <w:autoSpaceDE w:val="0"/>
        <w:autoSpaceDN w:val="0"/>
        <w:adjustRightInd w:val="0"/>
        <w:spacing w:line="360" w:lineRule="auto"/>
        <w:ind w:left="720" w:hanging="720"/>
      </w:pPr>
      <w:r w:rsidRPr="00FA179B">
        <w:t xml:space="preserve">Amaya, D. J., Miller, A. J., </w:t>
      </w:r>
      <w:proofErr w:type="spellStart"/>
      <w:r w:rsidRPr="00FA179B">
        <w:t>Xie</w:t>
      </w:r>
      <w:proofErr w:type="spellEnd"/>
      <w:r w:rsidRPr="00FA179B">
        <w:t xml:space="preserve">, S.-P., &amp; </w:t>
      </w:r>
      <w:proofErr w:type="spellStart"/>
      <w:r w:rsidRPr="00FA179B">
        <w:t>Kosaka</w:t>
      </w:r>
      <w:proofErr w:type="spellEnd"/>
      <w:r w:rsidRPr="00FA179B">
        <w:t xml:space="preserve">, Y. (2020). Physical drivers of the summer 2019 North Pacific marine heatwave. </w:t>
      </w:r>
      <w:r w:rsidRPr="00FA179B">
        <w:rPr>
          <w:i/>
          <w:iCs/>
        </w:rPr>
        <w:t>Nature communications</w:t>
      </w:r>
      <w:r w:rsidRPr="00FA179B">
        <w:t>,</w:t>
      </w:r>
      <w:r w:rsidRPr="00FA179B">
        <w:rPr>
          <w:i/>
          <w:iCs/>
        </w:rPr>
        <w:t xml:space="preserve"> 11</w:t>
      </w:r>
      <w:r w:rsidRPr="00FA179B">
        <w:t xml:space="preserve">(1), 1-9. </w:t>
      </w:r>
    </w:p>
    <w:p w14:paraId="11159680" w14:textId="77777777" w:rsidR="00C10213" w:rsidRDefault="00C10213" w:rsidP="00C10213">
      <w:pPr>
        <w:widowControl w:val="0"/>
        <w:autoSpaceDE w:val="0"/>
        <w:autoSpaceDN w:val="0"/>
        <w:adjustRightInd w:val="0"/>
        <w:spacing w:line="360" w:lineRule="auto"/>
        <w:ind w:left="720" w:hanging="720"/>
      </w:pPr>
      <w:proofErr w:type="spellStart"/>
      <w:r w:rsidRPr="008F5D89">
        <w:t>Batehup</w:t>
      </w:r>
      <w:proofErr w:type="spellEnd"/>
      <w:r w:rsidRPr="008F5D89">
        <w:t xml:space="preserve">, R., McGregor, S., &amp; Gallant, A. (2015). The influence of non-stationary teleconnections on </w:t>
      </w:r>
      <w:proofErr w:type="spellStart"/>
      <w:r w:rsidRPr="008F5D89">
        <w:t>palaeoclimate</w:t>
      </w:r>
      <w:proofErr w:type="spellEnd"/>
      <w:r w:rsidRPr="008F5D89">
        <w:t xml:space="preserve"> reconstructions of ENSO variance using a pseudoproxy framework. </w:t>
      </w:r>
      <w:r w:rsidRPr="008F5D89">
        <w:rPr>
          <w:i/>
          <w:iCs/>
        </w:rPr>
        <w:t>Climate of the Past</w:t>
      </w:r>
      <w:r w:rsidRPr="008F5D89">
        <w:t>,</w:t>
      </w:r>
      <w:r w:rsidRPr="008F5D89">
        <w:rPr>
          <w:i/>
          <w:iCs/>
        </w:rPr>
        <w:t xml:space="preserve"> 11</w:t>
      </w:r>
      <w:r w:rsidRPr="008F5D89">
        <w:t xml:space="preserve">(12), 1733-1749. </w:t>
      </w:r>
    </w:p>
    <w:p w14:paraId="043B68F9" w14:textId="77777777" w:rsidR="00C10213" w:rsidRPr="008F5D89" w:rsidRDefault="00C10213" w:rsidP="00C10213">
      <w:pPr>
        <w:widowControl w:val="0"/>
        <w:autoSpaceDE w:val="0"/>
        <w:autoSpaceDN w:val="0"/>
        <w:adjustRightInd w:val="0"/>
        <w:spacing w:line="360" w:lineRule="auto"/>
        <w:ind w:left="720" w:hanging="720"/>
      </w:pPr>
      <w:proofErr w:type="spellStart"/>
      <w:r w:rsidRPr="00FA179B">
        <w:t>Berkelhammer</w:t>
      </w:r>
      <w:proofErr w:type="spellEnd"/>
      <w:r w:rsidRPr="00FA179B">
        <w:t xml:space="preserve">, M. (2019). Synchronous modes of terrestrial and marine productivity in the North Pacific. </w:t>
      </w:r>
      <w:r w:rsidRPr="00FA179B">
        <w:rPr>
          <w:i/>
          <w:iCs/>
        </w:rPr>
        <w:t>Frontiers in Earth Science</w:t>
      </w:r>
      <w:r w:rsidRPr="00FA179B">
        <w:t>,</w:t>
      </w:r>
      <w:r w:rsidRPr="00FA179B">
        <w:rPr>
          <w:i/>
          <w:iCs/>
        </w:rPr>
        <w:t xml:space="preserve"> 7</w:t>
      </w:r>
      <w:r w:rsidRPr="00FA179B">
        <w:t xml:space="preserve">, 73. </w:t>
      </w:r>
    </w:p>
    <w:p w14:paraId="7636BBF8" w14:textId="77777777" w:rsidR="00C10213" w:rsidRPr="008F5D89" w:rsidRDefault="00C10213" w:rsidP="00C10213">
      <w:pPr>
        <w:widowControl w:val="0"/>
        <w:autoSpaceDE w:val="0"/>
        <w:autoSpaceDN w:val="0"/>
        <w:adjustRightInd w:val="0"/>
        <w:spacing w:line="360" w:lineRule="auto"/>
        <w:ind w:left="720" w:hanging="720"/>
      </w:pPr>
      <w:r w:rsidRPr="008F5D89">
        <w:t xml:space="preserve">Biondi, F., </w:t>
      </w:r>
      <w:proofErr w:type="spellStart"/>
      <w:r w:rsidRPr="008F5D89">
        <w:t>Gershunov</w:t>
      </w:r>
      <w:proofErr w:type="spellEnd"/>
      <w:r w:rsidRPr="008F5D89">
        <w:t xml:space="preserve">, A., &amp; Cayan, D. R. (2001). North Pacific decadal climate variability since 1661. </w:t>
      </w:r>
      <w:r w:rsidRPr="008F5D89">
        <w:rPr>
          <w:i/>
          <w:iCs/>
        </w:rPr>
        <w:t>Journal of Climate</w:t>
      </w:r>
      <w:r w:rsidRPr="008F5D89">
        <w:t>,</w:t>
      </w:r>
      <w:r w:rsidRPr="008F5D89">
        <w:rPr>
          <w:i/>
          <w:iCs/>
        </w:rPr>
        <w:t xml:space="preserve"> 14</w:t>
      </w:r>
      <w:r w:rsidRPr="008F5D89">
        <w:t xml:space="preserve">(1), 5-10. </w:t>
      </w:r>
    </w:p>
    <w:p w14:paraId="2CD61D0B" w14:textId="77777777" w:rsidR="00C10213" w:rsidRDefault="00C10213" w:rsidP="00C10213">
      <w:pPr>
        <w:widowControl w:val="0"/>
        <w:autoSpaceDE w:val="0"/>
        <w:autoSpaceDN w:val="0"/>
        <w:adjustRightInd w:val="0"/>
        <w:spacing w:line="360" w:lineRule="auto"/>
        <w:ind w:left="720" w:hanging="720"/>
      </w:pPr>
      <w:r w:rsidRPr="008F5D89">
        <w:t xml:space="preserve">Black, B. A., </w:t>
      </w:r>
      <w:proofErr w:type="spellStart"/>
      <w:r w:rsidRPr="008F5D89">
        <w:t>Copenheaver</w:t>
      </w:r>
      <w:proofErr w:type="spellEnd"/>
      <w:r w:rsidRPr="008F5D89">
        <w:t xml:space="preserve">, C. A., Frank, D. C., Stuckey, M. J., &amp; </w:t>
      </w:r>
      <w:proofErr w:type="spellStart"/>
      <w:r w:rsidRPr="008F5D89">
        <w:t>Kormanyos</w:t>
      </w:r>
      <w:proofErr w:type="spellEnd"/>
      <w:r w:rsidRPr="008F5D89">
        <w:t xml:space="preserve">, R. E. (2009). Multi-proxy reconstructions of northeastern Pacific sea surface temperature data from trees and Pacific geoduck. </w:t>
      </w:r>
      <w:proofErr w:type="spellStart"/>
      <w:r w:rsidRPr="008F5D89">
        <w:rPr>
          <w:i/>
          <w:iCs/>
        </w:rPr>
        <w:t>Palaeogeography</w:t>
      </w:r>
      <w:proofErr w:type="spellEnd"/>
      <w:r w:rsidRPr="008F5D89">
        <w:rPr>
          <w:i/>
          <w:iCs/>
        </w:rPr>
        <w:t xml:space="preserve">, Palaeoclimatology, </w:t>
      </w:r>
      <w:proofErr w:type="spellStart"/>
      <w:r w:rsidRPr="008F5D89">
        <w:rPr>
          <w:i/>
          <w:iCs/>
        </w:rPr>
        <w:t>Palaeoecology</w:t>
      </w:r>
      <w:proofErr w:type="spellEnd"/>
      <w:r w:rsidRPr="008F5D89">
        <w:t>,</w:t>
      </w:r>
      <w:r w:rsidRPr="008F5D89">
        <w:rPr>
          <w:i/>
          <w:iCs/>
        </w:rPr>
        <w:t xml:space="preserve"> 278</w:t>
      </w:r>
      <w:r w:rsidRPr="008F5D89">
        <w:t xml:space="preserve">(1-4), 40-47. </w:t>
      </w:r>
    </w:p>
    <w:p w14:paraId="2D2503E4" w14:textId="77777777" w:rsidR="00C10213" w:rsidRDefault="00C10213" w:rsidP="00C10213">
      <w:pPr>
        <w:widowControl w:val="0"/>
        <w:autoSpaceDE w:val="0"/>
        <w:autoSpaceDN w:val="0"/>
        <w:adjustRightInd w:val="0"/>
        <w:spacing w:line="360" w:lineRule="auto"/>
        <w:ind w:left="720" w:hanging="720"/>
      </w:pPr>
      <w:r w:rsidRPr="00690656">
        <w:t xml:space="preserve">Black, B. A., Andersson, C., Butler, P. G., Carroll, M. L., DeLong, K. L., Reynolds, D. J., ... &amp; </w:t>
      </w:r>
      <w:proofErr w:type="spellStart"/>
      <w:r w:rsidRPr="00690656">
        <w:t>Witbaard</w:t>
      </w:r>
      <w:proofErr w:type="spellEnd"/>
      <w:r w:rsidRPr="00690656">
        <w:t xml:space="preserve">, R. (2019). The revolution of crossdating in marine </w:t>
      </w:r>
      <w:proofErr w:type="spellStart"/>
      <w:r w:rsidRPr="00690656">
        <w:t>palaeoecology</w:t>
      </w:r>
      <w:proofErr w:type="spellEnd"/>
      <w:r w:rsidRPr="00690656">
        <w:t xml:space="preserve"> and palaeoclimatology. </w:t>
      </w:r>
      <w:r w:rsidRPr="006D3C35">
        <w:rPr>
          <w:i/>
          <w:iCs/>
        </w:rPr>
        <w:t>Biology letters</w:t>
      </w:r>
      <w:r w:rsidRPr="00690656">
        <w:t>, 15(1), 20180665.</w:t>
      </w:r>
    </w:p>
    <w:p w14:paraId="001313F4" w14:textId="77777777" w:rsidR="00C10213" w:rsidRDefault="00C10213" w:rsidP="00C10213">
      <w:pPr>
        <w:widowControl w:val="0"/>
        <w:autoSpaceDE w:val="0"/>
        <w:autoSpaceDN w:val="0"/>
        <w:adjustRightInd w:val="0"/>
        <w:spacing w:line="360" w:lineRule="auto"/>
        <w:ind w:left="720" w:hanging="720"/>
      </w:pPr>
      <w:r w:rsidRPr="00FA179B">
        <w:t xml:space="preserve">Black, B. A., Gillespie, D. C., MacLellan, S. E., &amp; Hand, C. M. (2008). Establishing highly accurate production-age data using the tree-ring technique of crossdating: a case study for Pacific geoduck (Panopea </w:t>
      </w:r>
      <w:proofErr w:type="spellStart"/>
      <w:r w:rsidRPr="00FA179B">
        <w:t>abrupta</w:t>
      </w:r>
      <w:proofErr w:type="spellEnd"/>
      <w:r w:rsidRPr="00FA179B">
        <w:t xml:space="preserve">). </w:t>
      </w:r>
      <w:r w:rsidRPr="00FA179B">
        <w:rPr>
          <w:i/>
          <w:iCs/>
        </w:rPr>
        <w:t>Canadian Journal of Fisheries and Aquatic Sciences</w:t>
      </w:r>
      <w:r w:rsidRPr="00FA179B">
        <w:t>,</w:t>
      </w:r>
      <w:r w:rsidRPr="00FA179B">
        <w:rPr>
          <w:i/>
          <w:iCs/>
        </w:rPr>
        <w:t xml:space="preserve"> 65</w:t>
      </w:r>
      <w:r w:rsidRPr="00FA179B">
        <w:t xml:space="preserve">(12), 2572-2578. </w:t>
      </w:r>
    </w:p>
    <w:p w14:paraId="76F12E1C" w14:textId="77777777" w:rsidR="00C10213" w:rsidRDefault="00C10213" w:rsidP="00C10213">
      <w:pPr>
        <w:widowControl w:val="0"/>
        <w:autoSpaceDE w:val="0"/>
        <w:autoSpaceDN w:val="0"/>
        <w:adjustRightInd w:val="0"/>
        <w:spacing w:line="360" w:lineRule="auto"/>
        <w:ind w:left="720" w:hanging="720"/>
      </w:pPr>
      <w:r w:rsidRPr="00FA179B">
        <w:t xml:space="preserve">Bond, N. A., Cronin, M. F., Freeland, H., &amp; Mantua, N. (2015). Causes and impacts of the 2014 warm anomaly in the NE Pacific. </w:t>
      </w:r>
      <w:r w:rsidRPr="00FA179B">
        <w:rPr>
          <w:i/>
          <w:iCs/>
        </w:rPr>
        <w:t>Geophysical Research Letters</w:t>
      </w:r>
      <w:r w:rsidRPr="00FA179B">
        <w:t>,</w:t>
      </w:r>
      <w:r w:rsidRPr="00FA179B">
        <w:rPr>
          <w:i/>
          <w:iCs/>
        </w:rPr>
        <w:t xml:space="preserve"> 42</w:t>
      </w:r>
      <w:r w:rsidRPr="00FA179B">
        <w:t xml:space="preserve">(9), 3414-3420. </w:t>
      </w:r>
    </w:p>
    <w:p w14:paraId="1D82EA67" w14:textId="77777777" w:rsidR="00C10213" w:rsidRDefault="00C10213" w:rsidP="00C10213">
      <w:pPr>
        <w:widowControl w:val="0"/>
        <w:autoSpaceDE w:val="0"/>
        <w:autoSpaceDN w:val="0"/>
        <w:adjustRightInd w:val="0"/>
        <w:spacing w:line="360" w:lineRule="auto"/>
        <w:ind w:left="720" w:hanging="720"/>
      </w:pPr>
      <w:r w:rsidRPr="00FA179B">
        <w:t xml:space="preserve">Butler, P. G., Richardson, C. A., </w:t>
      </w:r>
      <w:proofErr w:type="spellStart"/>
      <w:r w:rsidRPr="00FA179B">
        <w:t>Scourse</w:t>
      </w:r>
      <w:proofErr w:type="spellEnd"/>
      <w:r w:rsidRPr="00FA179B">
        <w:t xml:space="preserve">, J. D., Wanamaker Jr, A. D., </w:t>
      </w:r>
      <w:proofErr w:type="spellStart"/>
      <w:r w:rsidRPr="00FA179B">
        <w:t>Shammon</w:t>
      </w:r>
      <w:proofErr w:type="spellEnd"/>
      <w:r w:rsidRPr="00FA179B">
        <w:t xml:space="preserve">, T. M., &amp; </w:t>
      </w:r>
      <w:r w:rsidRPr="00FA179B">
        <w:lastRenderedPageBreak/>
        <w:t xml:space="preserve">Bennell, J. D. (2010). Marine climate in the Irish Sea: analysis of a 489-year marine master chronology derived from growth increments in the shell of the clam Arctica </w:t>
      </w:r>
      <w:proofErr w:type="spellStart"/>
      <w:r w:rsidRPr="00FA179B">
        <w:t>islandica</w:t>
      </w:r>
      <w:proofErr w:type="spellEnd"/>
      <w:r w:rsidRPr="00FA179B">
        <w:t xml:space="preserve">. </w:t>
      </w:r>
      <w:r w:rsidRPr="00FA179B">
        <w:rPr>
          <w:i/>
          <w:iCs/>
        </w:rPr>
        <w:t>Quaternary Science Reviews</w:t>
      </w:r>
      <w:r w:rsidRPr="00FA179B">
        <w:t>,</w:t>
      </w:r>
      <w:r w:rsidRPr="00FA179B">
        <w:rPr>
          <w:i/>
          <w:iCs/>
        </w:rPr>
        <w:t xml:space="preserve"> 29</w:t>
      </w:r>
      <w:r w:rsidRPr="00FA179B">
        <w:t xml:space="preserve">(13-14), 1614-1632. </w:t>
      </w:r>
    </w:p>
    <w:p w14:paraId="426726D8" w14:textId="77777777" w:rsidR="00C10213" w:rsidRDefault="00C10213" w:rsidP="00C10213">
      <w:pPr>
        <w:widowControl w:val="0"/>
        <w:autoSpaceDE w:val="0"/>
        <w:autoSpaceDN w:val="0"/>
        <w:adjustRightInd w:val="0"/>
        <w:spacing w:line="360" w:lineRule="auto"/>
        <w:ind w:left="720" w:hanging="720"/>
      </w:pPr>
      <w:r w:rsidRPr="00FA179B">
        <w:t xml:space="preserve">Chavez, F. P., Ryan, J., </w:t>
      </w:r>
      <w:proofErr w:type="spellStart"/>
      <w:r w:rsidRPr="00FA179B">
        <w:t>Lluch</w:t>
      </w:r>
      <w:proofErr w:type="spellEnd"/>
      <w:r w:rsidRPr="00FA179B">
        <w:t xml:space="preserve">-Cota, S. E., &amp; </w:t>
      </w:r>
      <w:proofErr w:type="spellStart"/>
      <w:r w:rsidRPr="00FA179B">
        <w:t>Ñiquen</w:t>
      </w:r>
      <w:proofErr w:type="spellEnd"/>
      <w:r w:rsidRPr="00FA179B">
        <w:t xml:space="preserve">, M. (2003). From anchovies to sardines and back: multidecadal change in the Pacific Ocean. </w:t>
      </w:r>
      <w:r w:rsidRPr="00FA179B">
        <w:rPr>
          <w:i/>
          <w:iCs/>
        </w:rPr>
        <w:t>Science</w:t>
      </w:r>
      <w:r w:rsidRPr="00FA179B">
        <w:t>,</w:t>
      </w:r>
      <w:r w:rsidRPr="00FA179B">
        <w:rPr>
          <w:i/>
          <w:iCs/>
        </w:rPr>
        <w:t xml:space="preserve"> 299</w:t>
      </w:r>
      <w:r w:rsidRPr="00FA179B">
        <w:t xml:space="preserve">(5604), 217-221. </w:t>
      </w:r>
    </w:p>
    <w:p w14:paraId="0A49F381" w14:textId="77777777" w:rsidR="00C10213" w:rsidRPr="008F5D89" w:rsidRDefault="00C10213" w:rsidP="00C10213">
      <w:pPr>
        <w:widowControl w:val="0"/>
        <w:autoSpaceDE w:val="0"/>
        <w:autoSpaceDN w:val="0"/>
        <w:adjustRightInd w:val="0"/>
        <w:spacing w:line="360" w:lineRule="auto"/>
        <w:ind w:left="720" w:hanging="720"/>
      </w:pPr>
      <w:r w:rsidRPr="006D3C35">
        <w:t xml:space="preserve">Clark, W. G., Hare, S. R., Parma, A. M., Sullivan, P. J., &amp; </w:t>
      </w:r>
      <w:proofErr w:type="spellStart"/>
      <w:r w:rsidRPr="006D3C35">
        <w:t>Trumble</w:t>
      </w:r>
      <w:proofErr w:type="spellEnd"/>
      <w:r w:rsidRPr="006D3C35">
        <w:t>, R. J. (1999). Decadal changes in growth and recruitment of Pacific halibut (</w:t>
      </w:r>
      <w:proofErr w:type="spellStart"/>
      <w:r w:rsidRPr="006D3C35">
        <w:t>Hippoglossus</w:t>
      </w:r>
      <w:proofErr w:type="spellEnd"/>
      <w:r w:rsidRPr="006D3C35">
        <w:t xml:space="preserve"> </w:t>
      </w:r>
      <w:proofErr w:type="spellStart"/>
      <w:r w:rsidRPr="006D3C35">
        <w:t>stenolepis</w:t>
      </w:r>
      <w:proofErr w:type="spellEnd"/>
      <w:r w:rsidRPr="006D3C35">
        <w:t>). Canadian Journal of Fisheries and Aquatic Sciences, 56(2), 242-252.</w:t>
      </w:r>
    </w:p>
    <w:p w14:paraId="520F56D5" w14:textId="77777777" w:rsidR="00C10213" w:rsidRPr="008F5D89" w:rsidRDefault="00C10213" w:rsidP="00C10213">
      <w:pPr>
        <w:spacing w:line="360" w:lineRule="auto"/>
        <w:ind w:left="720" w:hanging="720"/>
      </w:pPr>
      <w:r w:rsidRPr="008F5D89">
        <w:rPr>
          <w:color w:val="222222"/>
          <w:shd w:val="clear" w:color="auto" w:fill="FFFFFF"/>
        </w:rPr>
        <w:t>Cook, E. R., Palmer, J. G., Ahmed, M., Woodhouse, C. A., Fenwick, P., Zafar, M. U., ... &amp; Khan, N. (2013). Five centuries of Upper Indus River flow from tree rings. </w:t>
      </w:r>
      <w:r w:rsidRPr="008F5D89">
        <w:rPr>
          <w:i/>
          <w:iCs/>
          <w:color w:val="222222"/>
          <w:shd w:val="clear" w:color="auto" w:fill="FFFFFF"/>
        </w:rPr>
        <w:t>Journal of hydrology</w:t>
      </w:r>
      <w:r w:rsidRPr="008F5D89">
        <w:rPr>
          <w:color w:val="222222"/>
          <w:shd w:val="clear" w:color="auto" w:fill="FFFFFF"/>
        </w:rPr>
        <w:t>, </w:t>
      </w:r>
      <w:r w:rsidRPr="008F5D89">
        <w:rPr>
          <w:i/>
          <w:iCs/>
          <w:color w:val="222222"/>
          <w:shd w:val="clear" w:color="auto" w:fill="FFFFFF"/>
        </w:rPr>
        <w:t>486</w:t>
      </w:r>
      <w:r w:rsidRPr="008F5D89">
        <w:rPr>
          <w:color w:val="222222"/>
          <w:shd w:val="clear" w:color="auto" w:fill="FFFFFF"/>
        </w:rPr>
        <w:t>, 365-375.</w:t>
      </w:r>
    </w:p>
    <w:p w14:paraId="31830159" w14:textId="77777777" w:rsidR="00C10213" w:rsidRPr="008F5D89" w:rsidRDefault="00C10213" w:rsidP="00C10213">
      <w:pPr>
        <w:autoSpaceDE w:val="0"/>
        <w:autoSpaceDN w:val="0"/>
        <w:adjustRightInd w:val="0"/>
        <w:spacing w:line="360" w:lineRule="auto"/>
        <w:ind w:left="720" w:hanging="720"/>
      </w:pPr>
      <w:r w:rsidRPr="008F5D89">
        <w:t xml:space="preserve">Crawford, W. R., Huggett, W. S., &amp; Woodward, M. J. (1988). Water transport through Hecate Strait, British Columbia. </w:t>
      </w:r>
      <w:r w:rsidRPr="008F5D89">
        <w:rPr>
          <w:i/>
          <w:iCs/>
        </w:rPr>
        <w:t>Atmosphere-ocean</w:t>
      </w:r>
      <w:r w:rsidRPr="008F5D89">
        <w:t>,</w:t>
      </w:r>
      <w:r w:rsidRPr="008F5D89">
        <w:rPr>
          <w:i/>
          <w:iCs/>
        </w:rPr>
        <w:t xml:space="preserve"> 26</w:t>
      </w:r>
      <w:r w:rsidRPr="008F5D89">
        <w:t xml:space="preserve">(3), 301-320. </w:t>
      </w:r>
    </w:p>
    <w:p w14:paraId="09D77041" w14:textId="77777777" w:rsidR="00C10213" w:rsidRPr="008F5D89" w:rsidRDefault="00C10213" w:rsidP="00C10213">
      <w:pPr>
        <w:widowControl w:val="0"/>
        <w:autoSpaceDE w:val="0"/>
        <w:autoSpaceDN w:val="0"/>
        <w:adjustRightInd w:val="0"/>
        <w:spacing w:line="360" w:lineRule="auto"/>
        <w:ind w:left="720" w:hanging="720"/>
      </w:pPr>
      <w:proofErr w:type="spellStart"/>
      <w:r w:rsidRPr="008F5D89">
        <w:t>D'Arrigo</w:t>
      </w:r>
      <w:proofErr w:type="spellEnd"/>
      <w:r w:rsidRPr="008F5D89">
        <w:t xml:space="preserve">, R., &amp; Wilson, R. (2006). On the Asian expression of the PDO. </w:t>
      </w:r>
      <w:r w:rsidRPr="008F5D89">
        <w:rPr>
          <w:i/>
          <w:iCs/>
        </w:rPr>
        <w:t>International Journal of Climatology: A Journal of the Royal Meteorological Society</w:t>
      </w:r>
      <w:r w:rsidRPr="008F5D89">
        <w:t>,</w:t>
      </w:r>
      <w:r w:rsidRPr="008F5D89">
        <w:rPr>
          <w:i/>
          <w:iCs/>
        </w:rPr>
        <w:t xml:space="preserve"> 26</w:t>
      </w:r>
      <w:r w:rsidRPr="008F5D89">
        <w:t>(12), 1607-1617.</w:t>
      </w:r>
    </w:p>
    <w:p w14:paraId="28FA1494" w14:textId="77777777" w:rsidR="00C10213" w:rsidRDefault="00C10213" w:rsidP="00C10213">
      <w:pPr>
        <w:widowControl w:val="0"/>
        <w:autoSpaceDE w:val="0"/>
        <w:autoSpaceDN w:val="0"/>
        <w:adjustRightInd w:val="0"/>
        <w:spacing w:line="360" w:lineRule="auto"/>
        <w:ind w:left="720" w:hanging="720"/>
      </w:pPr>
      <w:proofErr w:type="spellStart"/>
      <w:r w:rsidRPr="008F5D89">
        <w:t>D'Arrigo</w:t>
      </w:r>
      <w:proofErr w:type="spellEnd"/>
      <w:r w:rsidRPr="008F5D89">
        <w:t xml:space="preserve">, R., </w:t>
      </w:r>
      <w:proofErr w:type="spellStart"/>
      <w:r w:rsidRPr="008F5D89">
        <w:t>Villalba</w:t>
      </w:r>
      <w:proofErr w:type="spellEnd"/>
      <w:r w:rsidRPr="008F5D89">
        <w:t xml:space="preserve">, R., &amp; Wiles, G. (2001). Tree-ring estimates of Pacific decadal climate variability. </w:t>
      </w:r>
      <w:r w:rsidRPr="006D3C35">
        <w:rPr>
          <w:i/>
          <w:iCs/>
        </w:rPr>
        <w:t>Climate Dynamics</w:t>
      </w:r>
      <w:r w:rsidRPr="008F5D89">
        <w:t>, 18(3-4), 219-224.</w:t>
      </w:r>
    </w:p>
    <w:p w14:paraId="1CF436A1" w14:textId="77777777" w:rsidR="00C10213" w:rsidRDefault="00C10213" w:rsidP="00C10213">
      <w:pPr>
        <w:widowControl w:val="0"/>
        <w:autoSpaceDE w:val="0"/>
        <w:autoSpaceDN w:val="0"/>
        <w:adjustRightInd w:val="0"/>
        <w:spacing w:line="360" w:lineRule="auto"/>
        <w:ind w:left="720" w:hanging="720"/>
      </w:pPr>
      <w:r w:rsidRPr="00FA179B">
        <w:t xml:space="preserve">Di Lorenzo, E., &amp; Mantua, N. (2016). Multi-year persistence of the 2014/15 North Pacific marine heatwave. </w:t>
      </w:r>
      <w:r w:rsidRPr="00FA179B">
        <w:rPr>
          <w:i/>
          <w:iCs/>
        </w:rPr>
        <w:t>Nature Climate Change</w:t>
      </w:r>
      <w:r w:rsidRPr="00FA179B">
        <w:t>,</w:t>
      </w:r>
      <w:r w:rsidRPr="00FA179B">
        <w:rPr>
          <w:i/>
          <w:iCs/>
        </w:rPr>
        <w:t xml:space="preserve"> 6</w:t>
      </w:r>
      <w:r w:rsidRPr="00FA179B">
        <w:t xml:space="preserve">(11), 1042-1047. </w:t>
      </w:r>
    </w:p>
    <w:p w14:paraId="5FE06F31" w14:textId="77777777" w:rsidR="00C10213" w:rsidRPr="008F5D89" w:rsidRDefault="00C10213" w:rsidP="00C10213">
      <w:pPr>
        <w:widowControl w:val="0"/>
        <w:autoSpaceDE w:val="0"/>
        <w:autoSpaceDN w:val="0"/>
        <w:adjustRightInd w:val="0"/>
        <w:spacing w:line="360" w:lineRule="auto"/>
        <w:ind w:left="720" w:hanging="720"/>
      </w:pPr>
      <w:r w:rsidRPr="00FA179B">
        <w:t xml:space="preserve">Douglass, A. E. (1941). Crossdating in dendrochronology. </w:t>
      </w:r>
      <w:r w:rsidRPr="00FA179B">
        <w:rPr>
          <w:i/>
          <w:iCs/>
        </w:rPr>
        <w:t>Journal of Forestry</w:t>
      </w:r>
      <w:r w:rsidRPr="00FA179B">
        <w:t>,</w:t>
      </w:r>
      <w:r w:rsidRPr="00FA179B">
        <w:rPr>
          <w:i/>
          <w:iCs/>
        </w:rPr>
        <w:t xml:space="preserve"> 39</w:t>
      </w:r>
      <w:r w:rsidRPr="00FA179B">
        <w:t xml:space="preserve">(10), 825-831. </w:t>
      </w:r>
    </w:p>
    <w:p w14:paraId="40168730" w14:textId="77777777" w:rsidR="00C10213" w:rsidRDefault="00C10213" w:rsidP="00C10213">
      <w:pPr>
        <w:widowControl w:val="0"/>
        <w:autoSpaceDE w:val="0"/>
        <w:autoSpaceDN w:val="0"/>
        <w:adjustRightInd w:val="0"/>
        <w:spacing w:line="360" w:lineRule="auto"/>
        <w:ind w:left="720" w:hanging="720"/>
      </w:pPr>
      <w:r w:rsidRPr="008F5D89">
        <w:t xml:space="preserve">Franke, J., Frank, D., </w:t>
      </w:r>
      <w:proofErr w:type="spellStart"/>
      <w:r w:rsidRPr="008F5D89">
        <w:t>Raible</w:t>
      </w:r>
      <w:proofErr w:type="spellEnd"/>
      <w:r w:rsidRPr="008F5D89">
        <w:t xml:space="preserve">, C. C., Esper, J., &amp; </w:t>
      </w:r>
      <w:proofErr w:type="spellStart"/>
      <w:r w:rsidRPr="008F5D89">
        <w:t>Brönnimann</w:t>
      </w:r>
      <w:proofErr w:type="spellEnd"/>
      <w:r w:rsidRPr="008F5D89">
        <w:t xml:space="preserve">, S. (2013). Spectral biases in tree-ring climate proxies. </w:t>
      </w:r>
      <w:r w:rsidRPr="008F5D89">
        <w:rPr>
          <w:i/>
          <w:iCs/>
        </w:rPr>
        <w:t>Nature Climate Change</w:t>
      </w:r>
      <w:r w:rsidRPr="008F5D89">
        <w:t>,</w:t>
      </w:r>
      <w:r w:rsidRPr="008F5D89">
        <w:rPr>
          <w:i/>
          <w:iCs/>
        </w:rPr>
        <w:t xml:space="preserve"> 3</w:t>
      </w:r>
      <w:r w:rsidRPr="008F5D89">
        <w:t xml:space="preserve">(4), 360-364. </w:t>
      </w:r>
    </w:p>
    <w:p w14:paraId="3B4D14DA" w14:textId="77777777" w:rsidR="00C10213" w:rsidRPr="008F5D89" w:rsidRDefault="00C10213" w:rsidP="00C10213">
      <w:pPr>
        <w:widowControl w:val="0"/>
        <w:autoSpaceDE w:val="0"/>
        <w:autoSpaceDN w:val="0"/>
        <w:adjustRightInd w:val="0"/>
        <w:spacing w:line="360" w:lineRule="auto"/>
        <w:ind w:left="720" w:hanging="720"/>
      </w:pPr>
      <w:r w:rsidRPr="00FA179B">
        <w:t xml:space="preserve">Fritts, H. C. (1971). Dendroclimatology and dendroecology. </w:t>
      </w:r>
      <w:r w:rsidRPr="00FA179B">
        <w:rPr>
          <w:i/>
          <w:iCs/>
        </w:rPr>
        <w:t>Quaternary Research</w:t>
      </w:r>
      <w:r w:rsidRPr="00FA179B">
        <w:t>,</w:t>
      </w:r>
      <w:r w:rsidRPr="00FA179B">
        <w:rPr>
          <w:i/>
          <w:iCs/>
        </w:rPr>
        <w:t xml:space="preserve"> 1</w:t>
      </w:r>
      <w:r w:rsidRPr="00FA179B">
        <w:t xml:space="preserve">(4), 419-449. </w:t>
      </w:r>
    </w:p>
    <w:p w14:paraId="1725D5ED" w14:textId="77777777" w:rsidR="00C10213" w:rsidRPr="008F5D89" w:rsidRDefault="00C10213" w:rsidP="00C10213">
      <w:pPr>
        <w:widowControl w:val="0"/>
        <w:autoSpaceDE w:val="0"/>
        <w:autoSpaceDN w:val="0"/>
        <w:adjustRightInd w:val="0"/>
        <w:spacing w:line="360" w:lineRule="auto"/>
        <w:ind w:left="720" w:hanging="720"/>
      </w:pPr>
      <w:r w:rsidRPr="008F5D89">
        <w:t xml:space="preserve">Gallant, A. J., Phipps, S. J., </w:t>
      </w:r>
      <w:proofErr w:type="spellStart"/>
      <w:r w:rsidRPr="008F5D89">
        <w:t>Karoly</w:t>
      </w:r>
      <w:proofErr w:type="spellEnd"/>
      <w:r w:rsidRPr="008F5D89">
        <w:t xml:space="preserve">, D. J., Mullan, A. B., &amp; </w:t>
      </w:r>
      <w:proofErr w:type="spellStart"/>
      <w:r w:rsidRPr="008F5D89">
        <w:t>Lorrey</w:t>
      </w:r>
      <w:proofErr w:type="spellEnd"/>
      <w:r w:rsidRPr="008F5D89">
        <w:t xml:space="preserve">, A. M. (2013). Nonstationary Australasian teleconnections and implications for paleoclimate reconstructions. </w:t>
      </w:r>
      <w:r w:rsidRPr="008F5D89">
        <w:rPr>
          <w:i/>
          <w:iCs/>
        </w:rPr>
        <w:t>Journal of Climate</w:t>
      </w:r>
      <w:r w:rsidRPr="008F5D89">
        <w:t>,</w:t>
      </w:r>
      <w:r w:rsidRPr="008F5D89">
        <w:rPr>
          <w:i/>
          <w:iCs/>
        </w:rPr>
        <w:t xml:space="preserve"> 26</w:t>
      </w:r>
      <w:r w:rsidRPr="008F5D89">
        <w:t xml:space="preserve">(22), 8827-8849. </w:t>
      </w:r>
    </w:p>
    <w:p w14:paraId="218C99B3" w14:textId="77777777" w:rsidR="00C10213" w:rsidRDefault="00C10213" w:rsidP="00C10213">
      <w:pPr>
        <w:widowControl w:val="0"/>
        <w:autoSpaceDE w:val="0"/>
        <w:autoSpaceDN w:val="0"/>
        <w:adjustRightInd w:val="0"/>
        <w:spacing w:line="360" w:lineRule="auto"/>
        <w:ind w:left="720" w:hanging="720"/>
      </w:pPr>
      <w:proofErr w:type="spellStart"/>
      <w:r w:rsidRPr="008F5D89">
        <w:t>Gedalof</w:t>
      </w:r>
      <w:proofErr w:type="spellEnd"/>
      <w:r w:rsidRPr="008F5D89">
        <w:t xml:space="preserve">, Z. e., &amp; Smith, D. J. (2001). Interdecadal climate variability and regime‐scale shifts in Pacific North America. </w:t>
      </w:r>
      <w:r w:rsidRPr="008F5D89">
        <w:rPr>
          <w:i/>
          <w:iCs/>
        </w:rPr>
        <w:t>Geophysical Research Letters</w:t>
      </w:r>
      <w:r w:rsidRPr="008F5D89">
        <w:t>,</w:t>
      </w:r>
      <w:r w:rsidRPr="008F5D89">
        <w:rPr>
          <w:i/>
          <w:iCs/>
        </w:rPr>
        <w:t xml:space="preserve"> 28</w:t>
      </w:r>
      <w:r w:rsidRPr="008F5D89">
        <w:t xml:space="preserve">(8), 1515-1518. </w:t>
      </w:r>
    </w:p>
    <w:p w14:paraId="29F12F23" w14:textId="77777777" w:rsidR="00C10213" w:rsidRPr="008F5D89" w:rsidRDefault="00C10213" w:rsidP="00C10213">
      <w:pPr>
        <w:widowControl w:val="0"/>
        <w:autoSpaceDE w:val="0"/>
        <w:autoSpaceDN w:val="0"/>
        <w:adjustRightInd w:val="0"/>
        <w:spacing w:line="360" w:lineRule="auto"/>
        <w:ind w:left="720" w:hanging="720"/>
      </w:pPr>
      <w:r w:rsidRPr="00FA179B">
        <w:lastRenderedPageBreak/>
        <w:t xml:space="preserve">Glock, W. S., &amp; Pearson, G. A. (1937). </w:t>
      </w:r>
      <w:r w:rsidRPr="00FA179B">
        <w:rPr>
          <w:i/>
          <w:iCs/>
        </w:rPr>
        <w:t>Principles and methods of tree-ring analysis</w:t>
      </w:r>
      <w:r w:rsidRPr="00FA179B">
        <w:t xml:space="preserve">. Carnegie institution of Washington </w:t>
      </w:r>
      <w:proofErr w:type="spellStart"/>
      <w:r w:rsidRPr="00FA179B">
        <w:t>Washington</w:t>
      </w:r>
      <w:proofErr w:type="spellEnd"/>
      <w:r w:rsidRPr="00FA179B">
        <w:t xml:space="preserve">, DC. </w:t>
      </w:r>
    </w:p>
    <w:p w14:paraId="24AA13A7" w14:textId="77777777" w:rsidR="00C10213" w:rsidRDefault="00C10213" w:rsidP="00C10213">
      <w:pPr>
        <w:autoSpaceDE w:val="0"/>
        <w:autoSpaceDN w:val="0"/>
        <w:adjustRightInd w:val="0"/>
        <w:spacing w:line="360" w:lineRule="auto"/>
        <w:ind w:left="720" w:hanging="720"/>
      </w:pPr>
      <w:proofErr w:type="spellStart"/>
      <w:r w:rsidRPr="008F5D89">
        <w:t>Guilderson</w:t>
      </w:r>
      <w:proofErr w:type="spellEnd"/>
      <w:r w:rsidRPr="008F5D89">
        <w:t xml:space="preserve">, T. P., Roark, E. B., Quay, P. D., Page, S. R. F., &amp; Moy, C. (2006). Seawater radiocarbon evolution in the Gulf of Alaska: 2002 observations. </w:t>
      </w:r>
      <w:r w:rsidRPr="008F5D89">
        <w:rPr>
          <w:i/>
          <w:iCs/>
        </w:rPr>
        <w:t>Radiocarbon</w:t>
      </w:r>
      <w:r w:rsidRPr="008F5D89">
        <w:t>,</w:t>
      </w:r>
      <w:r w:rsidRPr="008F5D89">
        <w:rPr>
          <w:i/>
          <w:iCs/>
        </w:rPr>
        <w:t xml:space="preserve"> 48</w:t>
      </w:r>
      <w:r w:rsidRPr="008F5D89">
        <w:t xml:space="preserve">(1), 1-15. </w:t>
      </w:r>
    </w:p>
    <w:p w14:paraId="2BC0C184" w14:textId="77777777" w:rsidR="00C10213" w:rsidRDefault="00C10213" w:rsidP="00C10213">
      <w:pPr>
        <w:autoSpaceDE w:val="0"/>
        <w:autoSpaceDN w:val="0"/>
        <w:adjustRightInd w:val="0"/>
        <w:spacing w:line="360" w:lineRule="auto"/>
        <w:ind w:left="720" w:hanging="720"/>
      </w:pPr>
      <w:r w:rsidRPr="006D3C35">
        <w:t>Hare, S. R., Mantua, N. J., &amp; Francis, R. C. (1999). Inverse production regimes: Alaska and west coast Pacific salmon. Fisheries, 24(1), 6-14.</w:t>
      </w:r>
    </w:p>
    <w:p w14:paraId="1CCCA23F" w14:textId="77777777" w:rsidR="00C10213" w:rsidRPr="006D3C35" w:rsidRDefault="00C10213" w:rsidP="00C10213">
      <w:pPr>
        <w:autoSpaceDE w:val="0"/>
        <w:autoSpaceDN w:val="0"/>
        <w:adjustRightInd w:val="0"/>
        <w:spacing w:line="360" w:lineRule="auto"/>
        <w:ind w:left="720" w:hanging="720"/>
        <w:rPr>
          <w:rFonts w:ascii="Calibri" w:hAnsi="Calibri" w:cs="Calibri"/>
        </w:rPr>
      </w:pPr>
      <w:proofErr w:type="spellStart"/>
      <w:r>
        <w:rPr>
          <w:rFonts w:ascii="Calibri" w:hAnsi="Calibri" w:cs="Calibri"/>
        </w:rPr>
        <w:t>Helser</w:t>
      </w:r>
      <w:proofErr w:type="spellEnd"/>
      <w:r>
        <w:rPr>
          <w:rFonts w:ascii="Calibri" w:hAnsi="Calibri" w:cs="Calibri"/>
        </w:rPr>
        <w:t xml:space="preserve">, T. E., </w:t>
      </w:r>
      <w:proofErr w:type="spellStart"/>
      <w:r>
        <w:rPr>
          <w:rFonts w:ascii="Calibri" w:hAnsi="Calibri" w:cs="Calibri"/>
        </w:rPr>
        <w:t>Kastelle</w:t>
      </w:r>
      <w:proofErr w:type="spellEnd"/>
      <w:r>
        <w:rPr>
          <w:rFonts w:ascii="Calibri" w:hAnsi="Calibri" w:cs="Calibri"/>
        </w:rPr>
        <w:t xml:space="preserve">, C. R., &amp; Lai, H.-l. (2014). Modeling environmental factors affecting assimilation of bomb-produced Δ14C in the North Pacific Ocean: Implications for age validation studies. </w:t>
      </w:r>
      <w:r>
        <w:rPr>
          <w:rFonts w:ascii="Calibri" w:hAnsi="Calibri" w:cs="Calibri"/>
          <w:i/>
          <w:iCs/>
        </w:rPr>
        <w:t>Ecological modelling</w:t>
      </w:r>
      <w:r>
        <w:rPr>
          <w:rFonts w:ascii="Calibri" w:hAnsi="Calibri" w:cs="Calibri"/>
        </w:rPr>
        <w:t>,</w:t>
      </w:r>
      <w:r>
        <w:rPr>
          <w:rFonts w:ascii="Calibri" w:hAnsi="Calibri" w:cs="Calibri"/>
          <w:i/>
          <w:iCs/>
        </w:rPr>
        <w:t xml:space="preserve"> 277</w:t>
      </w:r>
      <w:r>
        <w:rPr>
          <w:rFonts w:ascii="Calibri" w:hAnsi="Calibri" w:cs="Calibri"/>
        </w:rPr>
        <w:t xml:space="preserve">, 108-118. </w:t>
      </w:r>
    </w:p>
    <w:p w14:paraId="717914B0" w14:textId="77777777" w:rsidR="00C10213" w:rsidRPr="008F5D89" w:rsidRDefault="00C10213" w:rsidP="00C10213">
      <w:pPr>
        <w:widowControl w:val="0"/>
        <w:autoSpaceDE w:val="0"/>
        <w:autoSpaceDN w:val="0"/>
        <w:adjustRightInd w:val="0"/>
        <w:spacing w:line="360" w:lineRule="auto"/>
        <w:ind w:left="720" w:hanging="720"/>
      </w:pPr>
      <w:r w:rsidRPr="008F5D89">
        <w:t xml:space="preserve">Henley, B. J. (2017). Pacific decadal climate variability: Indices, patterns and tropical-extratropical interactions. </w:t>
      </w:r>
      <w:r w:rsidRPr="008F5D89">
        <w:rPr>
          <w:i/>
          <w:iCs/>
        </w:rPr>
        <w:t>Global and Planetary Change</w:t>
      </w:r>
      <w:r w:rsidRPr="008F5D89">
        <w:t>,</w:t>
      </w:r>
      <w:r w:rsidRPr="008F5D89">
        <w:rPr>
          <w:i/>
          <w:iCs/>
        </w:rPr>
        <w:t xml:space="preserve"> 155</w:t>
      </w:r>
      <w:r w:rsidRPr="008F5D89">
        <w:t xml:space="preserve">, 42-55. </w:t>
      </w:r>
    </w:p>
    <w:p w14:paraId="4D1BA0EB" w14:textId="77777777" w:rsidR="00C10213" w:rsidRPr="008F5D89" w:rsidRDefault="00C10213" w:rsidP="00C10213">
      <w:pPr>
        <w:autoSpaceDE w:val="0"/>
        <w:autoSpaceDN w:val="0"/>
        <w:adjustRightInd w:val="0"/>
        <w:spacing w:line="360" w:lineRule="auto"/>
        <w:ind w:left="720" w:hanging="720"/>
      </w:pPr>
      <w:proofErr w:type="spellStart"/>
      <w:r w:rsidRPr="008F5D89">
        <w:t>Hristova</w:t>
      </w:r>
      <w:proofErr w:type="spellEnd"/>
      <w:r w:rsidRPr="008F5D89">
        <w:t xml:space="preserve">, H. G., Ladd, C., &amp; </w:t>
      </w:r>
      <w:proofErr w:type="spellStart"/>
      <w:r w:rsidRPr="008F5D89">
        <w:t>Stabeno</w:t>
      </w:r>
      <w:proofErr w:type="spellEnd"/>
      <w:r w:rsidRPr="008F5D89">
        <w:t xml:space="preserve">, P. J. (2019). Variability and trends of the Alaska Gyre from Argo and Satellite Altimetry. </w:t>
      </w:r>
      <w:r w:rsidRPr="008F5D89">
        <w:rPr>
          <w:i/>
          <w:iCs/>
        </w:rPr>
        <w:t>Journal of Geophysical Research: Oceans</w:t>
      </w:r>
      <w:r w:rsidRPr="008F5D89">
        <w:t>,</w:t>
      </w:r>
      <w:r w:rsidRPr="008F5D89">
        <w:rPr>
          <w:i/>
          <w:iCs/>
        </w:rPr>
        <w:t xml:space="preserve"> 124</w:t>
      </w:r>
      <w:r w:rsidRPr="008F5D89">
        <w:t xml:space="preserve">(8), 5870-5887. </w:t>
      </w:r>
    </w:p>
    <w:p w14:paraId="37F93050" w14:textId="77777777" w:rsidR="00C10213" w:rsidRPr="008F5D89" w:rsidRDefault="00C10213" w:rsidP="00C10213">
      <w:pPr>
        <w:autoSpaceDE w:val="0"/>
        <w:autoSpaceDN w:val="0"/>
        <w:adjustRightInd w:val="0"/>
        <w:spacing w:line="360" w:lineRule="auto"/>
        <w:ind w:left="720" w:hanging="720"/>
      </w:pPr>
      <w:r w:rsidRPr="008F5D89">
        <w:t xml:space="preserve">Hutchinson, I. (2020). Spatiotemporal variation in ΔR on the West Coast of North America in the late Holocene: implications for dating the shells of marine mollusks. </w:t>
      </w:r>
      <w:r w:rsidRPr="008F5D89">
        <w:rPr>
          <w:i/>
          <w:iCs/>
        </w:rPr>
        <w:t>American Antiquity</w:t>
      </w:r>
      <w:r w:rsidRPr="008F5D89">
        <w:t>,</w:t>
      </w:r>
      <w:r w:rsidRPr="008F5D89">
        <w:rPr>
          <w:i/>
          <w:iCs/>
        </w:rPr>
        <w:t xml:space="preserve"> 85</w:t>
      </w:r>
      <w:r w:rsidRPr="008F5D89">
        <w:t>(4), 676-693.</w:t>
      </w:r>
    </w:p>
    <w:p w14:paraId="6DBF37D7" w14:textId="77777777" w:rsidR="00C10213" w:rsidRDefault="00C10213" w:rsidP="00C10213">
      <w:pPr>
        <w:widowControl w:val="0"/>
        <w:autoSpaceDE w:val="0"/>
        <w:autoSpaceDN w:val="0"/>
        <w:adjustRightInd w:val="0"/>
        <w:spacing w:line="360" w:lineRule="auto"/>
        <w:ind w:left="720" w:hanging="720"/>
      </w:pPr>
      <w:proofErr w:type="spellStart"/>
      <w:r w:rsidRPr="008F5D89">
        <w:t>Kipfmueller</w:t>
      </w:r>
      <w:proofErr w:type="spellEnd"/>
      <w:r w:rsidRPr="008F5D89">
        <w:t xml:space="preserve">, K. F., Larson, E. R., &amp; St. George, S. (2012). Does proxy uncertainty affect the relations inferred between the Pacific Decadal Oscillation and wildfire activity in the western United States? </w:t>
      </w:r>
      <w:r w:rsidRPr="008F5D89">
        <w:rPr>
          <w:i/>
          <w:iCs/>
        </w:rPr>
        <w:t>Geophysical Research Letters</w:t>
      </w:r>
      <w:r w:rsidRPr="008F5D89">
        <w:t>,</w:t>
      </w:r>
      <w:r w:rsidRPr="008F5D89">
        <w:rPr>
          <w:i/>
          <w:iCs/>
        </w:rPr>
        <w:t xml:space="preserve"> 39</w:t>
      </w:r>
      <w:r w:rsidRPr="008F5D89">
        <w:t xml:space="preserve">(4). </w:t>
      </w:r>
    </w:p>
    <w:p w14:paraId="5BCE1795" w14:textId="77777777" w:rsidR="00C10213" w:rsidRPr="008F5D89" w:rsidRDefault="00C10213" w:rsidP="00C10213">
      <w:pPr>
        <w:widowControl w:val="0"/>
        <w:autoSpaceDE w:val="0"/>
        <w:autoSpaceDN w:val="0"/>
        <w:adjustRightInd w:val="0"/>
        <w:spacing w:line="360" w:lineRule="auto"/>
        <w:ind w:left="720" w:hanging="720"/>
      </w:pPr>
      <w:r w:rsidRPr="00E0449A">
        <w:t xml:space="preserve">Lower‐Spies, E. E., Whitney, N. M., Wanamaker, A. D., Griffin, S. M., </w:t>
      </w:r>
      <w:proofErr w:type="spellStart"/>
      <w:r w:rsidRPr="00E0449A">
        <w:t>Introne</w:t>
      </w:r>
      <w:proofErr w:type="spellEnd"/>
      <w:r w:rsidRPr="00E0449A">
        <w:t xml:space="preserve">, D. S., &amp; Kreutz, K. J. (2020). A 250‐year, </w:t>
      </w:r>
      <w:proofErr w:type="spellStart"/>
      <w:r w:rsidRPr="00E0449A">
        <w:t>decadally</w:t>
      </w:r>
      <w:proofErr w:type="spellEnd"/>
      <w:r w:rsidRPr="00E0449A">
        <w:t xml:space="preserve"> resolved, radiocarbon time history in the Gulf of Maine reveals a hydrographic regime shift at the end of the Little Ice Age. </w:t>
      </w:r>
      <w:r w:rsidRPr="00E0449A">
        <w:rPr>
          <w:i/>
          <w:iCs/>
        </w:rPr>
        <w:t>Journal of Geophysical Research: Oceans</w:t>
      </w:r>
      <w:r w:rsidRPr="00E0449A">
        <w:t>, 125(9), e2020JC016579.</w:t>
      </w:r>
    </w:p>
    <w:p w14:paraId="0C6B9F4D" w14:textId="77777777" w:rsidR="00C10213" w:rsidRDefault="00C10213" w:rsidP="00C10213">
      <w:pPr>
        <w:widowControl w:val="0"/>
        <w:autoSpaceDE w:val="0"/>
        <w:autoSpaceDN w:val="0"/>
        <w:adjustRightInd w:val="0"/>
        <w:spacing w:line="360" w:lineRule="auto"/>
        <w:ind w:left="720" w:hanging="720"/>
      </w:pPr>
      <w:r w:rsidRPr="008F5D89">
        <w:t xml:space="preserve">MacDonald, G. M., &amp; Case, R. A. (2005). Variations in the Pacific Decadal Oscillation over the past millennium. </w:t>
      </w:r>
      <w:r w:rsidRPr="008F5D89">
        <w:rPr>
          <w:i/>
          <w:iCs/>
        </w:rPr>
        <w:t>Geophysical Research Letters</w:t>
      </w:r>
      <w:r w:rsidRPr="008F5D89">
        <w:t>,</w:t>
      </w:r>
      <w:r w:rsidRPr="008F5D89">
        <w:rPr>
          <w:i/>
          <w:iCs/>
        </w:rPr>
        <w:t xml:space="preserve"> 32</w:t>
      </w:r>
      <w:r w:rsidRPr="008F5D89">
        <w:t xml:space="preserve">(8). </w:t>
      </w:r>
    </w:p>
    <w:p w14:paraId="17CAFD3B" w14:textId="77777777" w:rsidR="00C10213" w:rsidRPr="008F5D89" w:rsidRDefault="00C10213" w:rsidP="00C10213">
      <w:pPr>
        <w:widowControl w:val="0"/>
        <w:autoSpaceDE w:val="0"/>
        <w:autoSpaceDN w:val="0"/>
        <w:adjustRightInd w:val="0"/>
        <w:spacing w:line="360" w:lineRule="auto"/>
        <w:ind w:left="720" w:hanging="720"/>
      </w:pPr>
      <w:r w:rsidRPr="008F5D89">
        <w:t xml:space="preserve">Mantua, N. J., Hare, S. R., Zhang, Y., Wallace, J. M., &amp; Francis, R. C. (1997). A Pacific interdecadal climate oscillation with impacts on salmon production. </w:t>
      </w:r>
      <w:r w:rsidRPr="008F5D89">
        <w:rPr>
          <w:i/>
          <w:iCs/>
        </w:rPr>
        <w:t xml:space="preserve">Bulletin of the </w:t>
      </w:r>
      <w:r w:rsidRPr="008F5D89">
        <w:rPr>
          <w:i/>
          <w:iCs/>
        </w:rPr>
        <w:lastRenderedPageBreak/>
        <w:t>American Meteorological Society</w:t>
      </w:r>
      <w:r w:rsidRPr="008F5D89">
        <w:t>,</w:t>
      </w:r>
      <w:r w:rsidRPr="008F5D89">
        <w:rPr>
          <w:i/>
          <w:iCs/>
        </w:rPr>
        <w:t xml:space="preserve"> 78</w:t>
      </w:r>
      <w:r w:rsidRPr="008F5D89">
        <w:t>(6), 1069-1080.</w:t>
      </w:r>
    </w:p>
    <w:p w14:paraId="61617302" w14:textId="77777777" w:rsidR="00C10213" w:rsidRPr="008F5D89" w:rsidRDefault="00C10213" w:rsidP="00C10213">
      <w:pPr>
        <w:widowControl w:val="0"/>
        <w:autoSpaceDE w:val="0"/>
        <w:autoSpaceDN w:val="0"/>
        <w:adjustRightInd w:val="0"/>
        <w:spacing w:line="360" w:lineRule="auto"/>
        <w:ind w:left="720" w:hanging="720"/>
      </w:pPr>
      <w:r w:rsidRPr="008F5D89">
        <w:t xml:space="preserve">Newman, M., Alexander, M. A., Ault, T. R., Cobb, K. M., </w:t>
      </w:r>
      <w:proofErr w:type="spellStart"/>
      <w:r w:rsidRPr="008F5D89">
        <w:t>Deser</w:t>
      </w:r>
      <w:proofErr w:type="spellEnd"/>
      <w:r w:rsidRPr="008F5D89">
        <w:t xml:space="preserve">, C., Di Lorenzo, E., Mantua, N. J., Miller, A. J., </w:t>
      </w:r>
      <w:proofErr w:type="spellStart"/>
      <w:r w:rsidRPr="008F5D89">
        <w:t>Minobe</w:t>
      </w:r>
      <w:proofErr w:type="spellEnd"/>
      <w:r w:rsidRPr="008F5D89">
        <w:t xml:space="preserve">, S., &amp; Nakamura, H. (2016). The Pacific decadal oscillation, revisited. </w:t>
      </w:r>
      <w:r w:rsidRPr="008F5D89">
        <w:rPr>
          <w:i/>
          <w:iCs/>
        </w:rPr>
        <w:t>Journal of Climate</w:t>
      </w:r>
      <w:r w:rsidRPr="008F5D89">
        <w:t>,</w:t>
      </w:r>
      <w:r w:rsidRPr="008F5D89">
        <w:rPr>
          <w:i/>
          <w:iCs/>
        </w:rPr>
        <w:t xml:space="preserve"> 29</w:t>
      </w:r>
      <w:r w:rsidRPr="008F5D89">
        <w:t>(12), 4399-4427.</w:t>
      </w:r>
    </w:p>
    <w:p w14:paraId="728604DE" w14:textId="77777777" w:rsidR="00C10213" w:rsidRPr="008F5D89" w:rsidRDefault="00C10213" w:rsidP="00C10213">
      <w:pPr>
        <w:widowControl w:val="0"/>
        <w:autoSpaceDE w:val="0"/>
        <w:autoSpaceDN w:val="0"/>
        <w:adjustRightInd w:val="0"/>
        <w:spacing w:line="360" w:lineRule="auto"/>
        <w:ind w:left="720" w:hanging="720"/>
      </w:pPr>
      <w:r w:rsidRPr="008F5D89">
        <w:t xml:space="preserve">Reynolds, D. J., Edge, D. C., &amp; Black, B. A. (2021). RingdateR: A statistical and graphical tool for crossdating. </w:t>
      </w:r>
      <w:proofErr w:type="spellStart"/>
      <w:r w:rsidRPr="008F5D89">
        <w:rPr>
          <w:i/>
          <w:iCs/>
        </w:rPr>
        <w:t>Dendrochronologia</w:t>
      </w:r>
      <w:proofErr w:type="spellEnd"/>
      <w:r w:rsidRPr="008F5D89">
        <w:t>,</w:t>
      </w:r>
      <w:r w:rsidRPr="008F5D89">
        <w:rPr>
          <w:i/>
          <w:iCs/>
        </w:rPr>
        <w:t xml:space="preserve"> 65</w:t>
      </w:r>
      <w:r w:rsidRPr="008F5D89">
        <w:t xml:space="preserve">, 125797. </w:t>
      </w:r>
    </w:p>
    <w:p w14:paraId="1A759D21" w14:textId="77777777" w:rsidR="00C10213" w:rsidRDefault="00C10213" w:rsidP="00C10213">
      <w:pPr>
        <w:widowControl w:val="0"/>
        <w:autoSpaceDE w:val="0"/>
        <w:autoSpaceDN w:val="0"/>
        <w:adjustRightInd w:val="0"/>
        <w:spacing w:line="360" w:lineRule="auto"/>
        <w:ind w:left="720" w:hanging="720"/>
      </w:pPr>
      <w:r w:rsidRPr="008F5D89">
        <w:t xml:space="preserve">Strom, A., Francis, R. C., Mantua, N. J., Miles, E. L., &amp; Peterson, D. L. (2004). North Pacific climate recorded in growth rings of geoduck clams: a new tool for paleoenvironmental reconstruction. </w:t>
      </w:r>
      <w:r w:rsidRPr="008F5D89">
        <w:rPr>
          <w:i/>
          <w:iCs/>
        </w:rPr>
        <w:t>Geophysical Research Letters</w:t>
      </w:r>
      <w:r w:rsidRPr="008F5D89">
        <w:t>,</w:t>
      </w:r>
      <w:r w:rsidRPr="008F5D89">
        <w:rPr>
          <w:i/>
          <w:iCs/>
        </w:rPr>
        <w:t xml:space="preserve"> 31</w:t>
      </w:r>
      <w:r w:rsidRPr="008F5D89">
        <w:t xml:space="preserve">(6). </w:t>
      </w:r>
    </w:p>
    <w:p w14:paraId="2D19C4CB" w14:textId="77777777" w:rsidR="00C10213" w:rsidRPr="008F5D89" w:rsidRDefault="00C10213" w:rsidP="00C10213">
      <w:pPr>
        <w:widowControl w:val="0"/>
        <w:autoSpaceDE w:val="0"/>
        <w:autoSpaceDN w:val="0"/>
        <w:adjustRightInd w:val="0"/>
        <w:spacing w:line="360" w:lineRule="auto"/>
        <w:ind w:left="720" w:hanging="720"/>
      </w:pPr>
      <w:r w:rsidRPr="00FA179B">
        <w:t>Strom, A., Francis, R. C., Mantua, N. J., Miles, E. L., &amp; Peterson, D. L. (2005). Preserving low-frequency climate signals in growth records of geoduck clams (</w:t>
      </w:r>
      <w:r w:rsidRPr="00E0449A">
        <w:rPr>
          <w:i/>
          <w:iCs/>
        </w:rPr>
        <w:t xml:space="preserve">Panopea </w:t>
      </w:r>
      <w:proofErr w:type="spellStart"/>
      <w:r w:rsidRPr="00E0449A">
        <w:rPr>
          <w:i/>
          <w:iCs/>
        </w:rPr>
        <w:t>abrupta</w:t>
      </w:r>
      <w:proofErr w:type="spellEnd"/>
      <w:r w:rsidRPr="00FA179B">
        <w:t>).</w:t>
      </w:r>
      <w:r>
        <w:t xml:space="preserve"> </w:t>
      </w:r>
      <w:proofErr w:type="spellStart"/>
      <w:r w:rsidRPr="00FA179B">
        <w:rPr>
          <w:i/>
          <w:iCs/>
        </w:rPr>
        <w:t>Palaeogeography</w:t>
      </w:r>
      <w:proofErr w:type="spellEnd"/>
      <w:r w:rsidRPr="00FA179B">
        <w:rPr>
          <w:i/>
          <w:iCs/>
        </w:rPr>
        <w:t xml:space="preserve">, Palaeoclimatology, </w:t>
      </w:r>
      <w:proofErr w:type="spellStart"/>
      <w:r w:rsidRPr="00FA179B">
        <w:rPr>
          <w:i/>
          <w:iCs/>
        </w:rPr>
        <w:t>Palaeoecology</w:t>
      </w:r>
      <w:proofErr w:type="spellEnd"/>
      <w:r w:rsidRPr="00FA179B">
        <w:t>,</w:t>
      </w:r>
      <w:r w:rsidRPr="00FA179B">
        <w:rPr>
          <w:i/>
          <w:iCs/>
        </w:rPr>
        <w:t xml:space="preserve"> 228</w:t>
      </w:r>
      <w:r w:rsidRPr="00FA179B">
        <w:t>(1-2), 167-178.</w:t>
      </w:r>
    </w:p>
    <w:p w14:paraId="509F765D" w14:textId="77777777" w:rsidR="00C10213" w:rsidRPr="008F5D89" w:rsidRDefault="00C10213" w:rsidP="00C10213">
      <w:pPr>
        <w:autoSpaceDE w:val="0"/>
        <w:autoSpaceDN w:val="0"/>
        <w:adjustRightInd w:val="0"/>
        <w:spacing w:line="360" w:lineRule="auto"/>
        <w:ind w:left="720" w:hanging="720"/>
      </w:pPr>
      <w:proofErr w:type="spellStart"/>
      <w:r w:rsidRPr="008F5D89">
        <w:t>Stuiver</w:t>
      </w:r>
      <w:proofErr w:type="spellEnd"/>
      <w:r w:rsidRPr="008F5D89">
        <w:t xml:space="preserve">, M., Pearson, G. W., &amp; </w:t>
      </w:r>
      <w:proofErr w:type="spellStart"/>
      <w:r w:rsidRPr="008F5D89">
        <w:t>Braziunas</w:t>
      </w:r>
      <w:proofErr w:type="spellEnd"/>
      <w:r w:rsidRPr="008F5D89">
        <w:t xml:space="preserve">, T. (1986). Radiocarbon age calibration of marine samples back to 9000 </w:t>
      </w:r>
      <w:proofErr w:type="spellStart"/>
      <w:r w:rsidRPr="008F5D89">
        <w:t>cal</w:t>
      </w:r>
      <w:proofErr w:type="spellEnd"/>
      <w:r w:rsidRPr="008F5D89">
        <w:t xml:space="preserve"> </w:t>
      </w:r>
      <w:proofErr w:type="spellStart"/>
      <w:r w:rsidRPr="008F5D89">
        <w:t>yr</w:t>
      </w:r>
      <w:proofErr w:type="spellEnd"/>
      <w:r w:rsidRPr="008F5D89">
        <w:t xml:space="preserve"> BP. </w:t>
      </w:r>
      <w:r w:rsidRPr="008F5D89">
        <w:rPr>
          <w:i/>
          <w:iCs/>
        </w:rPr>
        <w:t>Radiocarbon</w:t>
      </w:r>
      <w:r w:rsidRPr="008F5D89">
        <w:t>,</w:t>
      </w:r>
      <w:r w:rsidRPr="008F5D89">
        <w:rPr>
          <w:i/>
          <w:iCs/>
        </w:rPr>
        <w:t xml:space="preserve"> 28</w:t>
      </w:r>
      <w:r w:rsidRPr="008F5D89">
        <w:t xml:space="preserve">(2B), 980-1021. </w:t>
      </w:r>
    </w:p>
    <w:p w14:paraId="108CA6BA" w14:textId="77777777" w:rsidR="00C10213" w:rsidRDefault="00C10213" w:rsidP="00C10213"/>
    <w:p w14:paraId="6A266CB0" w14:textId="77777777" w:rsidR="00C10213" w:rsidRDefault="00C10213">
      <w:pPr>
        <w:rPr>
          <w:rFonts w:eastAsiaTheme="majorEastAsia"/>
          <w:caps/>
          <w:szCs w:val="32"/>
        </w:rPr>
      </w:pPr>
      <w:r>
        <w:br w:type="page"/>
      </w:r>
    </w:p>
    <w:p w14:paraId="5D534A95" w14:textId="150B3614" w:rsidR="00FC170A" w:rsidRDefault="00424023" w:rsidP="00424023">
      <w:pPr>
        <w:pStyle w:val="Heading1"/>
        <w:jc w:val="center"/>
      </w:pPr>
      <w:bookmarkStart w:id="39" w:name="_Toc118026842"/>
      <w:r>
        <w:lastRenderedPageBreak/>
        <w:t>Appendix A</w:t>
      </w:r>
      <w:bookmarkEnd w:id="39"/>
    </w:p>
    <w:p w14:paraId="2C82CE2D" w14:textId="77777777" w:rsidR="00FC170A" w:rsidRDefault="00FC170A" w:rsidP="00055FBD">
      <w:pPr>
        <w:pStyle w:val="Title"/>
        <w:rPr>
          <w:sz w:val="24"/>
          <w:szCs w:val="24"/>
        </w:rPr>
      </w:pPr>
    </w:p>
    <w:p w14:paraId="3E738050" w14:textId="1386062F" w:rsidR="00055FBD" w:rsidRPr="00036216" w:rsidRDefault="00FC170A" w:rsidP="00036216">
      <w:pPr>
        <w:pStyle w:val="Title"/>
        <w:spacing w:line="360" w:lineRule="auto"/>
        <w:jc w:val="center"/>
        <w:rPr>
          <w:rFonts w:ascii="Times New Roman" w:hAnsi="Times New Roman" w:cs="Times New Roman"/>
          <w:sz w:val="24"/>
          <w:szCs w:val="24"/>
        </w:rPr>
      </w:pPr>
      <w:r w:rsidRPr="00036216">
        <w:rPr>
          <w:rFonts w:ascii="Times New Roman" w:hAnsi="Times New Roman" w:cs="Times New Roman"/>
          <w:sz w:val="24"/>
          <w:szCs w:val="24"/>
        </w:rPr>
        <w:t>A MULTICENTENNIAL PROXY RECORD OF NORTHEAST PACIFIC SEA SURFACE TEMPERATURES FROM THE ANNUAL GROWTH INCREMENTS OF PANOPEA GENEROSA</w:t>
      </w:r>
    </w:p>
    <w:p w14:paraId="2B3C864A" w14:textId="77777777" w:rsidR="00FC170A" w:rsidRPr="00036216" w:rsidRDefault="00FC170A" w:rsidP="00036216">
      <w:pPr>
        <w:spacing w:line="360" w:lineRule="auto"/>
        <w:jc w:val="center"/>
      </w:pPr>
    </w:p>
    <w:p w14:paraId="3ED70CF6" w14:textId="35B3A639" w:rsidR="00036216" w:rsidRPr="00036216" w:rsidRDefault="00A03C92" w:rsidP="00036216">
      <w:pPr>
        <w:spacing w:line="360" w:lineRule="auto"/>
        <w:jc w:val="center"/>
      </w:pPr>
      <w:r w:rsidRPr="00036216">
        <w:t xml:space="preserve">Edge, D. C., Reynolds, D. J., Wanamaker, A. D., Griffin, D., Bureau, D., </w:t>
      </w:r>
      <w:proofErr w:type="spellStart"/>
      <w:r w:rsidRPr="00036216">
        <w:t>Outridge</w:t>
      </w:r>
      <w:proofErr w:type="spellEnd"/>
      <w:r w:rsidRPr="00036216">
        <w:t xml:space="preserve">, C., </w:t>
      </w:r>
      <w:proofErr w:type="spellStart"/>
      <w:r w:rsidRPr="00036216">
        <w:t>Stevick</w:t>
      </w:r>
      <w:proofErr w:type="spellEnd"/>
      <w:r w:rsidRPr="00036216">
        <w:t xml:space="preserve"> B.C., Weng, R., &amp; Black, B. A. (2021). A Multicentennial Proxy Record of Northeast Pacific Sea Surface Temperatures From the Annual Growth Increments of Panopea generosa. Paleoceanography and Paleoclimatology, 36(9), e2021PA004291. </w:t>
      </w:r>
      <w:r w:rsidR="00F27864">
        <w:t>DOI</w:t>
      </w:r>
      <w:r w:rsidRPr="00036216">
        <w:t>: 10.1029/2021PA004291</w:t>
      </w:r>
    </w:p>
    <w:p w14:paraId="6D391BF5" w14:textId="77777777" w:rsidR="00036216" w:rsidRPr="00036216" w:rsidRDefault="00036216" w:rsidP="00036216">
      <w:pPr>
        <w:jc w:val="center"/>
      </w:pPr>
    </w:p>
    <w:p w14:paraId="17A7ECDA" w14:textId="4B6A5213" w:rsidR="00FC170A" w:rsidRDefault="00036216" w:rsidP="00036216">
      <w:pPr>
        <w:jc w:val="center"/>
      </w:pPr>
      <w:r w:rsidRPr="00036216">
        <w:rPr>
          <w:i/>
          <w:iCs/>
        </w:rPr>
        <w:t>The Licensed Content Publisher, John Wiley and Sons, has granted the author permission to reproduce the original article, “A Multicentennial Proxy Record of Northeast Pacific Sea Surface Temperatures From the Annual Growth Increments of Panopea generosa”, in this dissertation. License Number: 5365501192995, License date: Aug 10, 2022.</w:t>
      </w:r>
      <w:r w:rsidR="00FC170A">
        <w:br w:type="page"/>
      </w:r>
    </w:p>
    <w:p w14:paraId="599E0824" w14:textId="7544BCD7" w:rsidR="00FC170A" w:rsidRPr="00A877FF" w:rsidRDefault="00A877FF" w:rsidP="00FC170A">
      <w:pPr>
        <w:rPr>
          <w:b/>
          <w:bCs/>
        </w:rPr>
      </w:pPr>
      <w:r w:rsidRPr="00A877FF">
        <w:rPr>
          <w:b/>
          <w:bCs/>
        </w:rPr>
        <w:lastRenderedPageBreak/>
        <w:t xml:space="preserve">A Multicentennial Proxy Record of Northeast Pacific Sea Surface Temperatures from the Annual Growth Increments of </w:t>
      </w:r>
      <w:r w:rsidRPr="00A877FF">
        <w:rPr>
          <w:b/>
          <w:bCs/>
          <w:i/>
          <w:iCs/>
        </w:rPr>
        <w:t>Panopea generosa</w:t>
      </w:r>
    </w:p>
    <w:p w14:paraId="700E5B65" w14:textId="77777777" w:rsidR="00055FBD" w:rsidRPr="00FC170A" w:rsidRDefault="00055FBD" w:rsidP="00055FBD">
      <w:pPr>
        <w:pStyle w:val="Authors"/>
        <w:rPr>
          <w:b w:val="0"/>
          <w:bCs/>
        </w:rPr>
      </w:pPr>
      <w:r w:rsidRPr="00FC170A">
        <w:rPr>
          <w:b w:val="0"/>
          <w:bCs/>
        </w:rPr>
        <w:t>David C. Edge</w:t>
      </w:r>
      <w:r w:rsidRPr="00FC170A">
        <w:rPr>
          <w:b w:val="0"/>
          <w:bCs/>
          <w:vertAlign w:val="superscript"/>
        </w:rPr>
        <w:t>1</w:t>
      </w:r>
      <w:r w:rsidRPr="00FC170A">
        <w:rPr>
          <w:b w:val="0"/>
          <w:bCs/>
        </w:rPr>
        <w:t>, David J. Reynolds</w:t>
      </w:r>
      <w:r w:rsidRPr="00FC170A">
        <w:rPr>
          <w:b w:val="0"/>
          <w:bCs/>
          <w:vertAlign w:val="superscript"/>
        </w:rPr>
        <w:t>2</w:t>
      </w:r>
      <w:r w:rsidRPr="00FC170A">
        <w:rPr>
          <w:b w:val="0"/>
          <w:bCs/>
        </w:rPr>
        <w:t>, Alan D. Wanamaker</w:t>
      </w:r>
      <w:r w:rsidRPr="00FC170A">
        <w:rPr>
          <w:b w:val="0"/>
          <w:bCs/>
          <w:vertAlign w:val="superscript"/>
        </w:rPr>
        <w:t>3</w:t>
      </w:r>
      <w:r w:rsidRPr="00FC170A">
        <w:rPr>
          <w:b w:val="0"/>
          <w:bCs/>
        </w:rPr>
        <w:t>, Daniel Griffin</w:t>
      </w:r>
      <w:r w:rsidRPr="00FC170A">
        <w:rPr>
          <w:b w:val="0"/>
          <w:bCs/>
          <w:vertAlign w:val="superscript"/>
        </w:rPr>
        <w:t>4</w:t>
      </w:r>
      <w:r w:rsidRPr="00FC170A">
        <w:rPr>
          <w:b w:val="0"/>
          <w:bCs/>
        </w:rPr>
        <w:t>, Dominique Bureau</w:t>
      </w:r>
      <w:r w:rsidRPr="00FC170A">
        <w:rPr>
          <w:b w:val="0"/>
          <w:bCs/>
          <w:vertAlign w:val="superscript"/>
        </w:rPr>
        <w:t>5</w:t>
      </w:r>
      <w:r w:rsidRPr="00FC170A">
        <w:rPr>
          <w:b w:val="0"/>
          <w:bCs/>
        </w:rPr>
        <w:t>, Christine Outridge</w:t>
      </w:r>
      <w:r w:rsidRPr="00FC170A">
        <w:rPr>
          <w:b w:val="0"/>
          <w:bCs/>
          <w:vertAlign w:val="superscript"/>
        </w:rPr>
        <w:t>1</w:t>
      </w:r>
      <w:r w:rsidRPr="00FC170A">
        <w:rPr>
          <w:b w:val="0"/>
          <w:bCs/>
        </w:rPr>
        <w:t>, Bethany C. Stevick</w:t>
      </w:r>
      <w:r w:rsidRPr="00FC170A">
        <w:rPr>
          <w:b w:val="0"/>
          <w:bCs/>
          <w:vertAlign w:val="superscript"/>
        </w:rPr>
        <w:t>6</w:t>
      </w:r>
      <w:r w:rsidRPr="00FC170A">
        <w:rPr>
          <w:b w:val="0"/>
          <w:bCs/>
        </w:rPr>
        <w:t>, Richard Weng</w:t>
      </w:r>
      <w:r w:rsidRPr="00FC170A">
        <w:rPr>
          <w:b w:val="0"/>
          <w:bCs/>
          <w:vertAlign w:val="superscript"/>
        </w:rPr>
        <w:t>1</w:t>
      </w:r>
      <w:r w:rsidRPr="00FC170A">
        <w:rPr>
          <w:b w:val="0"/>
          <w:bCs/>
        </w:rPr>
        <w:t>, and Bryan A. Black</w:t>
      </w:r>
      <w:r w:rsidRPr="00FC170A">
        <w:rPr>
          <w:b w:val="0"/>
          <w:bCs/>
          <w:vertAlign w:val="superscript"/>
        </w:rPr>
        <w:t>1</w:t>
      </w:r>
    </w:p>
    <w:p w14:paraId="71D525D4" w14:textId="690D8A86" w:rsidR="00055FBD" w:rsidRDefault="00055FBD" w:rsidP="00055FBD">
      <w:r w:rsidRPr="00D50738">
        <w:rPr>
          <w:vertAlign w:val="superscript"/>
        </w:rPr>
        <w:t>1</w:t>
      </w:r>
      <w:r w:rsidR="00A877FF">
        <w:rPr>
          <w:vertAlign w:val="superscript"/>
        </w:rPr>
        <w:t xml:space="preserve"> </w:t>
      </w:r>
      <w:r w:rsidRPr="002F1D7B">
        <w:t>Laboratory of Tree Ring Research, University of Arizona, Bryant Bannister Tree Ring Building, University of Arizona, 1215 E Lowell St, Tucson, AZ, 85721, USA</w:t>
      </w:r>
    </w:p>
    <w:p w14:paraId="191924D6" w14:textId="478831C9" w:rsidR="00055FBD" w:rsidRPr="002F1D7B" w:rsidRDefault="00055FBD" w:rsidP="00055FBD">
      <w:r w:rsidRPr="00D50738">
        <w:rPr>
          <w:vertAlign w:val="superscript"/>
        </w:rPr>
        <w:t>2</w:t>
      </w:r>
      <w:r w:rsidR="00A877FF">
        <w:rPr>
          <w:vertAlign w:val="superscript"/>
        </w:rPr>
        <w:t xml:space="preserve"> </w:t>
      </w:r>
      <w:r>
        <w:t>Centre for Geography and Environmental Science, College of Life and Environmental Science, University of Exeter</w:t>
      </w:r>
      <w:r w:rsidRPr="00BB265F">
        <w:t xml:space="preserve">, Penryn Campus, </w:t>
      </w:r>
      <w:proofErr w:type="spellStart"/>
      <w:r w:rsidRPr="00BB265F">
        <w:t>Treliever</w:t>
      </w:r>
      <w:proofErr w:type="spellEnd"/>
      <w:r w:rsidRPr="00BB265F">
        <w:t xml:space="preserve"> Road, Penryn, Cornwall, TR10 9FE, UK</w:t>
      </w:r>
    </w:p>
    <w:p w14:paraId="74A6F217" w14:textId="4EEAD691" w:rsidR="00055FBD" w:rsidRPr="002F1D7B" w:rsidRDefault="00055FBD" w:rsidP="00055FBD">
      <w:r w:rsidRPr="00D50738">
        <w:rPr>
          <w:vertAlign w:val="superscript"/>
        </w:rPr>
        <w:t>3</w:t>
      </w:r>
      <w:r w:rsidR="00A877FF">
        <w:rPr>
          <w:vertAlign w:val="superscript"/>
        </w:rPr>
        <w:t xml:space="preserve"> </w:t>
      </w:r>
      <w:r w:rsidRPr="002F1D7B">
        <w:t>Department of Geological and Atmospheric Sciences, Iowa State University, 2237 Osborn Dr, Ames, IA 50011, USA</w:t>
      </w:r>
    </w:p>
    <w:p w14:paraId="43A26014" w14:textId="22365DC2" w:rsidR="00055FBD" w:rsidRDefault="00055FBD" w:rsidP="00055FBD">
      <w:r w:rsidRPr="00D50738">
        <w:rPr>
          <w:vertAlign w:val="superscript"/>
        </w:rPr>
        <w:t>4</w:t>
      </w:r>
      <w:r w:rsidR="00A877FF">
        <w:rPr>
          <w:vertAlign w:val="superscript"/>
        </w:rPr>
        <w:t xml:space="preserve"> </w:t>
      </w:r>
      <w:r w:rsidRPr="002F1D7B">
        <w:t>Department of Geography</w:t>
      </w:r>
      <w:r>
        <w:t>, Environment &amp; Society</w:t>
      </w:r>
      <w:r w:rsidRPr="002F1D7B">
        <w:t>, University of Minnesota, 267 19</w:t>
      </w:r>
      <w:r w:rsidRPr="002F1D7B">
        <w:rPr>
          <w:vertAlign w:val="superscript"/>
        </w:rPr>
        <w:t>th</w:t>
      </w:r>
      <w:r w:rsidRPr="002F1D7B">
        <w:t xml:space="preserve"> Ave S, Minneapolis, MN 55455, USA</w:t>
      </w:r>
    </w:p>
    <w:p w14:paraId="474CC5B1" w14:textId="1AB7903B" w:rsidR="00055FBD" w:rsidRDefault="00055FBD" w:rsidP="00055FBD">
      <w:r w:rsidRPr="00D50738">
        <w:rPr>
          <w:vertAlign w:val="superscript"/>
        </w:rPr>
        <w:t>5</w:t>
      </w:r>
      <w:r w:rsidR="00A877FF">
        <w:rPr>
          <w:vertAlign w:val="superscript"/>
        </w:rPr>
        <w:t xml:space="preserve"> </w:t>
      </w:r>
      <w:r>
        <w:t xml:space="preserve">Department of Fisheries and Oceans Canada, </w:t>
      </w:r>
      <w:r w:rsidRPr="005E6ECF">
        <w:t>3190 Hammond Bay Road</w:t>
      </w:r>
      <w:r>
        <w:t>, Nanaimo, British Columbia, Canada</w:t>
      </w:r>
    </w:p>
    <w:p w14:paraId="6748FCC0" w14:textId="0F24D61E" w:rsidR="00055FBD" w:rsidRPr="002F1D7B" w:rsidRDefault="00055FBD" w:rsidP="00055FBD">
      <w:r w:rsidRPr="00D50738">
        <w:rPr>
          <w:vertAlign w:val="superscript"/>
        </w:rPr>
        <w:t>6</w:t>
      </w:r>
      <w:r w:rsidR="00A877FF">
        <w:rPr>
          <w:vertAlign w:val="superscript"/>
        </w:rPr>
        <w:t xml:space="preserve"> </w:t>
      </w:r>
      <w:r>
        <w:t xml:space="preserve">Washington Department of Fish and Wildlife, </w:t>
      </w:r>
      <w:r w:rsidRPr="002B1FE5">
        <w:t>1111 Washington S</w:t>
      </w:r>
      <w:r>
        <w:t>treet</w:t>
      </w:r>
      <w:r w:rsidRPr="002B1FE5">
        <w:t xml:space="preserve"> SE</w:t>
      </w:r>
      <w:r>
        <w:t xml:space="preserve">, </w:t>
      </w:r>
      <w:r w:rsidRPr="002B1FE5">
        <w:t>Olympia, W</w:t>
      </w:r>
      <w:r>
        <w:t>ashington, USA</w:t>
      </w:r>
    </w:p>
    <w:p w14:paraId="03242CB5" w14:textId="320A7387" w:rsidR="00055FBD" w:rsidRDefault="00055FBD" w:rsidP="00055FBD">
      <w:pPr>
        <w:rPr>
          <w:color w:val="00B0F0"/>
        </w:rPr>
      </w:pPr>
    </w:p>
    <w:p w14:paraId="1DD3C471" w14:textId="7C243E83" w:rsidR="00055FBD" w:rsidRDefault="00A877FF" w:rsidP="008964AD">
      <w:pPr>
        <w:pStyle w:val="Heading2"/>
      </w:pPr>
      <w:bookmarkStart w:id="40" w:name="_Toc118026843"/>
      <w:r w:rsidRPr="008964AD">
        <w:t>A.1.</w:t>
      </w:r>
      <w:r w:rsidR="006334E1" w:rsidRPr="008964AD">
        <w:tab/>
        <w:t>Abstract</w:t>
      </w:r>
      <w:bookmarkEnd w:id="40"/>
    </w:p>
    <w:p w14:paraId="157F1A9C" w14:textId="77777777" w:rsidR="000D6F1B" w:rsidRPr="000D6F1B" w:rsidRDefault="000D6F1B" w:rsidP="000D6F1B"/>
    <w:p w14:paraId="6ABFB1AB" w14:textId="77777777" w:rsidR="004A228B" w:rsidRPr="002D5CDA" w:rsidRDefault="004A228B" w:rsidP="004A228B">
      <w:pPr>
        <w:spacing w:line="360" w:lineRule="auto"/>
      </w:pPr>
      <w:r>
        <w:t>Growth-increment widths of Pacific geoduck (</w:t>
      </w:r>
      <w:r w:rsidRPr="004E07F7">
        <w:rPr>
          <w:i/>
        </w:rPr>
        <w:t>Panopea generosa</w:t>
      </w:r>
      <w:r>
        <w:t xml:space="preserve">), a long-lived bivalve, are used to develop the first marine-based, multicentennial, annually resolved, and exactly dated archive of Northeast Pacific sea surface temperatures (SST). The chronology is sampled from the Tree Nob Islands, British Columbia, Canada, continuously covers </w:t>
      </w:r>
      <w:r w:rsidRPr="00685EEE">
        <w:t>17</w:t>
      </w:r>
      <w:r>
        <w:t>25–</w:t>
      </w:r>
      <w:r w:rsidRPr="00685EEE">
        <w:t>200</w:t>
      </w:r>
      <w:r>
        <w:t>8,</w:t>
      </w:r>
      <w:r w:rsidRPr="00685EEE">
        <w:t xml:space="preserve"> </w:t>
      </w:r>
      <w:r>
        <w:t xml:space="preserve">and also contains nine older </w:t>
      </w:r>
      <w:r w:rsidRPr="00685EEE">
        <w:t>radiocarbon-dated</w:t>
      </w:r>
      <w:r>
        <w:t xml:space="preserve"> segments, which together span 58% of the last 1500 years</w:t>
      </w:r>
      <w:r w:rsidRPr="00A77F51">
        <w:t>.</w:t>
      </w:r>
      <w:r>
        <w:t xml:space="preserve"> Age-related growth declines were removed by aligning all increments relative to age of increment formation and fitting with a single detrending curve to preserve low-frequency signals. The geoduck chronology was used to reconstruct local SST variability across the seasonal window of April through November. </w:t>
      </w:r>
      <w:r w:rsidRPr="004E600F">
        <w:t>The chronology at both the concurrent</w:t>
      </w:r>
      <w:r>
        <w:t xml:space="preserve"> (lag-0)</w:t>
      </w:r>
      <w:r w:rsidRPr="004E600F">
        <w:t xml:space="preserve"> and following</w:t>
      </w:r>
      <w:r>
        <w:t xml:space="preserve"> (lag+1)</w:t>
      </w:r>
      <w:r w:rsidRPr="004E600F">
        <w:t xml:space="preserve"> year are both</w:t>
      </w:r>
      <w:r w:rsidRPr="004E600F" w:rsidDel="004E600F">
        <w:t xml:space="preserve"> </w:t>
      </w:r>
      <w:r>
        <w:t xml:space="preserve">highly significant predictors of SST in a stepwise multiple linear regression, </w:t>
      </w:r>
      <w:r w:rsidRPr="00BA7A50">
        <w:t>explain</w:t>
      </w:r>
      <w:r>
        <w:t>ing</w:t>
      </w:r>
      <w:r w:rsidRPr="00BA7A50">
        <w:t xml:space="preserve"> 5</w:t>
      </w:r>
      <w:r>
        <w:t>4</w:t>
      </w:r>
      <w:r w:rsidRPr="00BA7A50">
        <w:t>% of the variance in the period of instrumental overlap (194</w:t>
      </w:r>
      <w:r>
        <w:t>0–</w:t>
      </w:r>
      <w:r w:rsidRPr="00BA7A50">
        <w:t>200</w:t>
      </w:r>
      <w:r>
        <w:t>1), passing strict tests of calibration-verification. Reconstructed SSTs contained significant spectral power at periods from 3 to 64 years, suggesting that 20</w:t>
      </w:r>
      <w:r w:rsidRPr="00151875">
        <w:rPr>
          <w:vertAlign w:val="superscript"/>
        </w:rPr>
        <w:t>th</w:t>
      </w:r>
      <w:r>
        <w:t xml:space="preserve"> century variability in these periodicities is not unusual in the longer-term context. The period of lowest growth coincided with the Dalton minimum, an episode of reduced solar irradiance from 1790–1830, as well as the 1809 Unknown eruption, </w:t>
      </w:r>
      <w:r>
        <w:lastRenderedPageBreak/>
        <w:t>suggesting that solar and volcanic signals are present in the SST history. The most conspicuous aspect of the reconstruction is the steady and unprecedented warming trend that began in the mid-1800s and continues through present. The post-1976 interval includes the two warmest decades of the reconstruction.</w:t>
      </w:r>
    </w:p>
    <w:p w14:paraId="5D8A57F2" w14:textId="19EB8BD2" w:rsidR="00055FBD" w:rsidRDefault="006334E1" w:rsidP="008964AD">
      <w:pPr>
        <w:pStyle w:val="Heading2"/>
      </w:pPr>
      <w:bookmarkStart w:id="41" w:name="_Toc118026844"/>
      <w:r w:rsidRPr="006334E1">
        <w:t>A.2.</w:t>
      </w:r>
      <w:r w:rsidRPr="006334E1">
        <w:tab/>
      </w:r>
      <w:r w:rsidR="00055FBD" w:rsidRPr="006334E1">
        <w:t>I</w:t>
      </w:r>
      <w:r w:rsidR="008964AD">
        <w:t>ntroduction</w:t>
      </w:r>
      <w:bookmarkEnd w:id="41"/>
    </w:p>
    <w:p w14:paraId="7C5FA405" w14:textId="77777777" w:rsidR="000D6F1B" w:rsidRPr="000D6F1B" w:rsidRDefault="000D6F1B" w:rsidP="000D6F1B"/>
    <w:p w14:paraId="53E42839" w14:textId="77777777" w:rsidR="004A228B" w:rsidRPr="00600278" w:rsidRDefault="004A228B" w:rsidP="004A228B">
      <w:pPr>
        <w:pStyle w:val="NoSpacing"/>
        <w:spacing w:after="160" w:line="360" w:lineRule="auto"/>
        <w:rPr>
          <w:rFonts w:ascii="Times New Roman" w:hAnsi="Times New Roman" w:cs="Times New Roman"/>
          <w:sz w:val="24"/>
          <w:szCs w:val="24"/>
        </w:rPr>
      </w:pPr>
      <w:r w:rsidRPr="00600278">
        <w:rPr>
          <w:rFonts w:ascii="Times New Roman" w:hAnsi="Times New Roman" w:cs="Times New Roman"/>
          <w:sz w:val="24"/>
          <w:szCs w:val="24"/>
        </w:rPr>
        <w:t>In terrestrial environments, tree-ring data</w:t>
      </w:r>
      <w:r>
        <w:rPr>
          <w:rFonts w:ascii="Times New Roman" w:hAnsi="Times New Roman" w:cs="Times New Roman"/>
          <w:sz w:val="24"/>
          <w:szCs w:val="24"/>
        </w:rPr>
        <w:t xml:space="preserve"> are a</w:t>
      </w:r>
      <w:r w:rsidRPr="00600278">
        <w:rPr>
          <w:rFonts w:ascii="Times New Roman" w:hAnsi="Times New Roman" w:cs="Times New Roman"/>
          <w:sz w:val="24"/>
          <w:szCs w:val="24"/>
        </w:rPr>
        <w:t xml:space="preserve"> critically important indicator of long-term climate and environmental variability, especially at mid latitudes. A distinguishing characteristic of tree-ring data</w:t>
      </w:r>
      <w:r>
        <w:rPr>
          <w:rFonts w:ascii="Times New Roman" w:hAnsi="Times New Roman" w:cs="Times New Roman"/>
          <w:sz w:val="24"/>
          <w:szCs w:val="24"/>
        </w:rPr>
        <w:t xml:space="preserve"> amongst climate proxies</w:t>
      </w:r>
      <w:r w:rsidRPr="00600278">
        <w:rPr>
          <w:rFonts w:ascii="Times New Roman" w:hAnsi="Times New Roman" w:cs="Times New Roman"/>
          <w:sz w:val="24"/>
          <w:szCs w:val="24"/>
        </w:rPr>
        <w:t xml:space="preserve"> is that they are well replicated, annually resolved, and absolutely dated through the process of crossdating</w:t>
      </w:r>
      <w:r>
        <w:rPr>
          <w:rFonts w:ascii="Times New Roman" w:hAnsi="Times New Roman" w:cs="Times New Roman"/>
          <w:sz w:val="24"/>
          <w:szCs w:val="24"/>
        </w:rPr>
        <w:t>,</w:t>
      </w:r>
      <w:r w:rsidRPr="00600278">
        <w:rPr>
          <w:rFonts w:ascii="Times New Roman" w:hAnsi="Times New Roman" w:cs="Times New Roman"/>
          <w:sz w:val="24"/>
          <w:szCs w:val="24"/>
        </w:rPr>
        <w:t xml:space="preserve"> in which synchronous patterns induced by climate are matched among individuals of a given species and locatio</w:t>
      </w:r>
      <w:r>
        <w:rPr>
          <w:rFonts w:ascii="Times New Roman" w:hAnsi="Times New Roman" w:cs="Times New Roman"/>
          <w:sz w:val="24"/>
          <w:szCs w:val="24"/>
        </w:rPr>
        <w:t xml:space="preserve">n </w:t>
      </w:r>
      <w:bookmarkStart w:id="42" w:name="_Hlk118022905"/>
      <w:r>
        <w:rPr>
          <w:rFonts w:ascii="Times New Roman" w:hAnsi="Times New Roman" w:cs="Times New Roman"/>
          <w:sz w:val="24"/>
          <w:szCs w:val="24"/>
        </w:rPr>
        <w:t>(Glock &amp; Pearson, 1937; Douglass, 1941; Fritts, 1971)</w:t>
      </w:r>
      <w:r w:rsidRPr="00600278">
        <w:rPr>
          <w:rFonts w:ascii="Times New Roman" w:hAnsi="Times New Roman" w:cs="Times New Roman"/>
          <w:sz w:val="24"/>
          <w:szCs w:val="24"/>
        </w:rPr>
        <w:t xml:space="preserve">. </w:t>
      </w:r>
      <w:bookmarkEnd w:id="42"/>
      <w:r>
        <w:rPr>
          <w:rFonts w:ascii="Times New Roman" w:hAnsi="Times New Roman" w:cs="Times New Roman"/>
          <w:sz w:val="24"/>
          <w:szCs w:val="24"/>
        </w:rPr>
        <w:t>By this method</w:t>
      </w:r>
      <w:r w:rsidRPr="00600278">
        <w:rPr>
          <w:rFonts w:ascii="Times New Roman" w:hAnsi="Times New Roman" w:cs="Times New Roman"/>
          <w:sz w:val="24"/>
          <w:szCs w:val="24"/>
        </w:rPr>
        <w:t>, growth irregularities such as false rings, micro-rings, or locally absent rings can be identified such that each increment in the dataset is assigned its correct year of formation</w:t>
      </w:r>
      <w:r>
        <w:rPr>
          <w:rFonts w:ascii="Times New Roman" w:hAnsi="Times New Roman" w:cs="Times New Roman"/>
          <w:sz w:val="24"/>
          <w:szCs w:val="24"/>
        </w:rPr>
        <w:t xml:space="preserve"> (Fritts, 1976)</w:t>
      </w:r>
      <w:r w:rsidRPr="00600278">
        <w:rPr>
          <w:rFonts w:ascii="Times New Roman" w:hAnsi="Times New Roman" w:cs="Times New Roman"/>
          <w:sz w:val="24"/>
          <w:szCs w:val="24"/>
        </w:rPr>
        <w:t xml:space="preserve">. </w:t>
      </w:r>
      <w:r w:rsidRPr="001B666A">
        <w:rPr>
          <w:rFonts w:ascii="Times New Roman" w:hAnsi="Times New Roman" w:cs="Times New Roman"/>
          <w:sz w:val="24"/>
          <w:szCs w:val="24"/>
        </w:rPr>
        <w:t>For live</w:t>
      </w:r>
      <w:r>
        <w:rPr>
          <w:rFonts w:ascii="Times New Roman" w:hAnsi="Times New Roman" w:cs="Times New Roman"/>
          <w:sz w:val="24"/>
          <w:szCs w:val="24"/>
        </w:rPr>
        <w:t>-</w:t>
      </w:r>
      <w:r w:rsidRPr="001B666A">
        <w:rPr>
          <w:rFonts w:ascii="Times New Roman" w:hAnsi="Times New Roman" w:cs="Times New Roman"/>
          <w:sz w:val="24"/>
          <w:szCs w:val="24"/>
        </w:rPr>
        <w:t xml:space="preserve">collected samples, the </w:t>
      </w:r>
      <w:r>
        <w:rPr>
          <w:rFonts w:ascii="Times New Roman" w:hAnsi="Times New Roman" w:cs="Times New Roman"/>
          <w:sz w:val="24"/>
          <w:szCs w:val="24"/>
        </w:rPr>
        <w:t>year of collection</w:t>
      </w:r>
      <w:r w:rsidRPr="001B666A">
        <w:rPr>
          <w:rFonts w:ascii="Times New Roman" w:hAnsi="Times New Roman" w:cs="Times New Roman"/>
          <w:sz w:val="24"/>
          <w:szCs w:val="24"/>
        </w:rPr>
        <w:t xml:space="preserve"> anchor</w:t>
      </w:r>
      <w:r>
        <w:rPr>
          <w:rFonts w:ascii="Times New Roman" w:hAnsi="Times New Roman" w:cs="Times New Roman"/>
          <w:sz w:val="24"/>
          <w:szCs w:val="24"/>
        </w:rPr>
        <w:t>s the</w:t>
      </w:r>
      <w:r w:rsidRPr="001B666A">
        <w:rPr>
          <w:rFonts w:ascii="Times New Roman" w:hAnsi="Times New Roman" w:cs="Times New Roman"/>
          <w:sz w:val="24"/>
          <w:szCs w:val="24"/>
        </w:rPr>
        <w:t xml:space="preserve"> absolute dating of the chronology. Where available, dead-collected material of unknown antiquity can be crossdated with one another and the live collected record. In doing so, chronologies can be generated that are much longer than the average individual lifespan for the species, in some cases spanning multiple millennia (Pilcher et al.</w:t>
      </w:r>
      <w:r>
        <w:rPr>
          <w:rFonts w:ascii="Times New Roman" w:hAnsi="Times New Roman" w:cs="Times New Roman"/>
          <w:sz w:val="24"/>
          <w:szCs w:val="24"/>
        </w:rPr>
        <w:t>,</w:t>
      </w:r>
      <w:r w:rsidRPr="001B666A">
        <w:rPr>
          <w:rFonts w:ascii="Times New Roman" w:hAnsi="Times New Roman" w:cs="Times New Roman"/>
          <w:sz w:val="24"/>
          <w:szCs w:val="24"/>
        </w:rPr>
        <w:t xml:space="preserve"> 1984; Ferguson &amp; Graybill, 1983). Such exact dating facilitates seamless integration of chronologies with one another and instrumental records (</w:t>
      </w:r>
      <w:proofErr w:type="spellStart"/>
      <w:r w:rsidRPr="001B666A">
        <w:rPr>
          <w:rFonts w:ascii="Times New Roman" w:hAnsi="Times New Roman" w:cs="Times New Roman"/>
          <w:sz w:val="24"/>
          <w:szCs w:val="24"/>
        </w:rPr>
        <w:t>Briffa</w:t>
      </w:r>
      <w:proofErr w:type="spellEnd"/>
      <w:r w:rsidRPr="001B666A">
        <w:rPr>
          <w:rFonts w:ascii="Times New Roman" w:hAnsi="Times New Roman" w:cs="Times New Roman"/>
          <w:sz w:val="24"/>
          <w:szCs w:val="24"/>
        </w:rPr>
        <w:t xml:space="preserve"> et al.</w:t>
      </w:r>
      <w:r>
        <w:rPr>
          <w:rFonts w:ascii="Times New Roman" w:hAnsi="Times New Roman" w:cs="Times New Roman"/>
          <w:sz w:val="24"/>
          <w:szCs w:val="24"/>
        </w:rPr>
        <w:t>,</w:t>
      </w:r>
      <w:r w:rsidRPr="001B666A">
        <w:rPr>
          <w:rFonts w:ascii="Times New Roman" w:hAnsi="Times New Roman" w:cs="Times New Roman"/>
          <w:sz w:val="24"/>
          <w:szCs w:val="24"/>
        </w:rPr>
        <w:t xml:space="preserve"> 1996; Mann </w:t>
      </w:r>
      <w:r>
        <w:rPr>
          <w:rFonts w:ascii="Times New Roman" w:hAnsi="Times New Roman" w:cs="Times New Roman"/>
          <w:sz w:val="24"/>
          <w:szCs w:val="24"/>
        </w:rPr>
        <w:t xml:space="preserve">&amp; </w:t>
      </w:r>
      <w:r w:rsidRPr="001B666A">
        <w:rPr>
          <w:rFonts w:ascii="Times New Roman" w:hAnsi="Times New Roman" w:cs="Times New Roman"/>
          <w:sz w:val="24"/>
          <w:szCs w:val="24"/>
        </w:rPr>
        <w:t>Jones, 2003).</w:t>
      </w:r>
    </w:p>
    <w:p w14:paraId="72E7EF3E" w14:textId="77777777" w:rsidR="004A228B" w:rsidRDefault="004A228B" w:rsidP="004A228B">
      <w:pPr>
        <w:pStyle w:val="NoSpacing"/>
        <w:spacing w:after="160" w:line="360" w:lineRule="auto"/>
        <w:rPr>
          <w:rFonts w:ascii="Times New Roman" w:hAnsi="Times New Roman" w:cs="Times New Roman"/>
          <w:sz w:val="24"/>
          <w:szCs w:val="24"/>
        </w:rPr>
      </w:pPr>
      <w:r w:rsidRPr="00600278">
        <w:rPr>
          <w:rFonts w:ascii="Times New Roman" w:hAnsi="Times New Roman" w:cs="Times New Roman"/>
          <w:sz w:val="24"/>
          <w:szCs w:val="24"/>
        </w:rPr>
        <w:t>Over the past two decades, this same crossdating technique has been applied to growth increments formed in the hard parts of marine organisms to reconstruct environmental variability prior to the start of instrumental records</w:t>
      </w:r>
      <w:r>
        <w:rPr>
          <w:rFonts w:ascii="Times New Roman" w:hAnsi="Times New Roman" w:cs="Times New Roman"/>
          <w:sz w:val="24"/>
          <w:szCs w:val="24"/>
        </w:rPr>
        <w:t xml:space="preserve"> (Black et al., 2019)</w:t>
      </w:r>
      <w:r w:rsidRPr="00600278">
        <w:rPr>
          <w:rFonts w:ascii="Times New Roman" w:hAnsi="Times New Roman" w:cs="Times New Roman"/>
          <w:sz w:val="24"/>
          <w:szCs w:val="24"/>
        </w:rPr>
        <w:t xml:space="preserve">. This approach has been especially successful with long-lived bivalves </w:t>
      </w:r>
      <w:r w:rsidRPr="00455A2C">
        <w:rPr>
          <w:rFonts w:ascii="Times New Roman" w:hAnsi="Times New Roman" w:cs="Times New Roman"/>
          <w:i/>
          <w:iCs/>
          <w:sz w:val="24"/>
          <w:szCs w:val="24"/>
        </w:rPr>
        <w:t xml:space="preserve">Arctica </w:t>
      </w:r>
      <w:proofErr w:type="spellStart"/>
      <w:r w:rsidRPr="00455A2C">
        <w:rPr>
          <w:rFonts w:ascii="Times New Roman" w:hAnsi="Times New Roman" w:cs="Times New Roman"/>
          <w:i/>
          <w:iCs/>
          <w:sz w:val="24"/>
          <w:szCs w:val="24"/>
        </w:rPr>
        <w:t>islandica</w:t>
      </w:r>
      <w:proofErr w:type="spellEnd"/>
      <w:r>
        <w:rPr>
          <w:rFonts w:ascii="Times New Roman" w:hAnsi="Times New Roman" w:cs="Times New Roman"/>
          <w:sz w:val="24"/>
          <w:szCs w:val="24"/>
        </w:rPr>
        <w:t xml:space="preserve"> </w:t>
      </w:r>
      <w:r w:rsidRPr="00600278">
        <w:rPr>
          <w:rFonts w:ascii="Times New Roman" w:hAnsi="Times New Roman" w:cs="Times New Roman"/>
          <w:sz w:val="24"/>
          <w:szCs w:val="24"/>
        </w:rPr>
        <w:t xml:space="preserve">and </w:t>
      </w:r>
      <w:proofErr w:type="spellStart"/>
      <w:r w:rsidRPr="00455A2C">
        <w:rPr>
          <w:rFonts w:ascii="Times New Roman" w:hAnsi="Times New Roman" w:cs="Times New Roman"/>
          <w:i/>
          <w:iCs/>
          <w:sz w:val="24"/>
          <w:szCs w:val="24"/>
        </w:rPr>
        <w:t>Glycymeris</w:t>
      </w:r>
      <w:proofErr w:type="spellEnd"/>
      <w:r w:rsidRPr="00455A2C">
        <w:rPr>
          <w:rFonts w:ascii="Times New Roman" w:hAnsi="Times New Roman" w:cs="Times New Roman"/>
          <w:i/>
          <w:iCs/>
          <w:sz w:val="24"/>
          <w:szCs w:val="24"/>
        </w:rPr>
        <w:t xml:space="preserve"> </w:t>
      </w:r>
      <w:proofErr w:type="spellStart"/>
      <w:r w:rsidRPr="00455A2C">
        <w:rPr>
          <w:rFonts w:ascii="Times New Roman" w:hAnsi="Times New Roman" w:cs="Times New Roman"/>
          <w:i/>
          <w:iCs/>
          <w:sz w:val="24"/>
          <w:szCs w:val="24"/>
        </w:rPr>
        <w:t>glycymeris</w:t>
      </w:r>
      <w:proofErr w:type="spellEnd"/>
      <w:r>
        <w:rPr>
          <w:rFonts w:ascii="Times New Roman" w:hAnsi="Times New Roman" w:cs="Times New Roman"/>
          <w:sz w:val="24"/>
          <w:szCs w:val="24"/>
        </w:rPr>
        <w:t xml:space="preserve"> </w:t>
      </w:r>
      <w:r w:rsidRPr="00600278">
        <w:rPr>
          <w:rFonts w:ascii="Times New Roman" w:hAnsi="Times New Roman" w:cs="Times New Roman"/>
          <w:sz w:val="24"/>
          <w:szCs w:val="24"/>
        </w:rPr>
        <w:t>in the N</w:t>
      </w:r>
      <w:r>
        <w:rPr>
          <w:rFonts w:ascii="Times New Roman" w:hAnsi="Times New Roman" w:cs="Times New Roman"/>
          <w:sz w:val="24"/>
          <w:szCs w:val="24"/>
        </w:rPr>
        <w:t>orth</w:t>
      </w:r>
      <w:r w:rsidRPr="00600278">
        <w:rPr>
          <w:rFonts w:ascii="Times New Roman" w:hAnsi="Times New Roman" w:cs="Times New Roman"/>
          <w:sz w:val="24"/>
          <w:szCs w:val="24"/>
        </w:rPr>
        <w:t xml:space="preserve"> Atlantic</w:t>
      </w:r>
      <w:r>
        <w:rPr>
          <w:rFonts w:ascii="Times New Roman" w:hAnsi="Times New Roman" w:cs="Times New Roman"/>
          <w:sz w:val="24"/>
          <w:szCs w:val="24"/>
        </w:rPr>
        <w:t>,</w:t>
      </w:r>
      <w:r w:rsidRPr="00600278">
        <w:rPr>
          <w:rFonts w:ascii="Times New Roman" w:hAnsi="Times New Roman" w:cs="Times New Roman"/>
          <w:sz w:val="24"/>
          <w:szCs w:val="24"/>
        </w:rPr>
        <w:t xml:space="preserve"> resulting in a network of continuous, multicentennial chronologies from the Gulf of Maine through northern Norway</w:t>
      </w:r>
      <w:r>
        <w:rPr>
          <w:rFonts w:ascii="Times New Roman" w:hAnsi="Times New Roman" w:cs="Times New Roman"/>
          <w:sz w:val="24"/>
          <w:szCs w:val="24"/>
        </w:rPr>
        <w:t xml:space="preserve"> (Butler et al., 2009; Butler et al., 2010; Wanamaker et al., 2012, Reynolds et al., 2017, Wanamaker et al., 2019)</w:t>
      </w:r>
      <w:r w:rsidRPr="00600278">
        <w:rPr>
          <w:rFonts w:ascii="Times New Roman" w:hAnsi="Times New Roman" w:cs="Times New Roman"/>
          <w:sz w:val="24"/>
          <w:szCs w:val="24"/>
        </w:rPr>
        <w:t>. A chronology near Iceland spans</w:t>
      </w:r>
      <w:r>
        <w:rPr>
          <w:rFonts w:ascii="Times New Roman" w:hAnsi="Times New Roman" w:cs="Times New Roman"/>
          <w:sz w:val="24"/>
          <w:szCs w:val="24"/>
        </w:rPr>
        <w:t xml:space="preserve"> more than a</w:t>
      </w:r>
      <w:r w:rsidRPr="00600278">
        <w:rPr>
          <w:rFonts w:ascii="Times New Roman" w:hAnsi="Times New Roman" w:cs="Times New Roman"/>
          <w:sz w:val="24"/>
          <w:szCs w:val="24"/>
        </w:rPr>
        <w:t xml:space="preserve"> thousand years</w:t>
      </w:r>
      <w:r>
        <w:rPr>
          <w:rFonts w:ascii="Times New Roman" w:hAnsi="Times New Roman" w:cs="Times New Roman"/>
          <w:sz w:val="24"/>
          <w:szCs w:val="24"/>
        </w:rPr>
        <w:t xml:space="preserve"> and</w:t>
      </w:r>
      <w:r w:rsidRPr="00600278">
        <w:rPr>
          <w:rFonts w:ascii="Times New Roman" w:hAnsi="Times New Roman" w:cs="Times New Roman"/>
          <w:sz w:val="24"/>
          <w:szCs w:val="24"/>
        </w:rPr>
        <w:t xml:space="preserve"> provid</w:t>
      </w:r>
      <w:r>
        <w:rPr>
          <w:rFonts w:ascii="Times New Roman" w:hAnsi="Times New Roman" w:cs="Times New Roman"/>
          <w:sz w:val="24"/>
          <w:szCs w:val="24"/>
        </w:rPr>
        <w:t>es exceptionally</w:t>
      </w:r>
      <w:r w:rsidRPr="00600278">
        <w:rPr>
          <w:rFonts w:ascii="Times New Roman" w:hAnsi="Times New Roman" w:cs="Times New Roman"/>
          <w:sz w:val="24"/>
          <w:szCs w:val="24"/>
        </w:rPr>
        <w:t xml:space="preserve"> long-term perspective</w:t>
      </w:r>
      <w:r>
        <w:rPr>
          <w:rFonts w:ascii="Times New Roman" w:hAnsi="Times New Roman" w:cs="Times New Roman"/>
          <w:sz w:val="24"/>
          <w:szCs w:val="24"/>
        </w:rPr>
        <w:t>s</w:t>
      </w:r>
      <w:r w:rsidRPr="00600278">
        <w:rPr>
          <w:rFonts w:ascii="Times New Roman" w:hAnsi="Times New Roman" w:cs="Times New Roman"/>
          <w:sz w:val="24"/>
          <w:szCs w:val="24"/>
        </w:rPr>
        <w:t xml:space="preserve"> of </w:t>
      </w:r>
      <w:r>
        <w:rPr>
          <w:rFonts w:ascii="Times New Roman" w:hAnsi="Times New Roman" w:cs="Times New Roman"/>
          <w:sz w:val="24"/>
          <w:szCs w:val="24"/>
        </w:rPr>
        <w:t>North Atlantic marine dynamics (Butler et al., 2013; Reynolds et al., 2016)</w:t>
      </w:r>
      <w:r w:rsidRPr="00600278">
        <w:rPr>
          <w:rFonts w:ascii="Times New Roman" w:hAnsi="Times New Roman" w:cs="Times New Roman"/>
          <w:sz w:val="24"/>
          <w:szCs w:val="24"/>
        </w:rPr>
        <w:t>. In the N</w:t>
      </w:r>
      <w:r>
        <w:rPr>
          <w:rFonts w:ascii="Times New Roman" w:hAnsi="Times New Roman" w:cs="Times New Roman"/>
          <w:sz w:val="24"/>
          <w:szCs w:val="24"/>
        </w:rPr>
        <w:t>ortheast</w:t>
      </w:r>
      <w:r w:rsidRPr="00600278">
        <w:rPr>
          <w:rFonts w:ascii="Times New Roman" w:hAnsi="Times New Roman" w:cs="Times New Roman"/>
          <w:sz w:val="24"/>
          <w:szCs w:val="24"/>
        </w:rPr>
        <w:t xml:space="preserve"> Pacific</w:t>
      </w:r>
      <w:r>
        <w:rPr>
          <w:rFonts w:ascii="Times New Roman" w:hAnsi="Times New Roman" w:cs="Times New Roman"/>
          <w:sz w:val="24"/>
          <w:szCs w:val="24"/>
        </w:rPr>
        <w:t xml:space="preserve"> (NEP)</w:t>
      </w:r>
      <w:r w:rsidRPr="00600278">
        <w:rPr>
          <w:rFonts w:ascii="Times New Roman" w:hAnsi="Times New Roman" w:cs="Times New Roman"/>
          <w:sz w:val="24"/>
          <w:szCs w:val="24"/>
        </w:rPr>
        <w:t>, a network of crossdated</w:t>
      </w:r>
      <w:r>
        <w:rPr>
          <w:rFonts w:ascii="Times New Roman" w:hAnsi="Times New Roman" w:cs="Times New Roman"/>
          <w:sz w:val="24"/>
          <w:szCs w:val="24"/>
        </w:rPr>
        <w:t xml:space="preserve"> growth-increment width</w:t>
      </w:r>
      <w:r w:rsidRPr="00600278">
        <w:rPr>
          <w:rFonts w:ascii="Times New Roman" w:hAnsi="Times New Roman" w:cs="Times New Roman"/>
          <w:sz w:val="24"/>
          <w:szCs w:val="24"/>
        </w:rPr>
        <w:t xml:space="preserve"> chronologies </w:t>
      </w:r>
      <w:r>
        <w:rPr>
          <w:rFonts w:ascii="Times New Roman" w:hAnsi="Times New Roman" w:cs="Times New Roman"/>
          <w:sz w:val="24"/>
          <w:szCs w:val="24"/>
        </w:rPr>
        <w:t xml:space="preserve">with </w:t>
      </w:r>
      <w:r w:rsidRPr="00600278">
        <w:rPr>
          <w:rFonts w:ascii="Times New Roman" w:hAnsi="Times New Roman" w:cs="Times New Roman"/>
          <w:sz w:val="24"/>
          <w:szCs w:val="24"/>
        </w:rPr>
        <w:t>strong sensitivity to</w:t>
      </w:r>
      <w:r>
        <w:rPr>
          <w:rFonts w:ascii="Times New Roman" w:hAnsi="Times New Roman" w:cs="Times New Roman"/>
          <w:sz w:val="24"/>
          <w:szCs w:val="24"/>
        </w:rPr>
        <w:t xml:space="preserve"> sea surface </w:t>
      </w:r>
      <w:r>
        <w:rPr>
          <w:rFonts w:ascii="Times New Roman" w:hAnsi="Times New Roman" w:cs="Times New Roman"/>
          <w:sz w:val="24"/>
          <w:szCs w:val="24"/>
        </w:rPr>
        <w:lastRenderedPageBreak/>
        <w:t>temperature (SST)</w:t>
      </w:r>
      <w:r w:rsidRPr="00600278">
        <w:rPr>
          <w:rFonts w:ascii="Times New Roman" w:hAnsi="Times New Roman" w:cs="Times New Roman"/>
          <w:sz w:val="24"/>
          <w:szCs w:val="24"/>
        </w:rPr>
        <w:t xml:space="preserve"> has been developed from the long-lived bivalve geoduck</w:t>
      </w:r>
      <w:r>
        <w:rPr>
          <w:rFonts w:ascii="Times New Roman" w:hAnsi="Times New Roman" w:cs="Times New Roman"/>
          <w:sz w:val="24"/>
          <w:szCs w:val="24"/>
        </w:rPr>
        <w:t xml:space="preserve"> (</w:t>
      </w:r>
      <w:r w:rsidRPr="004E07F7">
        <w:rPr>
          <w:rFonts w:ascii="Times New Roman" w:hAnsi="Times New Roman"/>
          <w:i/>
          <w:sz w:val="24"/>
        </w:rPr>
        <w:t>Panopea generosa</w:t>
      </w:r>
      <w:r>
        <w:rPr>
          <w:rFonts w:ascii="Times New Roman" w:hAnsi="Times New Roman" w:cs="Times New Roman"/>
          <w:sz w:val="24"/>
          <w:szCs w:val="24"/>
        </w:rPr>
        <w:t>; Strom 2004; Black et al., 2009)</w:t>
      </w:r>
      <w:r w:rsidRPr="00600278">
        <w:rPr>
          <w:rFonts w:ascii="Times New Roman" w:hAnsi="Times New Roman" w:cs="Times New Roman"/>
          <w:sz w:val="24"/>
          <w:szCs w:val="24"/>
        </w:rPr>
        <w:t xml:space="preserve">. However, these chronologies have involved only live-collected material and </w:t>
      </w:r>
      <w:r>
        <w:rPr>
          <w:rFonts w:ascii="Times New Roman" w:hAnsi="Times New Roman" w:cs="Times New Roman"/>
          <w:sz w:val="24"/>
          <w:szCs w:val="24"/>
        </w:rPr>
        <w:t xml:space="preserve">the temporal extent is therefore </w:t>
      </w:r>
      <w:r w:rsidRPr="00600278">
        <w:rPr>
          <w:rFonts w:ascii="Times New Roman" w:hAnsi="Times New Roman" w:cs="Times New Roman"/>
          <w:sz w:val="24"/>
          <w:szCs w:val="24"/>
        </w:rPr>
        <w:t xml:space="preserve">limited by the </w:t>
      </w:r>
      <w:r>
        <w:rPr>
          <w:rFonts w:ascii="Times New Roman" w:hAnsi="Times New Roman" w:cs="Times New Roman"/>
          <w:sz w:val="24"/>
          <w:szCs w:val="24"/>
        </w:rPr>
        <w:t xml:space="preserve">maximum </w:t>
      </w:r>
      <w:r w:rsidRPr="00600278">
        <w:rPr>
          <w:rFonts w:ascii="Times New Roman" w:hAnsi="Times New Roman" w:cs="Times New Roman"/>
          <w:sz w:val="24"/>
          <w:szCs w:val="24"/>
        </w:rPr>
        <w:t xml:space="preserve">longevity of </w:t>
      </w:r>
      <w:r>
        <w:rPr>
          <w:rFonts w:ascii="Times New Roman" w:hAnsi="Times New Roman" w:cs="Times New Roman"/>
          <w:sz w:val="24"/>
          <w:szCs w:val="24"/>
        </w:rPr>
        <w:t xml:space="preserve">the </w:t>
      </w:r>
      <w:r w:rsidRPr="00600278">
        <w:rPr>
          <w:rFonts w:ascii="Times New Roman" w:hAnsi="Times New Roman" w:cs="Times New Roman"/>
          <w:sz w:val="24"/>
          <w:szCs w:val="24"/>
        </w:rPr>
        <w:t>species, which is approximately 150 yrs.</w:t>
      </w:r>
    </w:p>
    <w:p w14:paraId="46D203E0" w14:textId="77777777" w:rsidR="004A228B" w:rsidRDefault="004A228B" w:rsidP="004A228B">
      <w:pPr>
        <w:pStyle w:val="NoSpacing"/>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Although live-collected geoduck often doubles the length of the observational record in the coastal NEP (Black et al., 2009), longer-term perspectives on SST are needed. NEP SSTs vary at low frequencies and are characterized by rapid regime shifts associated with the restructuring of marine ecosystem species composition, food web structure, and energy flows (Clark et al., 1999; Hare et al., 1999; Chavez et al., 2003) while also synchronous with drought, snowpack, and fire frequency in western North America (Mote, 2006; </w:t>
      </w:r>
      <w:proofErr w:type="spellStart"/>
      <w:r>
        <w:rPr>
          <w:rFonts w:ascii="Times New Roman" w:hAnsi="Times New Roman" w:cs="Times New Roman"/>
          <w:sz w:val="24"/>
          <w:szCs w:val="24"/>
        </w:rPr>
        <w:t>Kitzberger</w:t>
      </w:r>
      <w:proofErr w:type="spellEnd"/>
      <w:r>
        <w:rPr>
          <w:rFonts w:ascii="Times New Roman" w:hAnsi="Times New Roman" w:cs="Times New Roman"/>
          <w:sz w:val="24"/>
          <w:szCs w:val="24"/>
        </w:rPr>
        <w:t xml:space="preserve"> et al., 2007; </w:t>
      </w:r>
      <w:proofErr w:type="spellStart"/>
      <w:r w:rsidRPr="005F603F">
        <w:rPr>
          <w:rFonts w:ascii="Times New Roman" w:hAnsi="Times New Roman" w:cs="Times New Roman"/>
          <w:sz w:val="24"/>
          <w:szCs w:val="24"/>
        </w:rPr>
        <w:t>Berkelhammer</w:t>
      </w:r>
      <w:proofErr w:type="spellEnd"/>
      <w:r>
        <w:rPr>
          <w:rFonts w:ascii="Times New Roman" w:hAnsi="Times New Roman" w:cs="Times New Roman"/>
          <w:sz w:val="24"/>
          <w:szCs w:val="24"/>
        </w:rPr>
        <w:t xml:space="preserve">, 2019). On even broader spatial scales, NEP SSTs have linkages to variability in </w:t>
      </w:r>
      <w:r w:rsidRPr="00CA24BD">
        <w:rPr>
          <w:rFonts w:ascii="Times New Roman" w:hAnsi="Times New Roman" w:cs="Times New Roman"/>
          <w:sz w:val="24"/>
          <w:szCs w:val="24"/>
        </w:rPr>
        <w:t>global</w:t>
      </w:r>
      <w:r>
        <w:rPr>
          <w:rFonts w:ascii="Times New Roman" w:hAnsi="Times New Roman" w:cs="Times New Roman"/>
          <w:sz w:val="24"/>
          <w:szCs w:val="24"/>
        </w:rPr>
        <w:t>-scale</w:t>
      </w:r>
      <w:r w:rsidRPr="00CA24BD">
        <w:rPr>
          <w:rFonts w:ascii="Times New Roman" w:hAnsi="Times New Roman" w:cs="Times New Roman"/>
          <w:sz w:val="24"/>
          <w:szCs w:val="24"/>
        </w:rPr>
        <w:t xml:space="preserve"> temperature</w:t>
      </w:r>
      <w:r>
        <w:rPr>
          <w:rFonts w:ascii="Times New Roman" w:hAnsi="Times New Roman" w:cs="Times New Roman"/>
          <w:sz w:val="24"/>
          <w:szCs w:val="24"/>
        </w:rPr>
        <w:t xml:space="preserve"> patterns</w:t>
      </w:r>
      <w:r w:rsidRPr="00CA24BD">
        <w:rPr>
          <w:rFonts w:ascii="Times New Roman" w:hAnsi="Times New Roman" w:cs="Times New Roman"/>
          <w:sz w:val="24"/>
          <w:szCs w:val="24"/>
        </w:rPr>
        <w:t xml:space="preserve"> (</w:t>
      </w:r>
      <w:proofErr w:type="spellStart"/>
      <w:r w:rsidRPr="00CA24BD">
        <w:rPr>
          <w:rFonts w:ascii="Times New Roman" w:hAnsi="Times New Roman" w:cs="Times New Roman"/>
          <w:sz w:val="24"/>
          <w:szCs w:val="24"/>
        </w:rPr>
        <w:t>Meehl</w:t>
      </w:r>
      <w:proofErr w:type="spellEnd"/>
      <w:r w:rsidRPr="00CA24BD">
        <w:rPr>
          <w:rFonts w:ascii="Times New Roman" w:hAnsi="Times New Roman" w:cs="Times New Roman"/>
          <w:sz w:val="24"/>
          <w:szCs w:val="24"/>
        </w:rPr>
        <w:t xml:space="preserve"> et al., 2011; </w:t>
      </w:r>
      <w:proofErr w:type="spellStart"/>
      <w:r w:rsidRPr="00CA24BD">
        <w:rPr>
          <w:rFonts w:ascii="Times New Roman" w:hAnsi="Times New Roman" w:cs="Times New Roman"/>
          <w:sz w:val="24"/>
          <w:szCs w:val="24"/>
        </w:rPr>
        <w:t>Meehl</w:t>
      </w:r>
      <w:proofErr w:type="spellEnd"/>
      <w:r w:rsidRPr="00CA24BD">
        <w:rPr>
          <w:rFonts w:ascii="Times New Roman" w:hAnsi="Times New Roman" w:cs="Times New Roman"/>
          <w:sz w:val="24"/>
          <w:szCs w:val="24"/>
        </w:rPr>
        <w:t xml:space="preserve"> et al., 2013; England et al., 2014; Thompson et al., 2015; Yin et al., 2018)</w:t>
      </w:r>
      <w:r>
        <w:rPr>
          <w:rFonts w:ascii="Times New Roman" w:hAnsi="Times New Roman" w:cs="Times New Roman"/>
          <w:sz w:val="24"/>
          <w:szCs w:val="24"/>
        </w:rPr>
        <w:t xml:space="preserve">. Given the importance of NEP SSTs, there have </w:t>
      </w:r>
      <w:r w:rsidRPr="00CA24BD">
        <w:rPr>
          <w:rFonts w:ascii="Times New Roman" w:hAnsi="Times New Roman" w:cs="Times New Roman"/>
          <w:sz w:val="24"/>
          <w:szCs w:val="24"/>
        </w:rPr>
        <w:t xml:space="preserve">been </w:t>
      </w:r>
      <w:r>
        <w:rPr>
          <w:rFonts w:ascii="Times New Roman" w:hAnsi="Times New Roman" w:cs="Times New Roman"/>
          <w:sz w:val="24"/>
          <w:szCs w:val="24"/>
        </w:rPr>
        <w:t xml:space="preserve">numerous </w:t>
      </w:r>
      <w:r w:rsidRPr="00CA24BD">
        <w:rPr>
          <w:rFonts w:ascii="Times New Roman" w:hAnsi="Times New Roman" w:cs="Times New Roman"/>
          <w:sz w:val="24"/>
          <w:szCs w:val="24"/>
        </w:rPr>
        <w:t>attempt</w:t>
      </w:r>
      <w:r>
        <w:rPr>
          <w:rFonts w:ascii="Times New Roman" w:hAnsi="Times New Roman" w:cs="Times New Roman"/>
          <w:sz w:val="24"/>
          <w:szCs w:val="24"/>
        </w:rPr>
        <w:t xml:space="preserve">s to reconstruct its longer-term history, largely from tree-ring data, </w:t>
      </w:r>
      <w:r w:rsidRPr="00CA24BD">
        <w:rPr>
          <w:rFonts w:ascii="Times New Roman" w:hAnsi="Times New Roman" w:cs="Times New Roman"/>
          <w:sz w:val="24"/>
          <w:szCs w:val="24"/>
        </w:rPr>
        <w:t>but these histories poorly agree with one another prior to the twentieth century</w:t>
      </w:r>
      <w:r>
        <w:rPr>
          <w:rFonts w:ascii="Times New Roman" w:hAnsi="Times New Roman" w:cs="Times New Roman"/>
          <w:sz w:val="24"/>
          <w:szCs w:val="24"/>
        </w:rPr>
        <w:t>, leaving considerable uncertainty regarding pre-industrial ranges of climate variability</w:t>
      </w:r>
      <w:r w:rsidRPr="00CA24BD">
        <w:rPr>
          <w:rFonts w:ascii="Times New Roman" w:hAnsi="Times New Roman" w:cs="Times New Roman"/>
          <w:sz w:val="24"/>
          <w:szCs w:val="24"/>
        </w:rPr>
        <w:t xml:space="preserve"> (</w:t>
      </w:r>
      <w:proofErr w:type="spellStart"/>
      <w:r w:rsidRPr="00CA24BD">
        <w:rPr>
          <w:rFonts w:ascii="Times New Roman" w:hAnsi="Times New Roman" w:cs="Times New Roman"/>
          <w:sz w:val="24"/>
          <w:szCs w:val="24"/>
        </w:rPr>
        <w:t>Kipfmueller</w:t>
      </w:r>
      <w:proofErr w:type="spellEnd"/>
      <w:r w:rsidRPr="00CA24BD">
        <w:rPr>
          <w:rFonts w:ascii="Times New Roman" w:hAnsi="Times New Roman" w:cs="Times New Roman"/>
          <w:sz w:val="24"/>
          <w:szCs w:val="24"/>
        </w:rPr>
        <w:t xml:space="preserve"> et al., 2012</w:t>
      </w:r>
      <w:r>
        <w:rPr>
          <w:rFonts w:ascii="Times New Roman" w:hAnsi="Times New Roman" w:cs="Times New Roman"/>
          <w:sz w:val="24"/>
          <w:szCs w:val="24"/>
        </w:rPr>
        <w:t xml:space="preserve">; </w:t>
      </w:r>
      <w:r w:rsidRPr="00CA24BD">
        <w:rPr>
          <w:rFonts w:ascii="Times New Roman" w:hAnsi="Times New Roman" w:cs="Times New Roman"/>
          <w:sz w:val="24"/>
          <w:szCs w:val="24"/>
        </w:rPr>
        <w:t>Newman et al., 2016; Henley, 2017).</w:t>
      </w:r>
    </w:p>
    <w:p w14:paraId="12BF650D" w14:textId="01EB8703" w:rsidR="00055FBD" w:rsidRDefault="004A228B" w:rsidP="004A228B">
      <w:pPr>
        <w:pStyle w:val="NoSpacing"/>
        <w:spacing w:after="160" w:line="360" w:lineRule="auto"/>
        <w:rPr>
          <w:rFonts w:ascii="Times New Roman" w:hAnsi="Times New Roman" w:cs="Times New Roman"/>
          <w:sz w:val="24"/>
          <w:szCs w:val="24"/>
        </w:rPr>
      </w:pPr>
      <w:r w:rsidRPr="00600278">
        <w:rPr>
          <w:rFonts w:ascii="Times New Roman" w:hAnsi="Times New Roman" w:cs="Times New Roman"/>
          <w:sz w:val="24"/>
          <w:szCs w:val="24"/>
        </w:rPr>
        <w:t xml:space="preserve">Here, we </w:t>
      </w:r>
      <w:r>
        <w:rPr>
          <w:rFonts w:ascii="Times New Roman" w:hAnsi="Times New Roman" w:cs="Times New Roman"/>
          <w:sz w:val="24"/>
          <w:szCs w:val="24"/>
        </w:rPr>
        <w:t xml:space="preserve">use growth-increment widths of </w:t>
      </w:r>
      <w:r w:rsidRPr="00600278">
        <w:rPr>
          <w:rFonts w:ascii="Times New Roman" w:hAnsi="Times New Roman" w:cs="Times New Roman"/>
          <w:sz w:val="24"/>
          <w:szCs w:val="24"/>
        </w:rPr>
        <w:t xml:space="preserve">live- and dead-collected </w:t>
      </w:r>
      <w:r>
        <w:rPr>
          <w:rFonts w:ascii="Times New Roman" w:hAnsi="Times New Roman" w:cs="Times New Roman"/>
          <w:sz w:val="24"/>
          <w:szCs w:val="24"/>
        </w:rPr>
        <w:t>Pacific geoduck (</w:t>
      </w:r>
      <w:r w:rsidRPr="004E07F7">
        <w:rPr>
          <w:rFonts w:ascii="Times New Roman" w:hAnsi="Times New Roman"/>
          <w:i/>
          <w:sz w:val="24"/>
        </w:rPr>
        <w:t>Panopea generosa</w:t>
      </w:r>
      <w:r>
        <w:rPr>
          <w:rFonts w:ascii="Times New Roman" w:hAnsi="Times New Roman" w:cs="Times New Roman"/>
          <w:sz w:val="24"/>
          <w:szCs w:val="24"/>
        </w:rPr>
        <w:t>) to construct the first marine-based, multicentennial, annually resolved, and exactly dated archive of SST in the NEP. The crossdated</w:t>
      </w:r>
      <w:r w:rsidRPr="00600278">
        <w:rPr>
          <w:rFonts w:ascii="Times New Roman" w:hAnsi="Times New Roman" w:cs="Times New Roman"/>
          <w:sz w:val="24"/>
          <w:szCs w:val="24"/>
        </w:rPr>
        <w:t xml:space="preserve"> chronology </w:t>
      </w:r>
      <w:r>
        <w:rPr>
          <w:rFonts w:ascii="Times New Roman" w:hAnsi="Times New Roman" w:cs="Times New Roman"/>
          <w:sz w:val="24"/>
          <w:szCs w:val="24"/>
        </w:rPr>
        <w:t>continuously spans 1725</w:t>
      </w:r>
      <w:r>
        <w:rPr>
          <w:sz w:val="24"/>
          <w:szCs w:val="24"/>
        </w:rPr>
        <w:t>–</w:t>
      </w:r>
      <w:r>
        <w:rPr>
          <w:rFonts w:ascii="Times New Roman" w:hAnsi="Times New Roman" w:cs="Times New Roman"/>
          <w:sz w:val="24"/>
          <w:szCs w:val="24"/>
        </w:rPr>
        <w:t xml:space="preserve">2008 and also contains well-replicated, radiocarbon-dated segments that in combination span 58% of the last 1500 years. </w:t>
      </w:r>
      <w:r w:rsidRPr="00600278">
        <w:rPr>
          <w:rFonts w:ascii="Times New Roman" w:hAnsi="Times New Roman" w:cs="Times New Roman"/>
          <w:sz w:val="24"/>
          <w:szCs w:val="24"/>
        </w:rPr>
        <w:t xml:space="preserve">We explore ways to preserve not only the high-frequency variability inherent in </w:t>
      </w:r>
      <w:r>
        <w:rPr>
          <w:rFonts w:ascii="Times New Roman" w:hAnsi="Times New Roman" w:cs="Times New Roman"/>
          <w:sz w:val="24"/>
          <w:szCs w:val="24"/>
        </w:rPr>
        <w:t xml:space="preserve">the </w:t>
      </w:r>
      <w:r w:rsidRPr="00600278">
        <w:rPr>
          <w:rFonts w:ascii="Times New Roman" w:hAnsi="Times New Roman" w:cs="Times New Roman"/>
          <w:sz w:val="24"/>
          <w:szCs w:val="24"/>
        </w:rPr>
        <w:t>crossdated chronologies, but also use the</w:t>
      </w:r>
      <w:r>
        <w:rPr>
          <w:rFonts w:ascii="Times New Roman" w:hAnsi="Times New Roman" w:cs="Times New Roman"/>
          <w:sz w:val="24"/>
          <w:szCs w:val="24"/>
        </w:rPr>
        <w:t xml:space="preserve"> robust</w:t>
      </w:r>
      <w:r w:rsidRPr="00600278">
        <w:rPr>
          <w:rFonts w:ascii="Times New Roman" w:hAnsi="Times New Roman" w:cs="Times New Roman"/>
          <w:sz w:val="24"/>
          <w:szCs w:val="24"/>
        </w:rPr>
        <w:t xml:space="preserve"> replication and temporal depth of the sample</w:t>
      </w:r>
      <w:r>
        <w:rPr>
          <w:rFonts w:ascii="Times New Roman" w:hAnsi="Times New Roman" w:cs="Times New Roman"/>
          <w:sz w:val="24"/>
          <w:szCs w:val="24"/>
        </w:rPr>
        <w:t xml:space="preserve"> population</w:t>
      </w:r>
      <w:r w:rsidRPr="00600278">
        <w:rPr>
          <w:rFonts w:ascii="Times New Roman" w:hAnsi="Times New Roman" w:cs="Times New Roman"/>
          <w:sz w:val="24"/>
          <w:szCs w:val="24"/>
        </w:rPr>
        <w:t xml:space="preserve"> to preserve low-frequency variability. In so doing, we develop a</w:t>
      </w:r>
      <w:r>
        <w:rPr>
          <w:rFonts w:ascii="Times New Roman" w:hAnsi="Times New Roman" w:cs="Times New Roman"/>
          <w:sz w:val="24"/>
          <w:szCs w:val="24"/>
        </w:rPr>
        <w:t xml:space="preserve"> reconstruction</w:t>
      </w:r>
      <w:r w:rsidRPr="00600278">
        <w:rPr>
          <w:rFonts w:ascii="Times New Roman" w:hAnsi="Times New Roman" w:cs="Times New Roman"/>
          <w:sz w:val="24"/>
          <w:szCs w:val="24"/>
        </w:rPr>
        <w:t xml:space="preserve"> of regional </w:t>
      </w:r>
      <w:r>
        <w:rPr>
          <w:rFonts w:ascii="Times New Roman" w:hAnsi="Times New Roman" w:cs="Times New Roman"/>
          <w:sz w:val="24"/>
          <w:szCs w:val="24"/>
        </w:rPr>
        <w:t>SSTs</w:t>
      </w:r>
      <w:r w:rsidRPr="00600278">
        <w:rPr>
          <w:rFonts w:ascii="Times New Roman" w:hAnsi="Times New Roman" w:cs="Times New Roman"/>
          <w:sz w:val="24"/>
          <w:szCs w:val="24"/>
        </w:rPr>
        <w:t xml:space="preserve"> along the B</w:t>
      </w:r>
      <w:r>
        <w:rPr>
          <w:rFonts w:ascii="Times New Roman" w:hAnsi="Times New Roman" w:cs="Times New Roman"/>
          <w:sz w:val="24"/>
          <w:szCs w:val="24"/>
        </w:rPr>
        <w:t>ritish Columbia, Canada</w:t>
      </w:r>
      <w:r w:rsidRPr="00600278">
        <w:rPr>
          <w:rFonts w:ascii="Times New Roman" w:hAnsi="Times New Roman" w:cs="Times New Roman"/>
          <w:sz w:val="24"/>
          <w:szCs w:val="24"/>
        </w:rPr>
        <w:t xml:space="preserve"> coast</w:t>
      </w:r>
      <w:r>
        <w:rPr>
          <w:rFonts w:ascii="Times New Roman" w:hAnsi="Times New Roman" w:cs="Times New Roman"/>
          <w:sz w:val="24"/>
          <w:szCs w:val="24"/>
        </w:rPr>
        <w:t xml:space="preserve"> to address pre-1900 SST variability and evaluate the magnitude of 19</w:t>
      </w:r>
      <w:r w:rsidRPr="00C11F21">
        <w:rPr>
          <w:rFonts w:ascii="Times New Roman" w:hAnsi="Times New Roman" w:cs="Times New Roman"/>
          <w:sz w:val="24"/>
          <w:szCs w:val="24"/>
          <w:vertAlign w:val="superscript"/>
        </w:rPr>
        <w:t>th</w:t>
      </w:r>
      <w:r>
        <w:rPr>
          <w:rFonts w:ascii="Times New Roman" w:hAnsi="Times New Roman" w:cs="Times New Roman"/>
          <w:sz w:val="24"/>
          <w:szCs w:val="24"/>
        </w:rPr>
        <w:t xml:space="preserve"> and 20</w:t>
      </w:r>
      <w:r w:rsidRPr="00C11F21">
        <w:rPr>
          <w:rFonts w:ascii="Times New Roman" w:hAnsi="Times New Roman" w:cs="Times New Roman"/>
          <w:sz w:val="24"/>
          <w:szCs w:val="24"/>
          <w:vertAlign w:val="superscript"/>
        </w:rPr>
        <w:t>th</w:t>
      </w:r>
      <w:r>
        <w:rPr>
          <w:rFonts w:ascii="Times New Roman" w:hAnsi="Times New Roman" w:cs="Times New Roman"/>
          <w:sz w:val="24"/>
          <w:szCs w:val="24"/>
        </w:rPr>
        <w:t xml:space="preserve"> century warming</w:t>
      </w:r>
      <w:r w:rsidRPr="00600278">
        <w:rPr>
          <w:rFonts w:ascii="Times New Roman" w:hAnsi="Times New Roman" w:cs="Times New Roman"/>
          <w:sz w:val="24"/>
          <w:szCs w:val="24"/>
        </w:rPr>
        <w:t xml:space="preserve">. </w:t>
      </w:r>
      <w:r w:rsidR="00055FBD" w:rsidRPr="00600278">
        <w:rPr>
          <w:rFonts w:ascii="Times New Roman" w:hAnsi="Times New Roman" w:cs="Times New Roman"/>
          <w:sz w:val="24"/>
          <w:szCs w:val="24"/>
        </w:rPr>
        <w:t xml:space="preserve"> </w:t>
      </w:r>
    </w:p>
    <w:p w14:paraId="2C6BC89B" w14:textId="251873DE" w:rsidR="00FA179B" w:rsidRDefault="008964AD" w:rsidP="00251345">
      <w:pPr>
        <w:pStyle w:val="Heading2"/>
      </w:pPr>
      <w:bookmarkStart w:id="43" w:name="_Toc118026845"/>
      <w:r>
        <w:t>A.3.</w:t>
      </w:r>
      <w:r>
        <w:tab/>
      </w:r>
      <w:r w:rsidR="00055FBD" w:rsidRPr="00AE16B6">
        <w:t>Materials and Methods</w:t>
      </w:r>
      <w:bookmarkEnd w:id="43"/>
    </w:p>
    <w:p w14:paraId="3621D5FA" w14:textId="77777777" w:rsidR="00251345" w:rsidRPr="00251345" w:rsidRDefault="00251345" w:rsidP="00251345"/>
    <w:p w14:paraId="55A417DE" w14:textId="13348122" w:rsidR="004A051A" w:rsidRPr="004A051A" w:rsidRDefault="008964AD" w:rsidP="004A051A">
      <w:pPr>
        <w:pStyle w:val="Heading3"/>
      </w:pPr>
      <w:bookmarkStart w:id="44" w:name="_Toc118026846"/>
      <w:r w:rsidRPr="008964AD">
        <w:lastRenderedPageBreak/>
        <w:t>A.3</w:t>
      </w:r>
      <w:r w:rsidR="00055FBD" w:rsidRPr="008964AD">
        <w:t>.1</w:t>
      </w:r>
      <w:r>
        <w:tab/>
      </w:r>
      <w:r w:rsidR="00055FBD" w:rsidRPr="008964AD">
        <w:t>Sample Collection and Preparation</w:t>
      </w:r>
      <w:bookmarkEnd w:id="44"/>
    </w:p>
    <w:p w14:paraId="419C07FF" w14:textId="77777777" w:rsidR="000D6F1B" w:rsidRPr="000D6F1B" w:rsidRDefault="000D6F1B" w:rsidP="000D6F1B"/>
    <w:p w14:paraId="58A8BA8E" w14:textId="7C2922BB" w:rsidR="00F3729F" w:rsidRDefault="004A228B" w:rsidP="0031644C">
      <w:pPr>
        <w:pStyle w:val="Caption"/>
        <w:spacing w:line="360" w:lineRule="auto"/>
        <w:rPr>
          <w:i w:val="0"/>
          <w:iCs w:val="0"/>
          <w:color w:val="auto"/>
          <w:sz w:val="20"/>
          <w:szCs w:val="20"/>
        </w:rPr>
      </w:pPr>
      <w:bookmarkStart w:id="45" w:name="_Toc111032203"/>
      <w:r w:rsidRPr="004A228B">
        <w:rPr>
          <w:i w:val="0"/>
          <w:iCs w:val="0"/>
          <w:color w:val="auto"/>
          <w:sz w:val="24"/>
          <w:szCs w:val="24"/>
        </w:rPr>
        <w:t>A Pacific geoduck growth-increment width chronology had been previously developed using live-collected samples from the Tree Nob Islands in northern British Columbia (</w:t>
      </w:r>
      <w:r w:rsidR="00F422DB">
        <w:rPr>
          <w:i w:val="0"/>
          <w:iCs w:val="0"/>
          <w:color w:val="auto"/>
          <w:sz w:val="24"/>
          <w:szCs w:val="24"/>
        </w:rPr>
        <w:t>Fig</w:t>
      </w:r>
      <w:r w:rsidRPr="004A228B">
        <w:rPr>
          <w:i w:val="0"/>
          <w:iCs w:val="0"/>
          <w:color w:val="auto"/>
          <w:sz w:val="24"/>
          <w:szCs w:val="24"/>
        </w:rPr>
        <w:t xml:space="preserve"> </w:t>
      </w:r>
      <w:r w:rsidR="00F422DB">
        <w:rPr>
          <w:i w:val="0"/>
          <w:iCs w:val="0"/>
          <w:color w:val="auto"/>
          <w:sz w:val="24"/>
          <w:szCs w:val="24"/>
        </w:rPr>
        <w:t>A.</w:t>
      </w:r>
      <w:r w:rsidRPr="004A228B">
        <w:rPr>
          <w:i w:val="0"/>
          <w:iCs w:val="0"/>
          <w:color w:val="auto"/>
          <w:sz w:val="24"/>
          <w:szCs w:val="24"/>
        </w:rPr>
        <w:t>1; Black et al., 2009). Given the consistently great longevity of live-collected samples at this site, strong relationship with SST, and presence of dead shell on the ocean floor, Tree Nob was chosen as an ideal site for developing an extended chronology with dead-collected material. On June 26, 2018, professional divers from Trident Biologicals, Nanaimo, BC, Canada, excavated a pit approximately 2 m wide and 2 m deep at approximately 10 m depth at 54°13'2.53"N, 130°47'21.59"W (</w:t>
      </w:r>
      <w:r w:rsidR="00F422DB">
        <w:rPr>
          <w:i w:val="0"/>
          <w:iCs w:val="0"/>
          <w:color w:val="auto"/>
          <w:sz w:val="24"/>
          <w:szCs w:val="24"/>
        </w:rPr>
        <w:t>Fig</w:t>
      </w:r>
      <w:r w:rsidRPr="004A228B">
        <w:rPr>
          <w:i w:val="0"/>
          <w:iCs w:val="0"/>
          <w:color w:val="auto"/>
          <w:sz w:val="24"/>
          <w:szCs w:val="24"/>
        </w:rPr>
        <w:t xml:space="preserve"> </w:t>
      </w:r>
      <w:r w:rsidR="00F422DB">
        <w:rPr>
          <w:i w:val="0"/>
          <w:iCs w:val="0"/>
          <w:color w:val="auto"/>
          <w:sz w:val="24"/>
          <w:szCs w:val="24"/>
        </w:rPr>
        <w:t>A.</w:t>
      </w:r>
      <w:r w:rsidRPr="004A228B">
        <w:rPr>
          <w:i w:val="0"/>
          <w:iCs w:val="0"/>
          <w:color w:val="auto"/>
          <w:sz w:val="24"/>
          <w:szCs w:val="24"/>
        </w:rPr>
        <w:t xml:space="preserve">1). A Venturi device was employed to move large quantities of sediment while geoduck shells were manually collected. Due to the instability of the bottom sediments, shells often slid from their original locations before they could be collected, complicating efforts to maintain stratigraphic order of the samples. Approximately 500 shells were gathered, occurring in various </w:t>
      </w:r>
      <w:proofErr w:type="spellStart"/>
      <w:r w:rsidRPr="004A228B">
        <w:rPr>
          <w:i w:val="0"/>
          <w:iCs w:val="0"/>
          <w:color w:val="auto"/>
          <w:sz w:val="24"/>
          <w:szCs w:val="24"/>
        </w:rPr>
        <w:t>taphonomic</w:t>
      </w:r>
      <w:proofErr w:type="spellEnd"/>
      <w:r w:rsidRPr="004A228B">
        <w:rPr>
          <w:i w:val="0"/>
          <w:iCs w:val="0"/>
          <w:color w:val="auto"/>
          <w:sz w:val="24"/>
          <w:szCs w:val="24"/>
        </w:rPr>
        <w:t xml:space="preserve"> states from highly preserved with a complete periostracum to heavily eroded with a relatively friable, “chalky” shell texture. In a small percentage (&lt; 5%) valves remained attached by an intact ligament, but the vast majority were single valves assumed to be unique individuals.</w:t>
      </w:r>
      <w:bookmarkEnd w:id="45"/>
    </w:p>
    <w:p w14:paraId="2D0A69DE" w14:textId="39B13801" w:rsidR="004A051A" w:rsidRDefault="00055FBD" w:rsidP="00055FBD">
      <w:pPr>
        <w:spacing w:after="160" w:line="360" w:lineRule="auto"/>
        <w:rPr>
          <w:rFonts w:ascii="Calibri" w:hAnsi="Calibri"/>
          <w:noProof/>
          <w:sz w:val="22"/>
          <w:szCs w:val="22"/>
        </w:rPr>
      </w:pPr>
      <w:r w:rsidRPr="002934CD">
        <w:t xml:space="preserve">The length (posterior to anterior), height (dorsal to ventral), width (shell margin to outer shell apex), and weight (mass in grams) of each valve was measured. We also </w:t>
      </w:r>
      <w:r>
        <w:t>used</w:t>
      </w:r>
      <w:r w:rsidRPr="002934CD">
        <w:t xml:space="preserve"> a subjective 5-level classification system for recording the general states of bioerosion, shell margin deterioration, and periostracum of each shell as potential proxy measures of shell antiquity (Butler et al., 2020).</w:t>
      </w:r>
      <w:r w:rsidRPr="002934CD">
        <w:rPr>
          <w:rFonts w:ascii="Calibri" w:hAnsi="Calibri"/>
          <w:noProof/>
          <w:sz w:val="22"/>
          <w:szCs w:val="22"/>
        </w:rPr>
        <w:t xml:space="preserve"> </w:t>
      </w:r>
    </w:p>
    <w:p w14:paraId="12DA3814" w14:textId="75B8FDBE" w:rsidR="00420226" w:rsidRDefault="0031644C" w:rsidP="0031644C">
      <w:pPr>
        <w:spacing w:after="160" w:line="360" w:lineRule="auto"/>
        <w:rPr>
          <w:rFonts w:ascii="Calibri" w:hAnsi="Calibri"/>
          <w:noProof/>
          <w:sz w:val="22"/>
          <w:szCs w:val="22"/>
        </w:rPr>
      </w:pPr>
      <w:r w:rsidRPr="002934CD">
        <w:t xml:space="preserve">The length (posterior to anterior), height (dorsal to ventral), width (shell margin to outer shell apex), and weight (mass in grams) of each valve was measured. We also </w:t>
      </w:r>
      <w:r>
        <w:t>used</w:t>
      </w:r>
      <w:r w:rsidRPr="002934CD">
        <w:t xml:space="preserve"> a subjective 5-level classification system for recording the general states of bioerosion, shell margin deterioration, and periostracum of each shell as potential proxy measures of shell antiquity (Butler et al., 2020).</w:t>
      </w:r>
      <w:r w:rsidRPr="002934CD">
        <w:rPr>
          <w:rFonts w:ascii="Calibri" w:hAnsi="Calibri"/>
          <w:noProof/>
          <w:sz w:val="22"/>
          <w:szCs w:val="22"/>
        </w:rPr>
        <w:t xml:space="preserve"> </w:t>
      </w:r>
    </w:p>
    <w:p w14:paraId="0ECFE1F0" w14:textId="1C385F6A" w:rsidR="008245EF" w:rsidRDefault="00C10213" w:rsidP="008245EF">
      <w:pPr>
        <w:spacing w:after="160" w:line="360" w:lineRule="auto"/>
      </w:pPr>
      <w:r>
        <w:rPr>
          <w:rFonts w:ascii="Calibri" w:hAnsi="Calibri"/>
          <w:noProof/>
          <w:sz w:val="22"/>
          <w:szCs w:val="22"/>
        </w:rPr>
        <w:lastRenderedPageBreak/>
        <mc:AlternateContent>
          <mc:Choice Requires="wpg">
            <w:drawing>
              <wp:anchor distT="0" distB="0" distL="114300" distR="114300" simplePos="0" relativeHeight="251697152" behindDoc="0" locked="0" layoutInCell="1" allowOverlap="1" wp14:anchorId="1316FE0B" wp14:editId="176FD81B">
                <wp:simplePos x="0" y="0"/>
                <wp:positionH relativeFrom="margin">
                  <wp:posOffset>0</wp:posOffset>
                </wp:positionH>
                <wp:positionV relativeFrom="paragraph">
                  <wp:posOffset>5938</wp:posOffset>
                </wp:positionV>
                <wp:extent cx="5943600" cy="3455719"/>
                <wp:effectExtent l="0" t="0" r="0" b="0"/>
                <wp:wrapSquare wrapText="bothSides"/>
                <wp:docPr id="573" name="Group 573"/>
                <wp:cNvGraphicFramePr/>
                <a:graphic xmlns:a="http://schemas.openxmlformats.org/drawingml/2006/main">
                  <a:graphicData uri="http://schemas.microsoft.com/office/word/2010/wordprocessingGroup">
                    <wpg:wgp>
                      <wpg:cNvGrpSpPr/>
                      <wpg:grpSpPr>
                        <a:xfrm>
                          <a:off x="0" y="0"/>
                          <a:ext cx="5943600" cy="3455719"/>
                          <a:chOff x="0" y="0"/>
                          <a:chExt cx="5943600" cy="3455719"/>
                        </a:xfrm>
                      </wpg:grpSpPr>
                      <wps:wsp>
                        <wps:cNvPr id="572" name="Text Box 2"/>
                        <wps:cNvSpPr txBox="1">
                          <a:spLocks noChangeArrowheads="1"/>
                        </wps:cNvSpPr>
                        <wps:spPr bwMode="auto">
                          <a:xfrm>
                            <a:off x="17253" y="2881031"/>
                            <a:ext cx="5925820" cy="574688"/>
                          </a:xfrm>
                          <a:prstGeom prst="rect">
                            <a:avLst/>
                          </a:prstGeom>
                          <a:solidFill>
                            <a:srgbClr val="FFFFFF"/>
                          </a:solidFill>
                          <a:ln w="9525">
                            <a:noFill/>
                            <a:miter lim="800000"/>
                            <a:headEnd/>
                            <a:tailEnd/>
                          </a:ln>
                        </wps:spPr>
                        <wps:txbx>
                          <w:txbxContent>
                            <w:p w14:paraId="45476079" w14:textId="52187256" w:rsidR="00C10213" w:rsidRDefault="00C10213">
                              <w:r>
                                <w:rPr>
                                  <w:sz w:val="20"/>
                                  <w:szCs w:val="20"/>
                                </w:rPr>
                                <w:t xml:space="preserve">Figure A.1. </w:t>
                              </w:r>
                              <w:r w:rsidRPr="00042E49">
                                <w:rPr>
                                  <w:sz w:val="20"/>
                                  <w:szCs w:val="20"/>
                                </w:rPr>
                                <w:t xml:space="preserve">Site map and geoduck sample </w:t>
                              </w:r>
                              <w:proofErr w:type="spellStart"/>
                              <w:r w:rsidRPr="00042E49">
                                <w:rPr>
                                  <w:sz w:val="20"/>
                                  <w:szCs w:val="20"/>
                                </w:rPr>
                                <w:t>lmage</w:t>
                              </w:r>
                              <w:proofErr w:type="spellEnd"/>
                              <w:r w:rsidRPr="00042E49">
                                <w:rPr>
                                  <w:sz w:val="20"/>
                                  <w:szCs w:val="20"/>
                                </w:rPr>
                                <w:t>. a: Locations of Tree Nob geoduck collection site and a nearby SST and SSS instrumental station at Langara Island. b: Image of geoduck hinge with two measurement axes overlaid</w:t>
                              </w:r>
                            </w:p>
                          </w:txbxContent>
                        </wps:txbx>
                        <wps:bodyPr rot="0" vert="horz" wrap="square" lIns="91440" tIns="45720" rIns="91440" bIns="45720" anchor="t" anchorCtr="0">
                          <a:noAutofit/>
                        </wps:bodyPr>
                      </wps:wsp>
                      <pic:pic xmlns:pic="http://schemas.openxmlformats.org/drawingml/2006/picture">
                        <pic:nvPicPr>
                          <pic:cNvPr id="9" name="Picture 9" descr="Map&#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wpg:wgp>
                  </a:graphicData>
                </a:graphic>
                <wp14:sizeRelV relativeFrom="margin">
                  <wp14:pctHeight>0</wp14:pctHeight>
                </wp14:sizeRelV>
              </wp:anchor>
            </w:drawing>
          </mc:Choice>
          <mc:Fallback>
            <w:pict>
              <v:group w14:anchorId="1316FE0B" id="Group 573" o:spid="_x0000_s1026" style="position:absolute;margin-left:0;margin-top:.45pt;width:468pt;height:272.1pt;z-index:251697152;mso-position-horizontal-relative:margin;mso-height-relative:margin" coordsize="59436,345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">
                <v:shapetype id="_x0000_t202" coordsize="21600,21600" o:spt="202" path="m,l,21600r21600,l21600,xe">
                  <v:stroke joinstyle="miter"/>
                  <v:path gradientshapeok="t" o:connecttype="rect"/>
                </v:shapetype>
                <v:shape id="_x0000_s1027" type="#_x0000_t202" style="position:absolute;left:172;top:28810;width:59258;height:5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" stroked="f">
                  <v:textbox>
                    <w:txbxContent>
                      <w:p w14:paraId="45476079" w14:textId="52187256" w:rsidR="00C10213" w:rsidRDefault="00C10213">
                        <w:r>
                          <w:rPr>
                            <w:sz w:val="20"/>
                            <w:szCs w:val="20"/>
                          </w:rPr>
                          <w:t xml:space="preserve">Figure A.1. </w:t>
                        </w:r>
                        <w:r w:rsidRPr="00042E49">
                          <w:rPr>
                            <w:sz w:val="20"/>
                            <w:szCs w:val="20"/>
                          </w:rPr>
                          <w:t xml:space="preserve">Site map and geoduck sample </w:t>
                        </w:r>
                        <w:proofErr w:type="spellStart"/>
                        <w:r w:rsidRPr="00042E49">
                          <w:rPr>
                            <w:sz w:val="20"/>
                            <w:szCs w:val="20"/>
                          </w:rPr>
                          <w:t>lmage</w:t>
                        </w:r>
                        <w:proofErr w:type="spellEnd"/>
                        <w:r w:rsidRPr="00042E49">
                          <w:rPr>
                            <w:sz w:val="20"/>
                            <w:szCs w:val="20"/>
                          </w:rPr>
                          <w:t>. a: Locations of Tree Nob geoduck collection site and a nearby SST and SSS instrumental station at Langara Island. b: Image of geoduck hinge with two measurement axes overlaid</w:t>
                        </w:r>
                      </w:p>
                    </w:txbxContent>
                  </v:textbox>
                </v:shape>
                <v:shape id="Picture 9" o:spid="_x0000_s1028" type="#_x0000_t75" alt="Map&#10;&#10;Description automatically generated" style="position:absolute;width:59436;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">
                  <v:imagedata r:id="rId12" o:title="Map&#10;&#10;Description automatically generated"/>
                </v:shape>
                <w10:wrap type="square" anchorx="margin"/>
              </v:group>
            </w:pict>
          </mc:Fallback>
        </mc:AlternateContent>
      </w:r>
      <w:r w:rsidR="0031644C" w:rsidRPr="002934CD">
        <w:t xml:space="preserve">The methods for shell preparation and acetate peel preparation were adapted from Richardson (2001). A 2 cm transverse section containing the midline was cut from the dorsal to ventral margins of the valve. The valve section was then embedded in two-part </w:t>
      </w:r>
      <w:proofErr w:type="spellStart"/>
      <w:r w:rsidR="0031644C" w:rsidRPr="002934CD">
        <w:t>EpoxiCure</w:t>
      </w:r>
      <w:proofErr w:type="spellEnd"/>
      <w:r w:rsidR="0031644C" w:rsidRPr="002934CD">
        <w:t xml:space="preserve"> from Buhler (Lake Bluff, IL) within a silicone mold. The embedded sample was cut along the midline of the umbo (</w:t>
      </w:r>
      <w:proofErr w:type="spellStart"/>
      <w:r w:rsidR="0031644C" w:rsidRPr="002934CD">
        <w:t>Scourse</w:t>
      </w:r>
      <w:proofErr w:type="spellEnd"/>
      <w:r w:rsidR="0031644C" w:rsidRPr="002934CD">
        <w:t xml:space="preserve"> et al.</w:t>
      </w:r>
      <w:r w:rsidR="0031644C">
        <w:t>,</w:t>
      </w:r>
      <w:r w:rsidR="0031644C" w:rsidRPr="002934CD">
        <w:t xml:space="preserve"> 2006, </w:t>
      </w:r>
      <w:r w:rsidR="00F422DB">
        <w:t>Fig</w:t>
      </w:r>
      <w:r w:rsidR="0031644C" w:rsidRPr="002934CD">
        <w:t xml:space="preserve"> </w:t>
      </w:r>
      <w:r w:rsidR="00F422DB">
        <w:t>A.</w:t>
      </w:r>
      <w:r w:rsidR="0031644C" w:rsidRPr="002934CD">
        <w:t xml:space="preserve">2) with an </w:t>
      </w:r>
      <w:proofErr w:type="spellStart"/>
      <w:r w:rsidR="0031644C" w:rsidRPr="002934CD">
        <w:t>IsoMet</w:t>
      </w:r>
      <w:proofErr w:type="spellEnd"/>
      <w:r w:rsidR="0031644C" w:rsidRPr="002934CD">
        <w:t xml:space="preserve"> 5000 precision saw. One of the resulting halves was polished on an </w:t>
      </w:r>
      <w:proofErr w:type="spellStart"/>
      <w:r w:rsidR="0031644C" w:rsidRPr="002934CD">
        <w:t>EcoMet</w:t>
      </w:r>
      <w:proofErr w:type="spellEnd"/>
      <w:r w:rsidR="0031644C" w:rsidRPr="002934CD">
        <w:t xml:space="preserve"> 30 grinding wheel with 600-, 800-, 1000-, 1400- grit paper followed by 3-micron diamond paste. The polished sample was etched by bathing in 0.1 molar HCl for 135 seconds and immediately rinsed in tap water. Once completely dry, the minimum amount of acetone required to coat the surface was applied. A 125 µm acetate sheet was immediately placed over the acetone. After 25 minutes, the acetate sheet, partially dissolved by the acetone into the etched shell surface, was peeled away and placed between two glass microscope slides (</w:t>
      </w:r>
      <w:r w:rsidR="00F422DB">
        <w:t>Fig</w:t>
      </w:r>
      <w:r w:rsidR="0031644C" w:rsidRPr="002934CD">
        <w:t xml:space="preserve"> </w:t>
      </w:r>
      <w:r w:rsidR="00F422DB">
        <w:t>A.</w:t>
      </w:r>
      <w:r w:rsidR="0031644C" w:rsidRPr="002934CD">
        <w:t>1</w:t>
      </w:r>
      <w:r w:rsidR="00F422DB">
        <w:t>b</w:t>
      </w:r>
      <w:r w:rsidR="0031644C">
        <w:t xml:space="preserve">, additional details in </w:t>
      </w:r>
      <w:r w:rsidR="00730F02">
        <w:t>Supplemental Material</w:t>
      </w:r>
      <w:r w:rsidR="00730F02">
        <w:t xml:space="preserve"> A.</w:t>
      </w:r>
      <w:r w:rsidR="0031644C">
        <w:t>S</w:t>
      </w:r>
      <w:r w:rsidR="00730F02">
        <w:t>.</w:t>
      </w:r>
      <w:r w:rsidR="0031644C">
        <w:t>1</w:t>
      </w:r>
      <w:r w:rsidR="00730F02">
        <w:t>.</w:t>
      </w:r>
      <w:r w:rsidR="0031644C" w:rsidRPr="002934CD">
        <w:t>).</w:t>
      </w:r>
      <w:r w:rsidR="008245EF">
        <w:t xml:space="preserve"> </w:t>
      </w:r>
    </w:p>
    <w:p w14:paraId="421D5907" w14:textId="6AD52A97" w:rsidR="00420226" w:rsidRPr="002934CD" w:rsidRDefault="0031644C" w:rsidP="008245EF">
      <w:pPr>
        <w:spacing w:after="160" w:line="360" w:lineRule="auto"/>
      </w:pPr>
      <w:r w:rsidRPr="002934CD">
        <w:t xml:space="preserve">Samples were imaged at 80-200x using a Leica M205 C stereo microscope and a Leica DMC 5400 20-megapixel camera. Increment widths were measured using the caliper tool in Image Pro Premier 9.3 (Media Cybernetics, Rockville, MD). A polyline was drawn along the curved axis of maximum growth, perpendicular to each increment. Increment boundaries were manually </w:t>
      </w:r>
      <w:r w:rsidRPr="002934CD">
        <w:lastRenderedPageBreak/>
        <w:t xml:space="preserve">marked at the </w:t>
      </w:r>
      <w:r>
        <w:t>outer edge</w:t>
      </w:r>
      <w:r w:rsidRPr="002934CD">
        <w:t xml:space="preserve"> of the winter line</w:t>
      </w:r>
      <w:r>
        <w:t xml:space="preserve"> (dark bands in Fig </w:t>
      </w:r>
      <w:r w:rsidR="00F422DB">
        <w:t>A.</w:t>
      </w:r>
      <w:r>
        <w:t>1b)</w:t>
      </w:r>
      <w:r w:rsidRPr="002934CD">
        <w:t>. Each individual was measured twice along separate axes of measurement. Although these axes were by necessity in close proximity to one another, the repeated measurements helped reduce error due to placement of increment boundaries on the winter line, which could occasionally be diffuse, especially in very narrow increments. All measurements were exported with micron precision.</w:t>
      </w:r>
    </w:p>
    <w:p w14:paraId="338C515F" w14:textId="39534E4F" w:rsidR="00055FBD" w:rsidRDefault="003659D9" w:rsidP="003659D9">
      <w:pPr>
        <w:pStyle w:val="Heading3"/>
      </w:pPr>
      <w:bookmarkStart w:id="46" w:name="_Toc118026847"/>
      <w:r>
        <w:t>A.3</w:t>
      </w:r>
      <w:r w:rsidR="00055FBD" w:rsidRPr="002934CD">
        <w:t>.2</w:t>
      </w:r>
      <w:r>
        <w:tab/>
      </w:r>
      <w:r w:rsidR="00055FBD" w:rsidRPr="002934CD">
        <w:t>Crossdating</w:t>
      </w:r>
      <w:bookmarkEnd w:id="46"/>
    </w:p>
    <w:p w14:paraId="4BEFEEB6" w14:textId="77777777" w:rsidR="000D6F1B" w:rsidRPr="000D6F1B" w:rsidRDefault="000D6F1B" w:rsidP="000D6F1B"/>
    <w:p w14:paraId="447A0367" w14:textId="7EA6EF85" w:rsidR="008245EF" w:rsidRPr="002934CD" w:rsidRDefault="00400B37" w:rsidP="00400B37">
      <w:pPr>
        <w:spacing w:after="160" w:line="360" w:lineRule="auto"/>
      </w:pPr>
      <w:r w:rsidRPr="002934CD">
        <w:t>The existing absolutely dated Tree Nob chronology was used as a starting point for our dating (Black et al.</w:t>
      </w:r>
      <w:r>
        <w:t>,</w:t>
      </w:r>
      <w:r w:rsidRPr="002934CD">
        <w:t xml:space="preserve"> 2008). Dead collected samples were crossdated against the live-collected chronology and then other dead-collected samples using a general ‘skeleton plotting’ approach. In skeleton plotting, the high-frequency (year-to-year) growth pattern in the sample is transferred to graph paper. Then skeleton plots are manually slid past one another to search for matches (Stokes and Smiley, 1968). Given the many pairwise comparisons possible, this can be a very time intensive procedure. To greatly expedite this process, </w:t>
      </w:r>
      <w:r>
        <w:t>a cross-correlation procedure analogous to</w:t>
      </w:r>
      <w:r w:rsidRPr="002934CD">
        <w:t xml:space="preserve"> skeleton plotting was performed in RingdateR (</w:t>
      </w:r>
      <w:r w:rsidR="00730F02">
        <w:t>Supplemental Material</w:t>
      </w:r>
      <w:r w:rsidR="00730F02">
        <w:t xml:space="preserve"> A.</w:t>
      </w:r>
      <w:r>
        <w:t>S</w:t>
      </w:r>
      <w:r w:rsidR="00730F02">
        <w:t>.</w:t>
      </w:r>
      <w:r>
        <w:t>2</w:t>
      </w:r>
      <w:r w:rsidR="00730F02">
        <w:t>.</w:t>
      </w:r>
      <w:r w:rsidRPr="002934CD">
        <w:t xml:space="preserve">; Reynolds et al., 2021), which extracts high-frequency (year-to-year) variability from each set of measurements and then explores all pairwise combinations and lags for possible matches. Because RingdateR automatically recommends matches from datasets involving many measurement time series, the time spent crossdating is primarily in confirming matches and revising missed/false rings. Time series plots and heat maps of running correlations can be used to help identify any missing or falsely added rings that can be visually confirmed by re-inspecting the sample (see Reynolds et al., 2021, Fig </w:t>
      </w:r>
      <w:r w:rsidR="00F422DB">
        <w:t>A.</w:t>
      </w:r>
      <w:r w:rsidRPr="002934CD">
        <w:t>2b). Ultimately, we employed no statistical threshold for crossdating, rather, the suggested crossdating was confirmed by meeting three criteria: 1) one and only one lag produced a correlation far greater than all other possible lags, 2) running correlations were highly positive and stable throughout the period of overlap, and 3) visual inspection of the sample identified no errors in growth-increment interpretation or major distortions in growth.</w:t>
      </w:r>
    </w:p>
    <w:p w14:paraId="2EC0B24B" w14:textId="2B67686B" w:rsidR="008245EF" w:rsidRPr="008245EF" w:rsidRDefault="00400B37" w:rsidP="00400B37">
      <w:pPr>
        <w:spacing w:after="160" w:line="360" w:lineRule="auto"/>
      </w:pPr>
      <w:r w:rsidRPr="002934CD">
        <w:t xml:space="preserve">Samples were initially added to the live-collected Tree Nob chronology or compared against one another to form chronologies “floating” in time. Samples that remained undated were regularly </w:t>
      </w:r>
      <w:r w:rsidRPr="002934CD">
        <w:lastRenderedPageBreak/>
        <w:t>reexamined with the addition of new series. Crossdated series were checked for errors in RingdateR, and crossdating was additionally verified in Cofecha (Holmes</w:t>
      </w:r>
      <w:r>
        <w:t>,</w:t>
      </w:r>
      <w:r w:rsidRPr="002934CD">
        <w:t xml:space="preserve"> 1983). The default spline length of 32 years was reduced to 22 years to improve the common signal amongst the standardized series (Black et al., 2008). Mean sensitivity, a coarse indicator of year-to-year variability (</w:t>
      </w:r>
      <w:proofErr w:type="spellStart"/>
      <w:r w:rsidRPr="002934CD">
        <w:t>Strackee</w:t>
      </w:r>
      <w:proofErr w:type="spellEnd"/>
      <w:r w:rsidRPr="002934CD">
        <w:t xml:space="preserve"> and </w:t>
      </w:r>
      <w:proofErr w:type="spellStart"/>
      <w:r w:rsidRPr="002934CD">
        <w:t>Jansma</w:t>
      </w:r>
      <w:proofErr w:type="spellEnd"/>
      <w:r w:rsidRPr="002934CD">
        <w:t>, 1992; Bunn et al., 2013), as well as series intercorrelation was calculated for the absolutely dated and floating chronologies using the Dendrochronology Program Library in R (</w:t>
      </w:r>
      <w:proofErr w:type="spellStart"/>
      <w:r w:rsidRPr="002934CD">
        <w:t>dplR</w:t>
      </w:r>
      <w:proofErr w:type="spellEnd"/>
      <w:r w:rsidRPr="002934CD">
        <w:t>; Bunn, 2008).</w:t>
      </w:r>
    </w:p>
    <w:p w14:paraId="08527FF3" w14:textId="481EAF2E" w:rsidR="00055FBD" w:rsidRDefault="003659D9" w:rsidP="003659D9">
      <w:pPr>
        <w:pStyle w:val="Heading3"/>
      </w:pPr>
      <w:bookmarkStart w:id="47" w:name="_Toc118026848"/>
      <w:r>
        <w:t>A.3</w:t>
      </w:r>
      <w:r w:rsidR="00055FBD" w:rsidRPr="002934CD">
        <w:t>.3</w:t>
      </w:r>
      <w:r>
        <w:tab/>
      </w:r>
      <w:r w:rsidR="00055FBD" w:rsidRPr="002934CD">
        <w:t>Radiocarbon Dating</w:t>
      </w:r>
      <w:bookmarkEnd w:id="47"/>
    </w:p>
    <w:p w14:paraId="5C335BBD" w14:textId="77777777" w:rsidR="000D6F1B" w:rsidRPr="000D6F1B" w:rsidRDefault="000D6F1B" w:rsidP="000D6F1B"/>
    <w:p w14:paraId="60FF0E3D" w14:textId="77777777" w:rsidR="00400B37" w:rsidRPr="002934CD" w:rsidRDefault="00400B37" w:rsidP="00400B37">
      <w:pPr>
        <w:spacing w:after="160" w:line="360" w:lineRule="auto"/>
      </w:pPr>
      <w:r w:rsidRPr="002934CD">
        <w:t xml:space="preserve">Radiocarbon sampling and analysis was performed to date floating chronologies with replication greater than two individuals. Fourteen carbonate samples were collected for radiocarbon dating. Samples containing approximately ten growth years were obtained from the ventral margin (area of newest growth) using a diamond-grit cutting wheel, </w:t>
      </w:r>
      <w:r>
        <w:t>variable speed</w:t>
      </w:r>
      <w:r w:rsidRPr="002934CD">
        <w:t xml:space="preserve"> rotary tool. Two samples were taken from the absolutely dated (Modern) chronology, two each from Floating Chronologies 1</w:t>
      </w:r>
      <w:r>
        <w:t>–</w:t>
      </w:r>
      <w:r w:rsidRPr="002934CD">
        <w:t>3</w:t>
      </w:r>
      <w:r>
        <w:t xml:space="preserve"> (the floating chronologies with replication &gt;3 individuals)</w:t>
      </w:r>
      <w:r w:rsidRPr="002934CD">
        <w:t>, and one each from the remaining floating chronologies. Radiocarbon</w:t>
      </w:r>
      <w:r>
        <w:t xml:space="preserve"> (</w:t>
      </w:r>
      <w:r w:rsidRPr="00570257">
        <w:rPr>
          <w:vertAlign w:val="superscript"/>
        </w:rPr>
        <w:t>14</w:t>
      </w:r>
      <w:r w:rsidRPr="002934CD">
        <w:t>C</w:t>
      </w:r>
      <w:r>
        <w:t>)</w:t>
      </w:r>
      <w:r w:rsidRPr="002934CD">
        <w:t xml:space="preserve"> was analyzed at the National Ocean Sciences Accelerator Mass Spectrometry (NOSAMS) facility located in Woods Hole, MA, USA. All radiocarbon determinations were calibrated using the Marine20 radiocarbon curve (Heaton et al., 2020) using </w:t>
      </w:r>
      <w:proofErr w:type="spellStart"/>
      <w:r w:rsidRPr="002934CD">
        <w:t>OxCal</w:t>
      </w:r>
      <w:proofErr w:type="spellEnd"/>
      <w:r w:rsidRPr="002934CD">
        <w:t xml:space="preserve"> Version 4.3 (Ramsey, 1995)</w:t>
      </w:r>
      <w:r>
        <w:t>.</w:t>
      </w:r>
    </w:p>
    <w:p w14:paraId="7878F68A" w14:textId="5C5F1860" w:rsidR="00055FBD" w:rsidRPr="002934CD" w:rsidRDefault="00400B37" w:rsidP="00400B37">
      <w:pPr>
        <w:spacing w:after="160" w:line="360" w:lineRule="auto"/>
      </w:pPr>
      <w:r w:rsidRPr="002934CD">
        <w:t>In the paired samples taken from Floating Chronologies 1</w:t>
      </w:r>
      <w:r>
        <w:t>–</w:t>
      </w:r>
      <w:r w:rsidRPr="002934CD">
        <w:t xml:space="preserve">3, one was taken near the beginning and one near the end of each chronology. The offset in the </w:t>
      </w:r>
      <w:r w:rsidRPr="00570257">
        <w:rPr>
          <w:vertAlign w:val="superscript"/>
        </w:rPr>
        <w:t>14</w:t>
      </w:r>
      <w:r w:rsidRPr="002934CD">
        <w:t xml:space="preserve">C dates between the paired samples was checked for consistency with the number of intervening years along the chronology, which provided a coarse test of crossdating accuracy. Subsequently, a Bayesian ‘wiggle matching’ approach was implemented in </w:t>
      </w:r>
      <w:proofErr w:type="spellStart"/>
      <w:r w:rsidRPr="002934CD">
        <w:t>OxCal</w:t>
      </w:r>
      <w:proofErr w:type="spellEnd"/>
      <w:r w:rsidRPr="002934CD">
        <w:t xml:space="preserve"> to further refine the </w:t>
      </w:r>
      <w:r w:rsidRPr="00570257">
        <w:rPr>
          <w:vertAlign w:val="superscript"/>
        </w:rPr>
        <w:t>14</w:t>
      </w:r>
      <w:r w:rsidRPr="002934CD">
        <w:t xml:space="preserve">C age estimates and uncertainties using the paired radiocarbon probability distributions and their respective known </w:t>
      </w:r>
      <w:proofErr w:type="spellStart"/>
      <w:r w:rsidRPr="002934CD">
        <w:t>sclerochronological</w:t>
      </w:r>
      <w:proofErr w:type="spellEnd"/>
      <w:r w:rsidRPr="002934CD">
        <w:t xml:space="preserve"> offsets (</w:t>
      </w:r>
      <w:r w:rsidR="00F422DB">
        <w:t>Fig</w:t>
      </w:r>
      <w:r w:rsidRPr="002934CD">
        <w:t xml:space="preserve"> </w:t>
      </w:r>
      <w:r w:rsidR="00F422DB">
        <w:t>A.</w:t>
      </w:r>
      <w:r w:rsidRPr="002934CD">
        <w:t>4 inset; de Vries, 1958; Ramsey et al., 2001). The two samples from the Modern chronology (TND031 and TND045) were used to calculate the local reservoir age correction (</w:t>
      </w:r>
      <w:r w:rsidRPr="002934CD">
        <w:rPr>
          <w:rFonts w:ascii="Symbol" w:hAnsi="Symbol"/>
        </w:rPr>
        <w:t>D</w:t>
      </w:r>
      <w:r w:rsidRPr="002934CD">
        <w:t xml:space="preserve">R) following methods outlined by </w:t>
      </w:r>
      <w:r w:rsidRPr="00833809">
        <w:t xml:space="preserve">Lower‐Spies </w:t>
      </w:r>
      <w:r w:rsidRPr="002934CD">
        <w:t>et al. (2020), which was applied to all floating segments to improve dating accuracy.</w:t>
      </w:r>
    </w:p>
    <w:p w14:paraId="53970B49" w14:textId="33BFEC45" w:rsidR="00055FBD" w:rsidRDefault="003659D9" w:rsidP="003659D9">
      <w:pPr>
        <w:pStyle w:val="Heading3"/>
      </w:pPr>
      <w:bookmarkStart w:id="48" w:name="_Toc118026849"/>
      <w:r>
        <w:lastRenderedPageBreak/>
        <w:t>A.3</w:t>
      </w:r>
      <w:r w:rsidR="00055FBD" w:rsidRPr="002934CD">
        <w:t>.4</w:t>
      </w:r>
      <w:r>
        <w:tab/>
      </w:r>
      <w:r w:rsidR="00055FBD" w:rsidRPr="002934CD">
        <w:t>Chronology Construction</w:t>
      </w:r>
      <w:bookmarkEnd w:id="48"/>
    </w:p>
    <w:p w14:paraId="64D7DBF8" w14:textId="77777777" w:rsidR="000D6F1B" w:rsidRPr="000D6F1B" w:rsidRDefault="000D6F1B" w:rsidP="000D6F1B"/>
    <w:p w14:paraId="5918FA76" w14:textId="03DC5272" w:rsidR="00400B37" w:rsidRPr="002934CD" w:rsidRDefault="00400B37" w:rsidP="00400B37">
      <w:pPr>
        <w:spacing w:after="160" w:line="360" w:lineRule="auto"/>
      </w:pPr>
      <w:r w:rsidRPr="002934CD">
        <w:t xml:space="preserve">Once verification of crossdating was complete, measurement time series were standardized and averaged into population-level growth chronologies. Similar to trees, the radial growth increments of geoduck exhibit exponential decay, and these ontogenetic trends must be removed to isolate environmental signals. We explored two detrending techniques, the first of which was negative exponential (EXP) wherein a separate modified negative exponential function was fit to each measurement time series in the dataset after which observed values were divided by those predicted (Black et al., 2009; </w:t>
      </w:r>
      <w:bookmarkStart w:id="49" w:name="_Hlk118020281"/>
      <w:r w:rsidRPr="002934CD">
        <w:t>Butler et al., 2010</w:t>
      </w:r>
      <w:bookmarkEnd w:id="49"/>
      <w:r w:rsidRPr="002934CD">
        <w:t xml:space="preserve">; Butler et al., 2013). The other approach was regional curve standardization (RCS) in which all measurement data </w:t>
      </w:r>
      <w:r>
        <w:t>we</w:t>
      </w:r>
      <w:r w:rsidRPr="002934CD">
        <w:t>re aligned with respect to biological age and fit with a single age-varying spline (called the regional curve, RC;</w:t>
      </w:r>
      <w:r>
        <w:t xml:space="preserve"> additional details in </w:t>
      </w:r>
      <w:r w:rsidR="00730F02">
        <w:t>Supplemental Material</w:t>
      </w:r>
      <w:r w:rsidR="00730F02">
        <w:t xml:space="preserve"> A.</w:t>
      </w:r>
      <w:r>
        <w:t>S</w:t>
      </w:r>
      <w:r w:rsidR="00730F02">
        <w:t>.</w:t>
      </w:r>
      <w:r>
        <w:t>4</w:t>
      </w:r>
      <w:r w:rsidR="00730F02">
        <w:t>.</w:t>
      </w:r>
      <w:r>
        <w:t>;</w:t>
      </w:r>
      <w:r w:rsidRPr="002934CD">
        <w:t xml:space="preserve"> Melvin et al., 2007) prior to dividing observed values by those predicted (</w:t>
      </w:r>
      <w:r w:rsidRPr="002934CD">
        <w:rPr>
          <w:color w:val="000000"/>
          <w:shd w:val="clear" w:color="auto" w:fill="FFFFFF"/>
        </w:rPr>
        <w:t>Mitchell</w:t>
      </w:r>
      <w:r w:rsidRPr="002934CD">
        <w:rPr>
          <w:color w:val="222222"/>
          <w:shd w:val="clear" w:color="auto" w:fill="FFFFFF"/>
        </w:rPr>
        <w:t> 1967;</w:t>
      </w:r>
      <w:r w:rsidRPr="002934CD">
        <w:t xml:space="preserve"> Butler et al., 2010). Biases, however, could be introduced into an RCS chronology if long-lived individuals tend to grow more slowly than their shorter-lived counterparts, especially if growth from long-lived individuals dominates the early portion of the dataset (Schulman, 1954; Black et al.</w:t>
      </w:r>
      <w:r>
        <w:t>,</w:t>
      </w:r>
      <w:r w:rsidRPr="002934CD">
        <w:t xml:space="preserve"> 2008). To identify any relationships between growth and lifespan, measurement series were subdivided into groups with respect to longevity among which age-specific increment width was compared (Esper et al., 2003). Bias may also be introduced if a climatic trend is imprinted on the RC, as could happen in the case of contemporaneous birth of a significant subset of samples (Melvin </w:t>
      </w:r>
      <w:r>
        <w:t>&amp;</w:t>
      </w:r>
      <w:r w:rsidRPr="002934CD">
        <w:t xml:space="preserve"> </w:t>
      </w:r>
      <w:proofErr w:type="spellStart"/>
      <w:r w:rsidRPr="002934CD">
        <w:t>Briffa</w:t>
      </w:r>
      <w:proofErr w:type="spellEnd"/>
      <w:r w:rsidRPr="002934CD">
        <w:t xml:space="preserve">, 2008). To address this issue, Melvin and </w:t>
      </w:r>
      <w:proofErr w:type="spellStart"/>
      <w:r w:rsidRPr="002934CD">
        <w:t>Briffa</w:t>
      </w:r>
      <w:proofErr w:type="spellEnd"/>
      <w:r w:rsidRPr="002934CD">
        <w:t xml:space="preserve"> developed ‘signal-free detrending,’ an iterative process in which each measurement time series is first divided by the mean chronology to remove the common, population-wide “signal”. This “signal-free” measurement series is then detrended, and the process is repeated until there is minimal difference between the current and prior detrending curve.</w:t>
      </w:r>
    </w:p>
    <w:p w14:paraId="2E4D55B0" w14:textId="77777777" w:rsidR="00400B37" w:rsidRPr="002934CD" w:rsidRDefault="00400B37" w:rsidP="00400B37">
      <w:pPr>
        <w:spacing w:after="160" w:line="360" w:lineRule="auto"/>
      </w:pPr>
      <w:r w:rsidRPr="002934CD">
        <w:t xml:space="preserve">Geoduck growth is characterized by rapid decline during its first ~15 years followed by many decades of extremely slow growth. In trees, long periods of very slow growth can affect the fit of negative exponential detrending curves, inducing artifacts in variance and mean trends, especially near the beginning and end of the chronology (Cook </w:t>
      </w:r>
      <w:r>
        <w:t>&amp;</w:t>
      </w:r>
      <w:r w:rsidRPr="002934CD">
        <w:t xml:space="preserve"> Peters 1997). A powerful and common solution is to apply an adaptive power transformation (</w:t>
      </w:r>
      <w:proofErr w:type="spellStart"/>
      <w:r w:rsidRPr="002934CD">
        <w:t>EXPapt</w:t>
      </w:r>
      <w:proofErr w:type="spellEnd"/>
      <w:r w:rsidRPr="002934CD">
        <w:t xml:space="preserve">, </w:t>
      </w:r>
      <w:proofErr w:type="spellStart"/>
      <w:r w:rsidRPr="002934CD">
        <w:t>RCSapt</w:t>
      </w:r>
      <w:proofErr w:type="spellEnd"/>
      <w:r w:rsidRPr="002934CD">
        <w:t xml:space="preserve">) to each measurement time series and then calculate residuals (subtraction) from the best-fit curve rather </w:t>
      </w:r>
      <w:r w:rsidRPr="002934CD">
        <w:lastRenderedPageBreak/>
        <w:t xml:space="preserve">than indices (division; Cook </w:t>
      </w:r>
      <w:r>
        <w:t>&amp;</w:t>
      </w:r>
      <w:r w:rsidRPr="002934CD">
        <w:t xml:space="preserve"> Peters 1997). A single chronology was developed for each of these approaches by averaging all standardized time series with respect to calendar year. </w:t>
      </w:r>
      <w:r>
        <w:t xml:space="preserve">The </w:t>
      </w:r>
      <w:r w:rsidRPr="002934CD">
        <w:t xml:space="preserve">robust bi-weight mean was used to reduce the impact of outliers (Cook </w:t>
      </w:r>
      <w:r>
        <w:t>&amp;</w:t>
      </w:r>
      <w:r w:rsidRPr="002934CD">
        <w:t xml:space="preserve"> Kairiukstis, 1990). All detrending and chronology construction was performed in R (R Core Team, 2013) using many tools of </w:t>
      </w:r>
      <w:proofErr w:type="spellStart"/>
      <w:r w:rsidRPr="002934CD">
        <w:t>dplR</w:t>
      </w:r>
      <w:proofErr w:type="spellEnd"/>
      <w:r w:rsidRPr="002934CD">
        <w:t xml:space="preserve"> (Bunn, 2008).</w:t>
      </w:r>
    </w:p>
    <w:p w14:paraId="6CBFB054" w14:textId="1FCF7B89" w:rsidR="00055FBD" w:rsidRPr="002934CD" w:rsidRDefault="00400B37" w:rsidP="00055FBD">
      <w:pPr>
        <w:spacing w:after="160" w:line="360" w:lineRule="auto"/>
      </w:pPr>
      <w:r w:rsidRPr="002934CD">
        <w:t>We reviewed the results of EXP and RCS detrending (with/without APT) on the detrended series and resultant chronologies to determine which approach best suited the data. This was accomplished by examining the detrended time series for evidence of artifacts such as ontogenetic trends in variance or clearly spurious trends in mean. The strength of the patterns shared among samples was quantified by 30-year-windowed (15-year overlap) mean interseries correlation (</w:t>
      </w:r>
      <m:oMath>
        <m:acc>
          <m:accPr>
            <m:chr m:val="̅"/>
            <m:ctrlPr>
              <w:ins w:id="50" w:author="David Edge" w:date="2022-10-02T07:41:00Z">
                <w:rPr>
                  <w:rFonts w:ascii="Cambria Math" w:eastAsiaTheme="minorEastAsia" w:hAnsi="Cambria Math"/>
                  <w:i/>
                  <w:color w:val="222222"/>
                </w:rPr>
              </w:ins>
            </m:ctrlPr>
          </m:accPr>
          <m:e>
            <m:r>
              <w:rPr>
                <w:rFonts w:ascii="Cambria Math" w:eastAsiaTheme="minorEastAsia" w:hAnsi="Cambria Math"/>
                <w:color w:val="222222"/>
              </w:rPr>
              <m:t>r</m:t>
            </m:r>
          </m:e>
        </m:acc>
      </m:oMath>
      <w:r w:rsidRPr="002934CD">
        <w:t xml:space="preserve">) and expressed population signal (EPS; Wigley et al., 1984; Equation 3.44 in Cook </w:t>
      </w:r>
      <w:r>
        <w:t>&amp;</w:t>
      </w:r>
      <w:r w:rsidRPr="002934CD">
        <w:t xml:space="preserve"> Kairiukstis, 1990</w:t>
      </w:r>
      <w:r w:rsidRPr="00FC415E">
        <w:t xml:space="preserve">). </w:t>
      </w:r>
      <w:r w:rsidRPr="00776357">
        <w:rPr>
          <w:rFonts w:eastAsiaTheme="minorEastAsia"/>
          <w:color w:val="222222"/>
        </w:rPr>
        <w:t>EPS is calculated as</w:t>
      </w:r>
      <w:r>
        <w:rPr>
          <w:rFonts w:ascii="Arial" w:eastAsiaTheme="minorEastAsia" w:hAnsi="Arial" w:cs="Arial"/>
          <w:color w:val="222222"/>
        </w:rPr>
        <w:br/>
      </w:r>
      <m:oMathPara>
        <m:oMath>
          <m:f>
            <m:fPr>
              <m:ctrlPr>
                <w:ins w:id="51" w:author="David Edge" w:date="2022-10-02T07:41:00Z">
                  <w:rPr>
                    <w:rFonts w:ascii="Cambria Math" w:hAnsi="Cambria Math" w:cs="Arial"/>
                    <w:i/>
                    <w:color w:val="222222"/>
                  </w:rPr>
                </w:ins>
              </m:ctrlPr>
            </m:fPr>
            <m:num>
              <m:r>
                <w:rPr>
                  <w:rFonts w:ascii="Cambria Math" w:hAnsi="Cambria Math" w:cs="Arial"/>
                  <w:color w:val="222222"/>
                </w:rPr>
                <m:t xml:space="preserve">N x </m:t>
              </m:r>
              <m:acc>
                <m:accPr>
                  <m:chr m:val="̅"/>
                  <m:ctrlPr>
                    <w:ins w:id="52" w:author="David Edge" w:date="2022-10-02T07:41:00Z">
                      <w:rPr>
                        <w:rFonts w:ascii="Cambria Math" w:hAnsi="Cambria Math" w:cs="Arial"/>
                        <w:i/>
                        <w:color w:val="222222"/>
                      </w:rPr>
                    </w:ins>
                  </m:ctrlPr>
                </m:accPr>
                <m:e>
                  <m:r>
                    <w:rPr>
                      <w:rFonts w:ascii="Cambria Math" w:hAnsi="Cambria Math" w:cs="Arial"/>
                      <w:color w:val="222222"/>
                    </w:rPr>
                    <m:t>r</m:t>
                  </m:r>
                </m:e>
              </m:acc>
            </m:num>
            <m:den>
              <m:r>
                <w:rPr>
                  <w:rFonts w:ascii="Cambria Math" w:hAnsi="Cambria Math" w:cs="Arial"/>
                  <w:color w:val="222222"/>
                </w:rPr>
                <m:t xml:space="preserve">1 + </m:t>
              </m:r>
              <m:d>
                <m:dPr>
                  <m:ctrlPr>
                    <w:ins w:id="53" w:author="David Edge" w:date="2022-10-02T07:41:00Z">
                      <w:rPr>
                        <w:rFonts w:ascii="Cambria Math" w:hAnsi="Cambria Math" w:cs="Arial"/>
                        <w:i/>
                        <w:color w:val="222222"/>
                      </w:rPr>
                    </w:ins>
                  </m:ctrlPr>
                </m:dPr>
                <m:e>
                  <m:r>
                    <w:rPr>
                      <w:rFonts w:ascii="Cambria Math" w:hAnsi="Cambria Math" w:cs="Arial"/>
                      <w:color w:val="222222"/>
                    </w:rPr>
                    <m:t>N-1</m:t>
                  </m:r>
                </m:e>
              </m:d>
              <m:r>
                <w:rPr>
                  <w:rFonts w:ascii="Cambria Math" w:hAnsi="Cambria Math" w:cs="Arial"/>
                  <w:color w:val="222222"/>
                </w:rPr>
                <m:t xml:space="preserve"> x </m:t>
              </m:r>
              <m:acc>
                <m:accPr>
                  <m:chr m:val="̅"/>
                  <m:ctrlPr>
                    <w:ins w:id="54" w:author="David Edge" w:date="2022-10-02T07:41:00Z">
                      <w:rPr>
                        <w:rFonts w:ascii="Cambria Math" w:hAnsi="Cambria Math" w:cs="Arial"/>
                        <w:i/>
                        <w:color w:val="222222"/>
                      </w:rPr>
                    </w:ins>
                  </m:ctrlPr>
                </m:accPr>
                <m:e>
                  <m:r>
                    <w:rPr>
                      <w:rFonts w:ascii="Cambria Math" w:hAnsi="Cambria Math" w:cs="Arial"/>
                      <w:color w:val="222222"/>
                    </w:rPr>
                    <m:t>r</m:t>
                  </m:r>
                </m:e>
              </m:acc>
            </m:den>
          </m:f>
          <m:r>
            <m:rPr>
              <m:sty m:val="p"/>
            </m:rPr>
            <w:rPr>
              <w:rFonts w:ascii="Cambria Math" w:eastAsiaTheme="minorEastAsia" w:hAnsi="Cambria Math" w:cs="Arial"/>
              <w:color w:val="222222"/>
            </w:rPr>
            <w:br/>
          </m:r>
        </m:oMath>
      </m:oMathPara>
      <w:r w:rsidRPr="00776357">
        <w:rPr>
          <w:rFonts w:eastAsiaTheme="minorEastAsia"/>
          <w:color w:val="222222"/>
        </w:rPr>
        <w:t>where N is the total sample size</w:t>
      </w:r>
      <w:r w:rsidRPr="00776357">
        <w:rPr>
          <w:rFonts w:ascii="Arial" w:eastAsiaTheme="minorEastAsia" w:hAnsi="Arial" w:cs="Arial"/>
          <w:color w:val="222222"/>
        </w:rPr>
        <w:t>.</w:t>
      </w:r>
      <w:r w:rsidRPr="002934CD">
        <w:t xml:space="preserve"> </w:t>
      </w:r>
      <w:r>
        <w:t>An EPS exceeding</w:t>
      </w:r>
      <w:r w:rsidRPr="002934CD">
        <w:t xml:space="preserve"> 0.85 has been used canonically as a minimum threshold</w:t>
      </w:r>
      <w:r>
        <w:t xml:space="preserve"> for dendroclimatic reconstruction, though this value is arbitrary and must be interpreted with caution given that non-climatic processes could also give rise to common variance</w:t>
      </w:r>
      <w:r w:rsidRPr="00B92618">
        <w:t xml:space="preserve"> (Buras, 2017). </w:t>
      </w:r>
      <w:r>
        <w:t>In this study,</w:t>
      </w:r>
      <w:r w:rsidRPr="00B92618">
        <w:t xml:space="preserve"> EPS is </w:t>
      </w:r>
      <w:r>
        <w:t xml:space="preserve">also </w:t>
      </w:r>
      <w:r w:rsidRPr="00B92618">
        <w:t>use</w:t>
      </w:r>
      <w:r>
        <w:t>d as a</w:t>
      </w:r>
      <w:r w:rsidRPr="00B92618">
        <w:t xml:space="preserve"> metric</w:t>
      </w:r>
      <w:r>
        <w:t xml:space="preserve"> of shared variance</w:t>
      </w:r>
      <w:r w:rsidRPr="00B92618">
        <w:t xml:space="preserve"> to interpret the relative efficacy of various detrending techniques.</w:t>
      </w:r>
      <w:r w:rsidRPr="002934CD">
        <w:t xml:space="preserve"> </w:t>
      </w:r>
      <w:r>
        <w:t>In an important limitation, t</w:t>
      </w:r>
      <w:r w:rsidRPr="002934CD">
        <w:t xml:space="preserve">he EPS calculation does not account for the difference in mean between individual series resulting from RCS detrending (Jones et al., 2009). Thus, a more rigorous standard was applied in which the EPS values of RCS chronologies </w:t>
      </w:r>
      <w:r>
        <w:t>we</w:t>
      </w:r>
      <w:r w:rsidRPr="002934CD">
        <w:t>re adjusted based on the ratio of variance in the indices to the variance in the corresponding 21-year spline-detrended indices (EPS</w:t>
      </w:r>
      <w:r w:rsidRPr="002934CD">
        <w:rPr>
          <w:vertAlign w:val="subscript"/>
        </w:rPr>
        <w:t>adj</w:t>
      </w:r>
      <w:r w:rsidRPr="002934CD">
        <w:t xml:space="preserve">; </w:t>
      </w:r>
      <w:r>
        <w:t>Edge, 2021;</w:t>
      </w:r>
      <w:r w:rsidRPr="002934CD">
        <w:t xml:space="preserve"> Melvin </w:t>
      </w:r>
      <w:r>
        <w:t>&amp;</w:t>
      </w:r>
      <w:r w:rsidRPr="002934CD">
        <w:t xml:space="preserve"> </w:t>
      </w:r>
      <w:proofErr w:type="spellStart"/>
      <w:r w:rsidRPr="002934CD">
        <w:t>Briffa</w:t>
      </w:r>
      <w:proofErr w:type="spellEnd"/>
      <w:r w:rsidRPr="002934CD">
        <w:t>, 2014). We employ</w:t>
      </w:r>
      <w:r>
        <w:t>ed</w:t>
      </w:r>
      <w:r w:rsidRPr="002934CD">
        <w:t xml:space="preserve"> the more flexible 21-year spline (which tends to further reduce the EPS</w:t>
      </w:r>
      <w:r w:rsidRPr="002934CD">
        <w:rPr>
          <w:vertAlign w:val="subscript"/>
        </w:rPr>
        <w:t>adj</w:t>
      </w:r>
      <w:r w:rsidRPr="002934CD">
        <w:t xml:space="preserve"> values) rather than the recommended 50-year spline to account for the shorter longevity and steep ontogenetic trend in geoduck growth compared with most tree species.</w:t>
      </w:r>
      <w:r>
        <w:t xml:space="preserve"> </w:t>
      </w:r>
      <w:bookmarkStart w:id="55" w:name="_Hlk77239788"/>
      <w:r w:rsidRPr="00125AD8">
        <w:t xml:space="preserve">Buras (2017) also suggests the use of subsample signal strength rather than EPS, however, we opt for a minimum sample </w:t>
      </w:r>
      <w:r>
        <w:t>size</w:t>
      </w:r>
      <w:r w:rsidRPr="00125AD8">
        <w:t xml:space="preserve"> cutoff based on bootstrapped reconstruction residuals</w:t>
      </w:r>
      <w:bookmarkStart w:id="56" w:name="_Hlk76042802"/>
      <w:r>
        <w:t xml:space="preserve"> (detailed in section </w:t>
      </w:r>
      <w:r>
        <w:lastRenderedPageBreak/>
        <w:t>2.6).</w:t>
      </w:r>
      <w:r w:rsidRPr="002934CD">
        <w:t xml:space="preserve"> </w:t>
      </w:r>
      <w:bookmarkEnd w:id="55"/>
      <w:bookmarkEnd w:id="56"/>
      <w:r w:rsidRPr="002934CD">
        <w:t>The final chronologies were judged based on measures of chronology variance and by analysis of a smoothed periodogram with variable taper.</w:t>
      </w:r>
    </w:p>
    <w:p w14:paraId="10DC83F3" w14:textId="4FD6F6F2" w:rsidR="00055FBD" w:rsidRDefault="003659D9" w:rsidP="003659D9">
      <w:pPr>
        <w:pStyle w:val="Heading3"/>
      </w:pPr>
      <w:bookmarkStart w:id="57" w:name="_Toc118026850"/>
      <w:r>
        <w:t>A.3</w:t>
      </w:r>
      <w:r w:rsidR="00055FBD" w:rsidRPr="002934CD">
        <w:t>.5</w:t>
      </w:r>
      <w:r>
        <w:tab/>
      </w:r>
      <w:r w:rsidR="00055FBD" w:rsidRPr="002934CD">
        <w:t>Climate-Growth Relationships</w:t>
      </w:r>
      <w:bookmarkEnd w:id="57"/>
    </w:p>
    <w:p w14:paraId="04CC7C0F" w14:textId="77777777" w:rsidR="000D6F1B" w:rsidRPr="000D6F1B" w:rsidRDefault="000D6F1B" w:rsidP="000D6F1B"/>
    <w:p w14:paraId="76BEB773" w14:textId="25C0BAD7" w:rsidR="00055FBD" w:rsidRPr="002934CD" w:rsidRDefault="00400B37" w:rsidP="00055FBD">
      <w:pPr>
        <w:spacing w:after="160" w:line="360" w:lineRule="auto"/>
      </w:pPr>
      <w:r w:rsidRPr="002934CD">
        <w:t>Both temperature and sea surface salinity (SSS) have been connected to bivalve shell growth (</w:t>
      </w:r>
      <w:bookmarkStart w:id="58" w:name="_Hlk118022392"/>
      <w:r w:rsidRPr="002934CD">
        <w:t xml:space="preserve">Noakes </w:t>
      </w:r>
      <w:r>
        <w:t>&amp;</w:t>
      </w:r>
      <w:r w:rsidRPr="002934CD">
        <w:t xml:space="preserve"> Campbell, 1992</w:t>
      </w:r>
      <w:bookmarkEnd w:id="58"/>
      <w:r w:rsidRPr="002934CD">
        <w:t>; Strom, 200</w:t>
      </w:r>
      <w:r>
        <w:t>4</w:t>
      </w:r>
      <w:r w:rsidRPr="002934CD">
        <w:t xml:space="preserve">; </w:t>
      </w:r>
      <w:proofErr w:type="spellStart"/>
      <w:r w:rsidRPr="002934CD">
        <w:t>Hiebenthal</w:t>
      </w:r>
      <w:proofErr w:type="spellEnd"/>
      <w:r w:rsidRPr="002934CD">
        <w:t xml:space="preserve"> et al., 2012; </w:t>
      </w:r>
      <w:proofErr w:type="spellStart"/>
      <w:r w:rsidRPr="002934CD">
        <w:t>Pourmozaffar</w:t>
      </w:r>
      <w:proofErr w:type="spellEnd"/>
      <w:r w:rsidRPr="002934CD">
        <w:t xml:space="preserve">, et al., 2020), and SST is known to covary with Pacific geoduck shell growth at Tree Nob (Black et al., 2009). </w:t>
      </w:r>
      <w:r>
        <w:rPr>
          <w:noProof/>
        </w:rPr>
        <w:t xml:space="preserve">Lewis and Cerrato (1997) hypothesized that shell growth in many bivalves is related to temperature through metabolic rate based on laboratory manipulations of temperature and food, wherein shell growth was found to continue despite loss of tissue mass in </w:t>
      </w:r>
      <w:r w:rsidRPr="008C015E">
        <w:rPr>
          <w:i/>
          <w:iCs/>
          <w:noProof/>
        </w:rPr>
        <w:t>Mya arenaria</w:t>
      </w:r>
      <w:r>
        <w:rPr>
          <w:noProof/>
        </w:rPr>
        <w:t xml:space="preserve">. And Storr et al. (1982) found shell growth to be directly related to temperature up to 13 °C in another subtropical bivalve, </w:t>
      </w:r>
      <w:r w:rsidRPr="00776357">
        <w:rPr>
          <w:i/>
          <w:iCs/>
          <w:noProof/>
        </w:rPr>
        <w:t>Mercenaria mercenaria</w:t>
      </w:r>
      <w:r>
        <w:rPr>
          <w:noProof/>
        </w:rPr>
        <w:t>.</w:t>
      </w:r>
      <w:r w:rsidRPr="002934CD">
        <w:rPr>
          <w:noProof/>
        </w:rPr>
        <w:t xml:space="preserve"> </w:t>
      </w:r>
      <w:r w:rsidRPr="002934CD">
        <w:t>We examined instrumental records of both SST and SSS for relationships to the Tree Nob chronology. SST and SSS have been recorded daily at Langara Lighthouse, approximately 145 km northwest of Tree Nob, since 1936 (</w:t>
      </w:r>
      <w:r w:rsidR="00F422DB">
        <w:t>Fig</w:t>
      </w:r>
      <w:r w:rsidRPr="002934CD">
        <w:t xml:space="preserve"> </w:t>
      </w:r>
      <w:r w:rsidR="00F422DB">
        <w:t>A.</w:t>
      </w:r>
      <w:r w:rsidRPr="002934CD">
        <w:t>1, http://dfo-mpo.gc.ca). The period of 1940-2001 was selected for the climate-growth analysis based on replication in the chronology (n≥7) and data continuity at Langara</w:t>
      </w:r>
      <w:r>
        <w:t>.</w:t>
      </w:r>
      <w:r w:rsidRPr="002934CD">
        <w:t xml:space="preserve"> </w:t>
      </w:r>
      <w:r>
        <w:t>D</w:t>
      </w:r>
      <w:r w:rsidRPr="002934CD">
        <w:t>aily data</w:t>
      </w:r>
      <w:r>
        <w:t xml:space="preserve"> were</w:t>
      </w:r>
      <w:r w:rsidRPr="002934CD">
        <w:t xml:space="preserve"> aggregated to monthly means,</w:t>
      </w:r>
      <w:r>
        <w:t xml:space="preserve"> and years with</w:t>
      </w:r>
      <w:r w:rsidRPr="002934CD">
        <w:t xml:space="preserve"> </w:t>
      </w:r>
      <w:r>
        <w:t>greater than three</w:t>
      </w:r>
      <w:r w:rsidRPr="002934CD">
        <w:t xml:space="preserve"> consecutive missing monthly values</w:t>
      </w:r>
      <w:r>
        <w:t xml:space="preserve"> were discarded</w:t>
      </w:r>
      <w:r w:rsidRPr="002934CD">
        <w:t xml:space="preserve">. Missing monthly SST and SSS values were filled using an interpolation algorithm in the forecast package in R that models seasonal patterns (Hyndman </w:t>
      </w:r>
      <w:r>
        <w:t>&amp;</w:t>
      </w:r>
      <w:r w:rsidRPr="002934CD">
        <w:t xml:space="preserve"> </w:t>
      </w:r>
      <w:proofErr w:type="spellStart"/>
      <w:r w:rsidRPr="002934CD">
        <w:t>Khandakar</w:t>
      </w:r>
      <w:proofErr w:type="spellEnd"/>
      <w:r w:rsidRPr="002934CD">
        <w:t xml:space="preserve">, 2007). We calculated correlations between the Tree Nob chronology and monthly-averaged SSS and SST over a 24-month period spanning January of the year prior to ring formation through December of the concurrent year. Significance of individual correlations was tested (α = </w:t>
      </w:r>
      <w:r>
        <w:t>0</w:t>
      </w:r>
      <w:r w:rsidRPr="002934CD">
        <w:t xml:space="preserve">.05) using the ‘exact’ simulation method to account for autocorrelation, wherein nonparametric estimates of series spectra </w:t>
      </w:r>
      <w:r>
        <w:t>we</w:t>
      </w:r>
      <w:r w:rsidRPr="002934CD">
        <w:t xml:space="preserve">re used to generate surrogates for a bootstrapping technique (Percival </w:t>
      </w:r>
      <w:r>
        <w:t>&amp;</w:t>
      </w:r>
      <w:r w:rsidRPr="002934CD">
        <w:t xml:space="preserve"> Constantine, 2006; Meko et al., 2011). Those months that correlate most strongly with a chronology are generally sequential. Thus, </w:t>
      </w:r>
      <w:r w:rsidRPr="00B5598C">
        <w:t>we</w:t>
      </w:r>
      <w:r>
        <w:t xml:space="preserve"> averaged</w:t>
      </w:r>
      <w:r w:rsidRPr="00B5598C">
        <w:t xml:space="preserve"> across those months with peak correlations </w:t>
      </w:r>
      <w:r>
        <w:t>within</w:t>
      </w:r>
      <w:r w:rsidRPr="00B5598C">
        <w:t xml:space="preserve"> SST and </w:t>
      </w:r>
      <w:r>
        <w:t xml:space="preserve">then within </w:t>
      </w:r>
      <w:r w:rsidRPr="00B5598C">
        <w:t>SSS</w:t>
      </w:r>
      <w:r>
        <w:t>. The SST mean series and the SSS mean series</w:t>
      </w:r>
      <w:r w:rsidRPr="00B5598C" w:rsidDel="001D3847">
        <w:t xml:space="preserve"> </w:t>
      </w:r>
      <w:r>
        <w:t xml:space="preserve">were entered </w:t>
      </w:r>
      <w:r w:rsidRPr="00B5598C">
        <w:t>as predictors of the Tree Nob chronology in a multiple linear regression</w:t>
      </w:r>
      <w:r>
        <w:t xml:space="preserve"> using the MASS package in R with a p &lt; 0.01 level to enter (Ripley et al., 2013). The parsimony of the model was further tested using </w:t>
      </w:r>
      <w:r w:rsidRPr="004464A2">
        <w:t xml:space="preserve">Akaike </w:t>
      </w:r>
      <w:r>
        <w:t>I</w:t>
      </w:r>
      <w:r w:rsidRPr="004464A2">
        <w:t xml:space="preserve">nformation </w:t>
      </w:r>
      <w:r>
        <w:t>C</w:t>
      </w:r>
      <w:r w:rsidRPr="004464A2">
        <w:t>riterion</w:t>
      </w:r>
      <w:r>
        <w:t xml:space="preserve"> (Sakamoto et al., 1986)</w:t>
      </w:r>
      <w:r w:rsidRPr="00B5598C">
        <w:t>.</w:t>
      </w:r>
      <w:r w:rsidRPr="002934CD">
        <w:t xml:space="preserve"> This </w:t>
      </w:r>
      <w:r>
        <w:lastRenderedPageBreak/>
        <w:t>regression procedure</w:t>
      </w:r>
      <w:r w:rsidRPr="002934CD">
        <w:t xml:space="preserve"> allowed us to identify whether SST, SSS, or their combination </w:t>
      </w:r>
      <w:r>
        <w:t>were</w:t>
      </w:r>
      <w:r w:rsidRPr="002934CD">
        <w:t xml:space="preserve"> significant predictor</w:t>
      </w:r>
      <w:r>
        <w:t>s</w:t>
      </w:r>
      <w:r w:rsidRPr="002934CD">
        <w:t xml:space="preserve"> of the Tree Nob chronology.</w:t>
      </w:r>
    </w:p>
    <w:p w14:paraId="0D909D22" w14:textId="4E9596F1" w:rsidR="00055FBD" w:rsidRDefault="003659D9" w:rsidP="003659D9">
      <w:pPr>
        <w:pStyle w:val="Heading3"/>
      </w:pPr>
      <w:bookmarkStart w:id="59" w:name="_Toc118026851"/>
      <w:r>
        <w:t>A.3</w:t>
      </w:r>
      <w:r w:rsidR="00055FBD" w:rsidRPr="002934CD">
        <w:t>.6</w:t>
      </w:r>
      <w:r>
        <w:tab/>
      </w:r>
      <w:r w:rsidR="00055FBD" w:rsidRPr="002934CD">
        <w:t>SST Reconstruction</w:t>
      </w:r>
      <w:bookmarkEnd w:id="59"/>
    </w:p>
    <w:p w14:paraId="5BCC8353" w14:textId="77777777" w:rsidR="000D6F1B" w:rsidRPr="000D6F1B" w:rsidRDefault="000D6F1B" w:rsidP="000D6F1B"/>
    <w:p w14:paraId="604F80EE" w14:textId="5294A768" w:rsidR="00400B37" w:rsidRDefault="00400B37" w:rsidP="00400B37">
      <w:pPr>
        <w:spacing w:after="160" w:line="360" w:lineRule="auto"/>
      </w:pPr>
      <w:r w:rsidRPr="002934CD">
        <w:t>We used linear regression over the 1940</w:t>
      </w:r>
      <w:r>
        <w:t>–</w:t>
      </w:r>
      <w:r w:rsidRPr="002934CD">
        <w:t xml:space="preserve">2001 interval to generate the reconstruction (note that the reconstruction ends in 2000 due to the </w:t>
      </w:r>
      <w:r w:rsidRPr="00776357">
        <w:rPr>
          <w:color w:val="222222"/>
          <w:shd w:val="clear" w:color="auto" w:fill="FFFFFF"/>
        </w:rPr>
        <w:t xml:space="preserve">use of </w:t>
      </w:r>
      <w:r>
        <w:rPr>
          <w:color w:val="222222"/>
          <w:shd w:val="clear" w:color="auto" w:fill="FFFFFF"/>
        </w:rPr>
        <w:t xml:space="preserve">forward-lagged </w:t>
      </w:r>
      <w:r w:rsidRPr="00776357">
        <w:rPr>
          <w:color w:val="222222"/>
          <w:shd w:val="clear" w:color="auto" w:fill="FFFFFF"/>
        </w:rPr>
        <w:t>chronology values [lag+1]</w:t>
      </w:r>
      <w:r w:rsidRPr="004E600F">
        <w:t>).</w:t>
      </w:r>
      <w:r w:rsidRPr="002934CD">
        <w:t xml:space="preserve"> First, however, we log transformed the Tree Nob chronology to normalize a right-skewed distribution characterized by outlier years of positive growth (Fritts, 1976; </w:t>
      </w:r>
      <w:proofErr w:type="spellStart"/>
      <w:r w:rsidRPr="002934CD">
        <w:t>Menesguen</w:t>
      </w:r>
      <w:proofErr w:type="spellEnd"/>
      <w:r w:rsidRPr="002934CD">
        <w:t xml:space="preserve"> </w:t>
      </w:r>
      <w:r>
        <w:t>&amp;</w:t>
      </w:r>
      <w:r w:rsidRPr="002934CD">
        <w:t xml:space="preserve"> </w:t>
      </w:r>
      <w:proofErr w:type="spellStart"/>
      <w:r w:rsidRPr="002934CD">
        <w:t>Dreves</w:t>
      </w:r>
      <w:proofErr w:type="spellEnd"/>
      <w:r w:rsidRPr="002934CD">
        <w:t>, 1987). Regression coefficients were used to reconstruct SST at Langara Lighthouse over all chronology intervals with sufficiently high EPS values, including floating segments. We calculated three skill metrics wherein both the early (1940</w:t>
      </w:r>
      <w:r>
        <w:t>–</w:t>
      </w:r>
      <w:r w:rsidRPr="002934CD">
        <w:t>1970) and late (1971</w:t>
      </w:r>
      <w:r>
        <w:t>–</w:t>
      </w:r>
      <w:r w:rsidRPr="002934CD">
        <w:t xml:space="preserve">2000) periods were used alternatively as independent calibration and verification intervals (Mann </w:t>
      </w:r>
      <w:r>
        <w:t>&amp;</w:t>
      </w:r>
      <w:r w:rsidRPr="002934CD">
        <w:t xml:space="preserve"> Rutherford, 2002). The first skill metric is mean squared error </w:t>
      </w:r>
      <w:r>
        <w:t xml:space="preserve">(MSE), </w:t>
      </w:r>
      <w:r w:rsidRPr="002934CD">
        <w:t xml:space="preserve">which is a measure of the difference between the predicted and observed values (Gauss, 1821; Lehmann </w:t>
      </w:r>
      <w:r>
        <w:t>&amp;</w:t>
      </w:r>
      <w:r w:rsidRPr="002934CD">
        <w:t xml:space="preserve"> Casella, 2006). The second is the reduction of error (RE) statistic, which is a measure of the fit of the reconstruction in the calibration interval relative to the fit of the mean of the </w:t>
      </w:r>
      <w:r>
        <w:t>target</w:t>
      </w:r>
      <w:r w:rsidRPr="002934CD">
        <w:t xml:space="preserve"> data (Fritts, 1976). Finally, the coefficient of efficiency (CE) is calculated similarly to RE but in the verification interval (Cook et al., 1994). A value </w:t>
      </w:r>
      <w:r>
        <w:t>&gt;</w:t>
      </w:r>
      <w:r w:rsidRPr="002934CD">
        <w:t xml:space="preserve"> 0 for the RE and CE statistics indicates the reconstruction is a better predictor than the mean of the target, though the target mean is not an appropriate threshold to test skill when the target time series contains significant autocorrelation (Macias-Fauria et al., 2012). Therefore, we us</w:t>
      </w:r>
      <w:r>
        <w:t>ed</w:t>
      </w:r>
      <w:r w:rsidRPr="002934CD">
        <w:t xml:space="preserve"> a Monte </w:t>
      </w:r>
      <w:r w:rsidRPr="004E600F">
        <w:t xml:space="preserve">Carlo </w:t>
      </w:r>
      <w:r w:rsidRPr="00776357">
        <w:rPr>
          <w:color w:val="222222"/>
        </w:rPr>
        <w:t>phase randomization simulation in which a random time series of the same length and spectral properties as SST (Ebisuzaki, 1997) w</w:t>
      </w:r>
      <w:r>
        <w:rPr>
          <w:color w:val="222222"/>
        </w:rPr>
        <w:t xml:space="preserve">as </w:t>
      </w:r>
      <w:r w:rsidRPr="002934CD">
        <w:t xml:space="preserve">generated using the Astrochron package in R (Meyers, 2014). </w:t>
      </w:r>
      <w:r>
        <w:t>T</w:t>
      </w:r>
      <w:r w:rsidRPr="002934CD">
        <w:t xml:space="preserve">he RE, CE, and MSE were calculated </w:t>
      </w:r>
      <w:r>
        <w:t>f</w:t>
      </w:r>
      <w:r w:rsidRPr="002934CD">
        <w:t xml:space="preserve">rom this simulated SST series and the true SST series. This </w:t>
      </w:r>
      <w:r>
        <w:t xml:space="preserve">process </w:t>
      </w:r>
      <w:r w:rsidRPr="002934CD">
        <w:t xml:space="preserve">was repeated 10,000 times, and the 99th percentile values were retained as significance thresholds (α = </w:t>
      </w:r>
      <w:r>
        <w:t>0</w:t>
      </w:r>
      <w:r w:rsidRPr="002934CD">
        <w:t>.01) (Macias-Fauria et al.</w:t>
      </w:r>
      <w:r>
        <w:t>,</w:t>
      </w:r>
      <w:r w:rsidRPr="002934CD">
        <w:t xml:space="preserve"> 2012; </w:t>
      </w:r>
      <w:r>
        <w:t>Edge, 2021</w:t>
      </w:r>
      <w:r w:rsidRPr="002934CD">
        <w:t xml:space="preserve">). </w:t>
      </w:r>
      <w:bookmarkStart w:id="60" w:name="_Hlk76044052"/>
      <w:bookmarkStart w:id="61" w:name="_Hlk42608879"/>
      <w:r>
        <w:t xml:space="preserve">Also, the empirical prediction intervals of the </w:t>
      </w:r>
      <w:r w:rsidR="00C10213">
        <w:t>reconstruction</w:t>
      </w:r>
      <w:r>
        <w:t xml:space="preserve"> were calculated as the median and 90-percentile residuals obtained between the reconstruction and the instrumental SST in the verification interval (Lee and </w:t>
      </w:r>
      <w:proofErr w:type="spellStart"/>
      <w:r>
        <w:t>Scholtes</w:t>
      </w:r>
      <w:proofErr w:type="spellEnd"/>
      <w:r>
        <w:t>, 2014).</w:t>
      </w:r>
      <w:bookmarkEnd w:id="60"/>
      <w:bookmarkEnd w:id="61"/>
      <w:r>
        <w:t xml:space="preserve"> </w:t>
      </w:r>
      <w:bookmarkStart w:id="62" w:name="_Hlk76050588"/>
    </w:p>
    <w:p w14:paraId="651203C6" w14:textId="1CC69DE6" w:rsidR="00400B37" w:rsidRDefault="00400B37" w:rsidP="00400B37">
      <w:pPr>
        <w:spacing w:after="160" w:line="360" w:lineRule="auto"/>
      </w:pPr>
      <w:r>
        <w:lastRenderedPageBreak/>
        <w:t xml:space="preserve">The reconstruction </w:t>
      </w:r>
      <w:proofErr w:type="spellStart"/>
      <w:r>
        <w:t>preiod</w:t>
      </w:r>
      <w:proofErr w:type="spellEnd"/>
      <w:r>
        <w:t xml:space="preserve"> was limited to years with a sample size (number of individuals representing a single calendar year; Fig </w:t>
      </w:r>
      <w:r w:rsidR="00F422DB">
        <w:t>A.</w:t>
      </w:r>
      <w:r>
        <w:t>2) sufficient to represent the population. To find the minimum necessary sample size, we used 1000 bootstrapped simulations at each possible sample size to determine at what sample size the MSE nears an asymptotic minimum. The simulated chronologies were created by sampling with replacement at each year</w:t>
      </w:r>
      <w:bookmarkEnd w:id="62"/>
      <w:r>
        <w:t xml:space="preserve"> to build chronologies of uniform sample size. The MSE was calculated for each simulated chronology  over the full period of instrumental overlap. The median MSE of the 1000 simulations at each sample size was used to represent the error </w:t>
      </w:r>
      <w:proofErr w:type="spellStart"/>
      <w:r>
        <w:t>presesent</w:t>
      </w:r>
      <w:proofErr w:type="spellEnd"/>
      <w:r>
        <w:t xml:space="preserve"> in a chronology with the given sample size. A time series of these representative errors was used to find the minimum sample size required to adequately represent the population.</w:t>
      </w:r>
    </w:p>
    <w:p w14:paraId="22F1926A" w14:textId="7F27B08C" w:rsidR="00055FBD" w:rsidRPr="002934CD" w:rsidRDefault="00400B37" w:rsidP="00400B37">
      <w:pPr>
        <w:spacing w:after="160" w:line="360" w:lineRule="auto"/>
      </w:pPr>
      <w:r w:rsidRPr="002934CD">
        <w:t>Wavelet analysis was performed on each segment of the reconstruction</w:t>
      </w:r>
      <w:r>
        <w:t xml:space="preserve"> </w:t>
      </w:r>
      <w:r w:rsidRPr="002934CD">
        <w:t>to assess frequency characteristics through time (</w:t>
      </w:r>
      <w:proofErr w:type="spellStart"/>
      <w:r w:rsidRPr="002934CD">
        <w:t>Torrence</w:t>
      </w:r>
      <w:proofErr w:type="spellEnd"/>
      <w:r w:rsidRPr="002934CD">
        <w:t xml:space="preserve"> </w:t>
      </w:r>
      <w:r>
        <w:t>&amp;</w:t>
      </w:r>
      <w:r w:rsidRPr="002934CD">
        <w:t xml:space="preserve"> Compo, 1998) using the </w:t>
      </w:r>
      <w:proofErr w:type="spellStart"/>
      <w:r w:rsidRPr="002934CD">
        <w:t>WaveletComp</w:t>
      </w:r>
      <w:proofErr w:type="spellEnd"/>
      <w:r w:rsidRPr="002934CD">
        <w:t xml:space="preserve"> package in R (</w:t>
      </w:r>
      <w:proofErr w:type="spellStart"/>
      <w:r w:rsidRPr="002934CD">
        <w:t>Roesch</w:t>
      </w:r>
      <w:proofErr w:type="spellEnd"/>
      <w:r w:rsidRPr="002934CD">
        <w:t xml:space="preserve"> </w:t>
      </w:r>
      <w:r>
        <w:t>&amp;</w:t>
      </w:r>
      <w:r w:rsidRPr="002934CD">
        <w:t xml:space="preserve"> </w:t>
      </w:r>
      <w:proofErr w:type="spellStart"/>
      <w:r w:rsidRPr="002934CD">
        <w:t>Schmidbauer</w:t>
      </w:r>
      <w:proofErr w:type="spellEnd"/>
      <w:r w:rsidRPr="002934CD">
        <w:t>, 2018). Significance (p-value) was calculated by comparing the wavelet results against the wavelets of 10,000 simulated time series with the same autocorrelation</w:t>
      </w:r>
      <w:r>
        <w:t xml:space="preserve"> and moving average structure (ARMA)</w:t>
      </w:r>
      <w:r w:rsidRPr="002934CD">
        <w:t xml:space="preserve"> as the reconstruction</w:t>
      </w:r>
      <w:r>
        <w:t xml:space="preserve"> (</w:t>
      </w:r>
      <w:r w:rsidRPr="002934CD">
        <w:t xml:space="preserve">Hyndman </w:t>
      </w:r>
      <w:r>
        <w:t>&amp;</w:t>
      </w:r>
      <w:r w:rsidRPr="002934CD">
        <w:t xml:space="preserve"> </w:t>
      </w:r>
      <w:proofErr w:type="spellStart"/>
      <w:r w:rsidRPr="002934CD">
        <w:t>Khandakar</w:t>
      </w:r>
      <w:proofErr w:type="spellEnd"/>
      <w:r w:rsidRPr="002934CD">
        <w:t>, 2007).</w:t>
      </w:r>
    </w:p>
    <w:p w14:paraId="288AA47B" w14:textId="3DFB9BA1" w:rsidR="00055FBD" w:rsidRDefault="003659D9" w:rsidP="003659D9">
      <w:pPr>
        <w:pStyle w:val="Heading2"/>
      </w:pPr>
      <w:bookmarkStart w:id="63" w:name="_Toc118026852"/>
      <w:r>
        <w:t>A.4</w:t>
      </w:r>
      <w:r>
        <w:tab/>
      </w:r>
      <w:r w:rsidR="00055FBD" w:rsidRPr="002934CD">
        <w:t>Results</w:t>
      </w:r>
      <w:bookmarkEnd w:id="63"/>
    </w:p>
    <w:p w14:paraId="788E479A" w14:textId="77777777" w:rsidR="00FA179B" w:rsidRPr="00FA179B" w:rsidRDefault="00FA179B" w:rsidP="00FA179B"/>
    <w:p w14:paraId="69D4D075" w14:textId="5990FF2A" w:rsidR="00055FBD" w:rsidRDefault="003B2CC4" w:rsidP="003659D9">
      <w:pPr>
        <w:pStyle w:val="Heading3"/>
      </w:pPr>
      <w:bookmarkStart w:id="64" w:name="_Toc118026853"/>
      <w:r w:rsidRPr="003B2CC4">
        <w:rPr>
          <w:noProof/>
        </w:rPr>
        <w:drawing>
          <wp:anchor distT="0" distB="0" distL="114300" distR="114300" simplePos="0" relativeHeight="251651072" behindDoc="0" locked="0" layoutInCell="1" allowOverlap="1" wp14:anchorId="0E1A1FF8" wp14:editId="7D4A3995">
            <wp:simplePos x="0" y="0"/>
            <wp:positionH relativeFrom="margin">
              <wp:align>right</wp:align>
            </wp:positionH>
            <wp:positionV relativeFrom="paragraph">
              <wp:posOffset>375285</wp:posOffset>
            </wp:positionV>
            <wp:extent cx="5943600" cy="16084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
                      <a:extLst>
                        <a:ext uri="{28A0092B-C50C-407E-A947-70E740481C1C}">
                          <a14:useLocalDpi xmlns:a14="http://schemas.microsoft.com/office/drawing/2010/main" val="0"/>
                        </a:ext>
                      </a:extLst>
                    </a:blip>
                    <a:srcRect r="7547"/>
                    <a:stretch/>
                  </pic:blipFill>
                  <pic:spPr bwMode="auto">
                    <a:xfrm>
                      <a:off x="0" y="0"/>
                      <a:ext cx="5943600" cy="1608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659D9">
        <w:t>A.4.</w:t>
      </w:r>
      <w:r w:rsidR="00055FBD" w:rsidRPr="002934CD">
        <w:t>1</w:t>
      </w:r>
      <w:r w:rsidR="003659D9">
        <w:tab/>
      </w:r>
      <w:r w:rsidR="00055FBD" w:rsidRPr="002934CD">
        <w:t>Sample Collection and Preparation</w:t>
      </w:r>
      <w:bookmarkEnd w:id="64"/>
    </w:p>
    <w:p w14:paraId="76FFFD93" w14:textId="55AFF1CD" w:rsidR="003B2CC4" w:rsidRDefault="003B2CC4" w:rsidP="003B2CC4"/>
    <w:p w14:paraId="1948D3C2" w14:textId="2411FBE9" w:rsidR="00E7099E" w:rsidRPr="003B2CC4" w:rsidRDefault="003B2CC4" w:rsidP="003B2CC4">
      <w:pPr>
        <w:pStyle w:val="Caption"/>
        <w:rPr>
          <w:i w:val="0"/>
          <w:iCs w:val="0"/>
          <w:color w:val="auto"/>
          <w:sz w:val="20"/>
          <w:szCs w:val="20"/>
        </w:rPr>
      </w:pPr>
      <w:bookmarkStart w:id="65" w:name="_Toc111040046"/>
      <w:r w:rsidRPr="003B2CC4">
        <w:rPr>
          <w:i w:val="0"/>
          <w:iCs w:val="0"/>
          <w:color w:val="auto"/>
          <w:sz w:val="20"/>
          <w:szCs w:val="20"/>
        </w:rPr>
        <w:t xml:space="preserve">Table </w:t>
      </w:r>
      <w:r w:rsidRPr="003B2CC4">
        <w:rPr>
          <w:i w:val="0"/>
          <w:iCs w:val="0"/>
          <w:color w:val="auto"/>
          <w:sz w:val="20"/>
          <w:szCs w:val="20"/>
        </w:rPr>
        <w:fldChar w:fldCharType="begin"/>
      </w:r>
      <w:r w:rsidRPr="003B2CC4">
        <w:rPr>
          <w:i w:val="0"/>
          <w:iCs w:val="0"/>
          <w:color w:val="auto"/>
          <w:sz w:val="20"/>
          <w:szCs w:val="20"/>
        </w:rPr>
        <w:instrText xml:space="preserve"> STYLEREF 7 \s </w:instrText>
      </w:r>
      <w:r w:rsidRPr="003B2CC4">
        <w:rPr>
          <w:i w:val="0"/>
          <w:iCs w:val="0"/>
          <w:color w:val="auto"/>
          <w:sz w:val="20"/>
          <w:szCs w:val="20"/>
        </w:rPr>
        <w:fldChar w:fldCharType="separate"/>
      </w:r>
      <w:r w:rsidR="00175F6C">
        <w:rPr>
          <w:b/>
          <w:bCs/>
          <w:i w:val="0"/>
          <w:iCs w:val="0"/>
          <w:noProof/>
          <w:color w:val="auto"/>
          <w:sz w:val="20"/>
          <w:szCs w:val="20"/>
        </w:rPr>
        <w:t>Error! No text of specified style in document.</w:t>
      </w:r>
      <w:r w:rsidRPr="003B2CC4">
        <w:rPr>
          <w:i w:val="0"/>
          <w:iCs w:val="0"/>
          <w:color w:val="auto"/>
          <w:sz w:val="20"/>
          <w:szCs w:val="20"/>
        </w:rPr>
        <w:fldChar w:fldCharType="end"/>
      </w:r>
      <w:r w:rsidRPr="003B2CC4">
        <w:rPr>
          <w:i w:val="0"/>
          <w:iCs w:val="0"/>
          <w:color w:val="auto"/>
          <w:sz w:val="20"/>
          <w:szCs w:val="20"/>
        </w:rPr>
        <w:t>.</w:t>
      </w:r>
      <w:r w:rsidRPr="003B2CC4">
        <w:rPr>
          <w:i w:val="0"/>
          <w:iCs w:val="0"/>
          <w:color w:val="auto"/>
          <w:sz w:val="20"/>
          <w:szCs w:val="20"/>
        </w:rPr>
        <w:fldChar w:fldCharType="begin"/>
      </w:r>
      <w:r w:rsidRPr="003B2CC4">
        <w:rPr>
          <w:i w:val="0"/>
          <w:iCs w:val="0"/>
          <w:color w:val="auto"/>
          <w:sz w:val="20"/>
          <w:szCs w:val="20"/>
        </w:rPr>
        <w:instrText xml:space="preserve"> SEQ Table \* ARABIC \s 7 </w:instrText>
      </w:r>
      <w:r w:rsidRPr="003B2CC4">
        <w:rPr>
          <w:i w:val="0"/>
          <w:iCs w:val="0"/>
          <w:color w:val="auto"/>
          <w:sz w:val="20"/>
          <w:szCs w:val="20"/>
        </w:rPr>
        <w:fldChar w:fldCharType="separate"/>
      </w:r>
      <w:r w:rsidR="00175F6C">
        <w:rPr>
          <w:i w:val="0"/>
          <w:iCs w:val="0"/>
          <w:noProof/>
          <w:color w:val="auto"/>
          <w:sz w:val="20"/>
          <w:szCs w:val="20"/>
        </w:rPr>
        <w:t>1</w:t>
      </w:r>
      <w:r w:rsidRPr="003B2CC4">
        <w:rPr>
          <w:i w:val="0"/>
          <w:iCs w:val="0"/>
          <w:color w:val="auto"/>
          <w:sz w:val="20"/>
          <w:szCs w:val="20"/>
        </w:rPr>
        <w:fldChar w:fldCharType="end"/>
      </w:r>
      <w:r w:rsidRPr="003B2CC4">
        <w:rPr>
          <w:i w:val="0"/>
          <w:iCs w:val="0"/>
          <w:color w:val="auto"/>
          <w:sz w:val="20"/>
          <w:szCs w:val="20"/>
        </w:rPr>
        <w:t>. Note: Only chronology segments with sample size greater than 3 included in table.</w:t>
      </w:r>
      <w:bookmarkEnd w:id="65"/>
    </w:p>
    <w:p w14:paraId="044B0F46" w14:textId="77777777" w:rsidR="000D6F1B" w:rsidRPr="000D6F1B" w:rsidRDefault="000D6F1B" w:rsidP="000D6F1B"/>
    <w:p w14:paraId="19F7EF0D" w14:textId="6FE1ACF8" w:rsidR="00042E49" w:rsidRDefault="00400B37" w:rsidP="00400B37">
      <w:pPr>
        <w:spacing w:after="160" w:line="360" w:lineRule="auto"/>
      </w:pPr>
      <w:r w:rsidRPr="002934CD">
        <w:t xml:space="preserve">In total, 262 shells were processed. After processing the first 50 randomly selected shells we determined whether biometric measurements could be used to broadly estimate longevity, </w:t>
      </w:r>
      <w:r w:rsidRPr="002934CD">
        <w:lastRenderedPageBreak/>
        <w:t>defined as total number of growth increments in the sample. To provide precise ages, only samples that could be crossdated and measured through the terminal growth year were used. Damaged shells were also discarded from this calculation so that only samples with accurate masses were used. We found a significant relationship between sample mass and longevity (</w:t>
      </w:r>
      <w:r>
        <w:t>R</w:t>
      </w:r>
      <w:r w:rsidRPr="002934CD">
        <w:rPr>
          <w:vertAlign w:val="superscript"/>
        </w:rPr>
        <w:t>2</w:t>
      </w:r>
      <w:r w:rsidRPr="002934CD">
        <w:t xml:space="preserve"> = 0.383, n = 15, p = </w:t>
      </w:r>
      <w:r>
        <w:t>0</w:t>
      </w:r>
      <w:r w:rsidRPr="002934CD">
        <w:t xml:space="preserve">.014), so going forward we prioritized </w:t>
      </w:r>
      <w:r>
        <w:t xml:space="preserve">the </w:t>
      </w:r>
      <w:r w:rsidRPr="002934CD">
        <w:t xml:space="preserve">processing </w:t>
      </w:r>
      <w:r>
        <w:t xml:space="preserve">of </w:t>
      </w:r>
      <w:r w:rsidRPr="002934CD">
        <w:t xml:space="preserve">those shells over 70g </w:t>
      </w:r>
    </w:p>
    <w:p w14:paraId="6C6D3224" w14:textId="56674465" w:rsidR="00042E49" w:rsidRPr="00E558A8" w:rsidRDefault="008245EF" w:rsidP="00E7099E">
      <w:pPr>
        <w:pStyle w:val="Caption"/>
        <w:spacing w:after="0"/>
        <w:rPr>
          <w:color w:val="FFFFFF" w:themeColor="background1"/>
          <w:sz w:val="2"/>
          <w:szCs w:val="2"/>
        </w:rPr>
      </w:pPr>
      <w:bookmarkStart w:id="66" w:name="_Toc116024271"/>
      <w:r w:rsidRPr="00E558A8">
        <w:rPr>
          <w:color w:val="FFFFFF" w:themeColor="background1"/>
          <w:sz w:val="2"/>
          <w:szCs w:val="2"/>
        </w:rPr>
        <w:t xml:space="preserve">Figure </w:t>
      </w:r>
      <w:r w:rsidRPr="00E558A8">
        <w:rPr>
          <w:color w:val="FFFFFF" w:themeColor="background1"/>
          <w:sz w:val="2"/>
          <w:szCs w:val="2"/>
        </w:rPr>
        <w:fldChar w:fldCharType="begin"/>
      </w:r>
      <w:r w:rsidRPr="00E558A8">
        <w:rPr>
          <w:color w:val="FFFFFF" w:themeColor="background1"/>
          <w:sz w:val="2"/>
          <w:szCs w:val="2"/>
        </w:rPr>
        <w:instrText xml:space="preserve"> STYLEREF 7 \s </w:instrText>
      </w:r>
      <w:r w:rsidRPr="00E558A8">
        <w:rPr>
          <w:color w:val="FFFFFF" w:themeColor="background1"/>
          <w:sz w:val="2"/>
          <w:szCs w:val="2"/>
        </w:rPr>
        <w:fldChar w:fldCharType="separate"/>
      </w:r>
      <w:r w:rsidR="00175F6C">
        <w:rPr>
          <w:b/>
          <w:bCs/>
          <w:noProof/>
          <w:color w:val="FFFFFF" w:themeColor="background1"/>
          <w:sz w:val="2"/>
          <w:szCs w:val="2"/>
        </w:rPr>
        <w:t>Error! No text of specified style in document.</w:t>
      </w:r>
      <w:r w:rsidRPr="00E558A8">
        <w:rPr>
          <w:color w:val="FFFFFF" w:themeColor="background1"/>
          <w:sz w:val="2"/>
          <w:szCs w:val="2"/>
        </w:rPr>
        <w:fldChar w:fldCharType="end"/>
      </w:r>
      <w:r w:rsidRPr="00E558A8">
        <w:rPr>
          <w:color w:val="FFFFFF" w:themeColor="background1"/>
          <w:sz w:val="2"/>
          <w:szCs w:val="2"/>
        </w:rPr>
        <w:t>.</w:t>
      </w:r>
      <w:r w:rsidRPr="00E558A8">
        <w:rPr>
          <w:color w:val="FFFFFF" w:themeColor="background1"/>
          <w:sz w:val="2"/>
          <w:szCs w:val="2"/>
        </w:rPr>
        <w:fldChar w:fldCharType="begin"/>
      </w:r>
      <w:r w:rsidRPr="00E558A8">
        <w:rPr>
          <w:color w:val="FFFFFF" w:themeColor="background1"/>
          <w:sz w:val="2"/>
          <w:szCs w:val="2"/>
        </w:rPr>
        <w:instrText xml:space="preserve"> SEQ Figure \* ARABIC \s 7 </w:instrText>
      </w:r>
      <w:r w:rsidRPr="00E558A8">
        <w:rPr>
          <w:color w:val="FFFFFF" w:themeColor="background1"/>
          <w:sz w:val="2"/>
          <w:szCs w:val="2"/>
        </w:rPr>
        <w:fldChar w:fldCharType="separate"/>
      </w:r>
      <w:r w:rsidR="00175F6C">
        <w:rPr>
          <w:noProof/>
          <w:color w:val="FFFFFF" w:themeColor="background1"/>
          <w:sz w:val="2"/>
          <w:szCs w:val="2"/>
        </w:rPr>
        <w:t>1</w:t>
      </w:r>
      <w:bookmarkEnd w:id="66"/>
      <w:r w:rsidRPr="00E558A8">
        <w:rPr>
          <w:color w:val="FFFFFF" w:themeColor="background1"/>
          <w:sz w:val="2"/>
          <w:szCs w:val="2"/>
        </w:rPr>
        <w:fldChar w:fldCharType="end"/>
      </w:r>
    </w:p>
    <w:p w14:paraId="244E072D" w14:textId="52B7C968" w:rsidR="00055FBD" w:rsidRPr="002934CD" w:rsidRDefault="008855EA" w:rsidP="00400B37">
      <w:pPr>
        <w:spacing w:after="160" w:line="360" w:lineRule="auto"/>
      </w:pPr>
      <w:r>
        <w:rPr>
          <w:noProof/>
          <w:color w:val="FFFFFF" w:themeColor="background1"/>
          <w:sz w:val="2"/>
          <w:szCs w:val="2"/>
        </w:rPr>
        <mc:AlternateContent>
          <mc:Choice Requires="wpg">
            <w:drawing>
              <wp:anchor distT="0" distB="0" distL="114300" distR="114300" simplePos="0" relativeHeight="251700224" behindDoc="0" locked="0" layoutInCell="1" allowOverlap="1" wp14:anchorId="32E08601" wp14:editId="6FB67824">
                <wp:simplePos x="0" y="0"/>
                <wp:positionH relativeFrom="margin">
                  <wp:align>right</wp:align>
                </wp:positionH>
                <wp:positionV relativeFrom="paragraph">
                  <wp:posOffset>570197</wp:posOffset>
                </wp:positionV>
                <wp:extent cx="5948936" cy="5142016"/>
                <wp:effectExtent l="0" t="0" r="0" b="1905"/>
                <wp:wrapSquare wrapText="bothSides"/>
                <wp:docPr id="575" name="Group 575"/>
                <wp:cNvGraphicFramePr/>
                <a:graphic xmlns:a="http://schemas.openxmlformats.org/drawingml/2006/main">
                  <a:graphicData uri="http://schemas.microsoft.com/office/word/2010/wordprocessingGroup">
                    <wpg:wgp>
                      <wpg:cNvGrpSpPr/>
                      <wpg:grpSpPr>
                        <a:xfrm>
                          <a:off x="0" y="0"/>
                          <a:ext cx="5948936" cy="5142016"/>
                          <a:chOff x="0" y="0"/>
                          <a:chExt cx="5948936" cy="5142016"/>
                        </a:xfrm>
                      </wpg:grpSpPr>
                      <pic:pic xmlns:pic="http://schemas.openxmlformats.org/drawingml/2006/picture">
                        <pic:nvPicPr>
                          <pic:cNvPr id="13" name="Picture 13" descr="Char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4064" t="3589" r="4923" b="53006"/>
                          <a:stretch/>
                        </pic:blipFill>
                        <pic:spPr bwMode="auto">
                          <a:xfrm>
                            <a:off x="0" y="0"/>
                            <a:ext cx="5943600" cy="3667760"/>
                          </a:xfrm>
                          <a:prstGeom prst="rect">
                            <a:avLst/>
                          </a:prstGeom>
                          <a:ln>
                            <a:noFill/>
                          </a:ln>
                          <a:extLst>
                            <a:ext uri="{53640926-AAD7-44D8-BBD7-CCE9431645EC}">
                              <a14:shadowObscured xmlns:a14="http://schemas.microsoft.com/office/drawing/2010/main"/>
                            </a:ext>
                          </a:extLst>
                        </pic:spPr>
                      </pic:pic>
                      <wps:wsp>
                        <wps:cNvPr id="574" name="Text Box 2"/>
                        <wps:cNvSpPr txBox="1">
                          <a:spLocks noChangeArrowheads="1"/>
                        </wps:cNvSpPr>
                        <wps:spPr bwMode="auto">
                          <a:xfrm>
                            <a:off x="23751" y="3693226"/>
                            <a:ext cx="5925185" cy="1448790"/>
                          </a:xfrm>
                          <a:prstGeom prst="rect">
                            <a:avLst/>
                          </a:prstGeom>
                          <a:solidFill>
                            <a:srgbClr val="FFFFFF"/>
                          </a:solidFill>
                          <a:ln w="9525">
                            <a:noFill/>
                            <a:miter lim="800000"/>
                            <a:headEnd/>
                            <a:tailEnd/>
                          </a:ln>
                        </wps:spPr>
                        <wps:txbx>
                          <w:txbxContent>
                            <w:p w14:paraId="65765B85" w14:textId="0B5C7E19" w:rsidR="00C10213" w:rsidRPr="00E558A8" w:rsidRDefault="00C10213" w:rsidP="00C10213">
                              <w:pPr>
                                <w:pStyle w:val="Caption"/>
                                <w:rPr>
                                  <w:i w:val="0"/>
                                  <w:iCs w:val="0"/>
                                  <w:color w:val="auto"/>
                                  <w:sz w:val="20"/>
                                  <w:szCs w:val="20"/>
                                </w:rPr>
                              </w:pPr>
                              <w:bookmarkStart w:id="67" w:name="_Toc116024272"/>
                              <w:r>
                                <w:rPr>
                                  <w:i w:val="0"/>
                                  <w:iCs w:val="0"/>
                                  <w:color w:val="auto"/>
                                  <w:sz w:val="20"/>
                                  <w:szCs w:val="20"/>
                                </w:rPr>
                                <w:t>Figure A.2</w:t>
                              </w:r>
                              <w:r w:rsidRPr="00E558A8">
                                <w:rPr>
                                  <w:i w:val="0"/>
                                  <w:iCs w:val="0"/>
                                  <w:color w:val="auto"/>
                                  <w:sz w:val="20"/>
                                  <w:szCs w:val="20"/>
                                </w:rPr>
                                <w:t>. Sample Coverage and Radiocarbon. Main panel: Segment Length Plot. Each line segment represents a sample with coverage of a precise number of calendar years. Each color represents a crossdated ‘floating’ chronology. Black asterisks denote radiocarbon samples taken from absolutely dated individuals to make local reservoir correction. Black triangles denote radiocarbon samples taken from floating chronologies for approximate dating. Inset: Calculating local reservoir correction. Blue ribbon – Marine radiocarbon curve given by Marine20. Red and green shaded regions show probability distributions of sample ages given by radiocarbon analysis. Black asterisks mark the true ages of samples given by crossdating. Offsets between median radiocarbon dates and true crossdate given. The local radiocarbon reservoir correction is given by the average of these two values 290 ± 45 years.</w:t>
                              </w:r>
                              <w:bookmarkEnd w:id="67"/>
                            </w:p>
                            <w:p w14:paraId="0A1822BA" w14:textId="68962A33" w:rsidR="00C10213" w:rsidRDefault="00C10213"/>
                          </w:txbxContent>
                        </wps:txbx>
                        <wps:bodyPr rot="0" vert="horz" wrap="square" lIns="91440" tIns="45720" rIns="91440" bIns="45720" anchor="t" anchorCtr="0">
                          <a:noAutofit/>
                        </wps:bodyPr>
                      </wps:wsp>
                    </wpg:wgp>
                  </a:graphicData>
                </a:graphic>
              </wp:anchor>
            </w:drawing>
          </mc:Choice>
          <mc:Fallback>
            <w:pict>
              <v:group w14:anchorId="32E08601" id="Group 575" o:spid="_x0000_s1029" style="position:absolute;margin-left:417.2pt;margin-top:44.9pt;width:468.4pt;height:404.9pt;z-index:251700224;mso-position-horizontal:right;mso-position-horizontal-relative:margin" coordsize="59489,51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y1/wAFS/8AkDfAv/s5Pwj/AOlE&#10;lfUtfLX/AAVL/wCQN8C/+zk/CP8A6USUAfUtFFFABRRRQAUUUUAFFFFABRRRQAUUUUAFFFFABRRR&#10;QAUUUUAFFFFABRRRQAUUUUAFeS6h/wAnt6P/ANk1vv8A0ut69aryXUP+T29H/wCya33/AKXW9AHr&#10;V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tf8FS/+QN8C/wDs5Pwj/wClElfU&#10;tfLX/BUv/kDfAv8A7OT8I/8ApRJQB9S0UUUAFFFFABRRRQAUUUUAFFFFABRRRQAUUUUAFFFFABRR&#10;RQAUUUUAFFFFABRRRQAV5LqH/J7ej/8AZNb7/wBLrevWq8l1D/k9vR/+ya33/pdb0Aet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ZQwwaAMDAoooAKKKKAGmNS24ilVAnSl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">
                <v:shape id="Picture 13" o:spid="_x0000_s1030" type="#_x0000_t75" alt="Chart&#10;&#10;Description automatically generated" style="position:absolute;width:59436;height:36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">
                  <v:imagedata r:id="rId15" o:title="Chart&#10;&#10;Description automatically generated" croptop="2352f" cropbottom="34738f" cropleft="2663f" cropright="3226f"/>
                </v:shape>
                <v:shape id="_x0000_s1031" type="#_x0000_t202" style="position:absolute;left:237;top:36932;width:59252;height:1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" stroked="f">
                  <v:textbox>
                    <w:txbxContent>
                      <w:p w14:paraId="65765B85" w14:textId="0B5C7E19" w:rsidR="00C10213" w:rsidRPr="00E558A8" w:rsidRDefault="00C10213" w:rsidP="00C10213">
                        <w:pPr>
                          <w:pStyle w:val="Caption"/>
                          <w:rPr>
                            <w:i w:val="0"/>
                            <w:iCs w:val="0"/>
                            <w:color w:val="auto"/>
                            <w:sz w:val="20"/>
                            <w:szCs w:val="20"/>
                          </w:rPr>
                        </w:pPr>
                        <w:bookmarkStart w:id="68" w:name="_Toc116024272"/>
                        <w:r>
                          <w:rPr>
                            <w:i w:val="0"/>
                            <w:iCs w:val="0"/>
                            <w:color w:val="auto"/>
                            <w:sz w:val="20"/>
                            <w:szCs w:val="20"/>
                          </w:rPr>
                          <w:t>Figure A.2</w:t>
                        </w:r>
                        <w:r w:rsidRPr="00E558A8">
                          <w:rPr>
                            <w:i w:val="0"/>
                            <w:iCs w:val="0"/>
                            <w:color w:val="auto"/>
                            <w:sz w:val="20"/>
                            <w:szCs w:val="20"/>
                          </w:rPr>
                          <w:t>. Sample Coverage and Radiocarbon. Main panel: Segment Length Plot. Each line segment represents a sample with coverage of a precise number of calendar years. Each color represents a crossdated ‘floating’ chronology. Black asterisks denote radiocarbon samples taken from absolutely dated individuals to make local reservoir correction. Black triangles denote radiocarbon samples taken from floating chronologies for approximate dating. Inset: Calculating local reservoir correction. Blue ribbon – Marine radiocarbon curve given by Marine20. Red and green shaded regions show probability distributions of sample ages given by radiocarbon analysis. Black asterisks mark the true ages of samples given by crossdating. Offsets between median radiocarbon dates and true crossdate given. The local radiocarbon reservoir correction is given by the average of these two values 290 ± 45 years.</w:t>
                        </w:r>
                        <w:bookmarkEnd w:id="68"/>
                      </w:p>
                      <w:p w14:paraId="0A1822BA" w14:textId="68962A33" w:rsidR="00C10213" w:rsidRDefault="00C10213"/>
                    </w:txbxContent>
                  </v:textbox>
                </v:shape>
                <w10:wrap type="square" anchorx="margin"/>
              </v:group>
            </w:pict>
          </mc:Fallback>
        </mc:AlternateContent>
      </w:r>
      <w:r w:rsidR="00400B37" w:rsidRPr="002934CD">
        <w:t xml:space="preserve">to eliminate most individuals less than ≈ 50 years in age. We found that, in general, measurement time series of at least 50 </w:t>
      </w:r>
      <w:proofErr w:type="spellStart"/>
      <w:r w:rsidR="00400B37" w:rsidRPr="002934CD">
        <w:t>yr</w:t>
      </w:r>
      <w:proofErr w:type="spellEnd"/>
      <w:r w:rsidR="00400B37" w:rsidRPr="002934CD">
        <w:t xml:space="preserve"> were necessary to extend the chronologies.</w:t>
      </w:r>
    </w:p>
    <w:p w14:paraId="607607B0" w14:textId="57505933" w:rsidR="00055FBD" w:rsidRDefault="00055FBD" w:rsidP="003659D9">
      <w:pPr>
        <w:pStyle w:val="Heading3"/>
      </w:pPr>
      <w:bookmarkStart w:id="69" w:name="_Toc118026854"/>
      <w:r w:rsidRPr="002934CD">
        <w:rPr>
          <w:noProof/>
        </w:rPr>
        <mc:AlternateContent>
          <mc:Choice Requires="wps">
            <w:drawing>
              <wp:anchor distT="0" distB="0" distL="114300" distR="114300" simplePos="0" relativeHeight="251648000" behindDoc="0" locked="0" layoutInCell="1" allowOverlap="1" wp14:anchorId="634307BF" wp14:editId="535BA15C">
                <wp:simplePos x="0" y="0"/>
                <wp:positionH relativeFrom="margin">
                  <wp:align>left</wp:align>
                </wp:positionH>
                <wp:positionV relativeFrom="margin">
                  <wp:posOffset>29116655</wp:posOffset>
                </wp:positionV>
                <wp:extent cx="9029700" cy="4762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0" cy="476250"/>
                        </a:xfrm>
                        <a:prstGeom prst="rect">
                          <a:avLst/>
                        </a:prstGeom>
                        <a:solidFill>
                          <a:srgbClr val="FFFFFF"/>
                        </a:solidFill>
                        <a:ln w="9525">
                          <a:noFill/>
                          <a:miter lim="800000"/>
                          <a:headEnd/>
                          <a:tailEnd/>
                        </a:ln>
                      </wps:spPr>
                      <wps:txbx>
                        <w:txbxContent>
                          <w:p w14:paraId="023D3D23" w14:textId="77777777" w:rsidR="00055FBD" w:rsidRDefault="00055FBD" w:rsidP="00055FBD">
                            <w:r>
                              <w:t>Table 1. Crossdating statistics from the absolutely dated (‘Modern’) chronology and the three floating chronologies with greatest replication (Floating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307BF" id="Text Box 2" o:spid="_x0000_s1032" type="#_x0000_t202" style="position:absolute;margin-left:0;margin-top:2292.65pt;width:711pt;height:37.5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" stroked="f">
                <v:textbox>
                  <w:txbxContent>
                    <w:p w14:paraId="023D3D23" w14:textId="77777777" w:rsidR="00055FBD" w:rsidRDefault="00055FBD" w:rsidP="00055FBD">
                      <w:r>
                        <w:t>Table 1. Crossdating statistics from the absolutely dated (‘Modern’) chronology and the three floating chronologies with greatest replication (Floating 1-3).</w:t>
                      </w:r>
                    </w:p>
                  </w:txbxContent>
                </v:textbox>
                <w10:wrap type="square" anchorx="margin" anchory="margin"/>
              </v:shape>
            </w:pict>
          </mc:Fallback>
        </mc:AlternateContent>
      </w:r>
      <w:r w:rsidR="003659D9">
        <w:t>A.4</w:t>
      </w:r>
      <w:r w:rsidRPr="002934CD">
        <w:t>.2</w:t>
      </w:r>
      <w:r w:rsidR="003659D9">
        <w:tab/>
      </w:r>
      <w:r w:rsidRPr="002934CD">
        <w:t>Crossdating</w:t>
      </w:r>
      <w:bookmarkEnd w:id="69"/>
    </w:p>
    <w:p w14:paraId="407ACB6D" w14:textId="77777777" w:rsidR="000D6F1B" w:rsidRPr="000D6F1B" w:rsidRDefault="000D6F1B" w:rsidP="000D6F1B"/>
    <w:p w14:paraId="21E7600A" w14:textId="25C38967" w:rsidR="000D6F1B" w:rsidRDefault="00104F5C" w:rsidP="00400B37">
      <w:pPr>
        <w:spacing w:after="160" w:line="360" w:lineRule="auto"/>
        <w:rPr>
          <w:rFonts w:ascii="Calibri" w:hAnsi="Calibri"/>
          <w:noProof/>
          <w:sz w:val="22"/>
          <w:szCs w:val="22"/>
        </w:rPr>
      </w:pPr>
      <w:r>
        <w:rPr>
          <w:noProof/>
        </w:rPr>
        <w:lastRenderedPageBreak/>
        <mc:AlternateContent>
          <mc:Choice Requires="wpg">
            <w:drawing>
              <wp:anchor distT="0" distB="0" distL="114300" distR="114300" simplePos="0" relativeHeight="251663360" behindDoc="0" locked="0" layoutInCell="1" allowOverlap="1" wp14:anchorId="736CE846" wp14:editId="4A7B52FF">
                <wp:simplePos x="0" y="0"/>
                <wp:positionH relativeFrom="margin">
                  <wp:align>right</wp:align>
                </wp:positionH>
                <wp:positionV relativeFrom="paragraph">
                  <wp:posOffset>1802130</wp:posOffset>
                </wp:positionV>
                <wp:extent cx="5943600" cy="4951730"/>
                <wp:effectExtent l="0" t="0" r="0" b="1270"/>
                <wp:wrapSquare wrapText="bothSides"/>
                <wp:docPr id="14" name="Group 14"/>
                <wp:cNvGraphicFramePr/>
                <a:graphic xmlns:a="http://schemas.openxmlformats.org/drawingml/2006/main">
                  <a:graphicData uri="http://schemas.microsoft.com/office/word/2010/wordprocessingGroup">
                    <wpg:wgp>
                      <wpg:cNvGrpSpPr/>
                      <wpg:grpSpPr>
                        <a:xfrm>
                          <a:off x="0" y="0"/>
                          <a:ext cx="5943600" cy="4952011"/>
                          <a:chOff x="0" y="0"/>
                          <a:chExt cx="5943600" cy="4952011"/>
                        </a:xfrm>
                      </wpg:grpSpPr>
                      <wps:wsp>
                        <wps:cNvPr id="217" name="Text Box 2"/>
                        <wps:cNvSpPr txBox="1">
                          <a:spLocks noChangeArrowheads="1"/>
                        </wps:cNvSpPr>
                        <wps:spPr bwMode="auto">
                          <a:xfrm>
                            <a:off x="0" y="3048000"/>
                            <a:ext cx="5924550" cy="1904011"/>
                          </a:xfrm>
                          <a:prstGeom prst="rect">
                            <a:avLst/>
                          </a:prstGeom>
                          <a:solidFill>
                            <a:srgbClr val="FFFFFF"/>
                          </a:solidFill>
                          <a:ln w="9525">
                            <a:noFill/>
                            <a:miter lim="800000"/>
                            <a:headEnd/>
                            <a:tailEnd/>
                          </a:ln>
                        </wps:spPr>
                        <wps:txbx>
                          <w:txbxContent>
                            <w:p w14:paraId="720EA59D" w14:textId="1C829FA2" w:rsidR="00104F5C" w:rsidRPr="00787E70" w:rsidRDefault="00104F5C" w:rsidP="00104F5C">
                              <w:pPr>
                                <w:rPr>
                                  <w:sz w:val="20"/>
                                  <w:szCs w:val="20"/>
                                </w:rPr>
                              </w:pPr>
                              <w:r w:rsidRPr="00787E70">
                                <w:rPr>
                                  <w:b/>
                                  <w:bCs/>
                                  <w:sz w:val="20"/>
                                  <w:szCs w:val="20"/>
                                </w:rPr>
                                <w:t>Segment</w:t>
                              </w:r>
                              <w:r w:rsidRPr="00787E70">
                                <w:rPr>
                                  <w:sz w:val="20"/>
                                  <w:szCs w:val="20"/>
                                </w:rPr>
                                <w:t xml:space="preserve">: chronology interval location of sample, yellow, green, red, and blue coloring shows membership to a named, well-replicated chronology segment while gray indicates membership to one of the unnamed, poorly -replicated segments. </w:t>
                              </w:r>
                              <w:r w:rsidRPr="00787E70">
                                <w:rPr>
                                  <w:b/>
                                  <w:bCs/>
                                  <w:sz w:val="20"/>
                                  <w:szCs w:val="20"/>
                                </w:rPr>
                                <w:t>Lab#</w:t>
                              </w:r>
                              <w:r w:rsidRPr="00787E70">
                                <w:rPr>
                                  <w:sz w:val="20"/>
                                  <w:szCs w:val="20"/>
                                </w:rPr>
                                <w:t xml:space="preserve">: Sample ID given by NOSAMS. </w:t>
                              </w:r>
                              <w:r w:rsidRPr="00787E70">
                                <w:rPr>
                                  <w:b/>
                                  <w:bCs/>
                                  <w:sz w:val="20"/>
                                  <w:szCs w:val="20"/>
                                </w:rPr>
                                <w:t>Sclero Age</w:t>
                              </w:r>
                              <w:r w:rsidRPr="00787E70">
                                <w:rPr>
                                  <w:sz w:val="20"/>
                                  <w:szCs w:val="20"/>
                                </w:rPr>
                                <w:t xml:space="preserve">: Sample calendar age based on crossdating. </w:t>
                              </w:r>
                              <w:r w:rsidRPr="00787E70">
                                <w:rPr>
                                  <w:b/>
                                  <w:bCs/>
                                  <w:sz w:val="20"/>
                                  <w:szCs w:val="20"/>
                                </w:rPr>
                                <w:t>F Modern</w:t>
                              </w:r>
                              <w:r w:rsidRPr="00787E70">
                                <w:rPr>
                                  <w:sz w:val="20"/>
                                  <w:szCs w:val="20"/>
                                </w:rPr>
                                <w:t xml:space="preserve">: Sample’s radiocarbon content relative to modern standard as reported by NOSAMS. </w:t>
                              </w:r>
                              <w:r w:rsidRPr="00787E70">
                                <w:rPr>
                                  <w:b/>
                                  <w:bCs/>
                                  <w:sz w:val="20"/>
                                  <w:szCs w:val="20"/>
                                </w:rPr>
                                <w:t>Fm Err</w:t>
                              </w:r>
                              <w:r w:rsidRPr="00787E70">
                                <w:rPr>
                                  <w:sz w:val="20"/>
                                  <w:szCs w:val="20"/>
                                </w:rPr>
                                <w:t xml:space="preserve">: NOSAMS reported 1σ error of Fraction modern. </w:t>
                              </w:r>
                              <w:r w:rsidRPr="00787E70">
                                <w:rPr>
                                  <w:b/>
                                  <w:bCs/>
                                  <w:sz w:val="20"/>
                                  <w:szCs w:val="20"/>
                                </w:rPr>
                                <w:t>δ13C</w:t>
                              </w:r>
                              <w:r w:rsidRPr="00787E70">
                                <w:rPr>
                                  <w:sz w:val="20"/>
                                  <w:szCs w:val="20"/>
                                </w:rPr>
                                <w:t xml:space="preserve">: ratio of </w:t>
                              </w:r>
                              <w:r w:rsidRPr="00787E70">
                                <w:rPr>
                                  <w:sz w:val="20"/>
                                  <w:szCs w:val="20"/>
                                  <w:vertAlign w:val="superscript"/>
                                </w:rPr>
                                <w:t>13</w:t>
                              </w:r>
                              <w:r w:rsidRPr="00787E70">
                                <w:rPr>
                                  <w:sz w:val="20"/>
                                  <w:szCs w:val="20"/>
                                </w:rPr>
                                <w:t>C:</w:t>
                              </w:r>
                              <w:r w:rsidRPr="00787E70">
                                <w:rPr>
                                  <w:sz w:val="20"/>
                                  <w:szCs w:val="20"/>
                                  <w:vertAlign w:val="superscript"/>
                                </w:rPr>
                                <w:t>12</w:t>
                              </w:r>
                              <w:r w:rsidRPr="00787E70">
                                <w:rPr>
                                  <w:sz w:val="20"/>
                                  <w:szCs w:val="20"/>
                                </w:rPr>
                                <w:t xml:space="preserve">C, reported in parts per thousand. </w:t>
                              </w:r>
                              <w:r w:rsidRPr="00787E70">
                                <w:rPr>
                                  <w:b/>
                                  <w:bCs/>
                                  <w:sz w:val="20"/>
                                  <w:szCs w:val="20"/>
                                </w:rPr>
                                <w:t>ΔR-corrected Median Radio-carbon</w:t>
                              </w:r>
                              <w:r w:rsidRPr="00787E70">
                                <w:rPr>
                                  <w:sz w:val="20"/>
                                  <w:szCs w:val="20"/>
                                </w:rPr>
                                <w:t xml:space="preserve">: median date based on F Modern after ΔR correction in OxCal. </w:t>
                              </w:r>
                              <w:r w:rsidRPr="00787E70">
                                <w:rPr>
                                  <w:b/>
                                  <w:bCs/>
                                  <w:sz w:val="20"/>
                                  <w:szCs w:val="20"/>
                                </w:rPr>
                                <w:t>Wiggle-Matched Median</w:t>
                              </w:r>
                              <w:r w:rsidRPr="00787E70">
                                <w:rPr>
                                  <w:sz w:val="20"/>
                                  <w:szCs w:val="20"/>
                                </w:rPr>
                                <w:t xml:space="preserve">: median date based on F Modern of paired samples using Sclero Offset after ΔR correction in OxCal. </w:t>
                              </w:r>
                              <w:r w:rsidRPr="00787E70">
                                <w:rPr>
                                  <w:b/>
                                  <w:bCs/>
                                  <w:sz w:val="20"/>
                                  <w:szCs w:val="20"/>
                                </w:rPr>
                                <w:t>Δ</w:t>
                              </w:r>
                              <w:r w:rsidRPr="00787E70">
                                <w:rPr>
                                  <w:b/>
                                  <w:bCs/>
                                  <w:sz w:val="20"/>
                                  <w:szCs w:val="20"/>
                                  <w:vertAlign w:val="superscript"/>
                                </w:rPr>
                                <w:t>14</w:t>
                              </w:r>
                              <w:r w:rsidRPr="00787E70">
                                <w:rPr>
                                  <w:b/>
                                  <w:bCs/>
                                  <w:sz w:val="20"/>
                                  <w:szCs w:val="20"/>
                                </w:rPr>
                                <w:t>C</w:t>
                              </w:r>
                              <w:r w:rsidRPr="00787E70">
                                <w:rPr>
                                  <w:sz w:val="20"/>
                                  <w:szCs w:val="20"/>
                                </w:rPr>
                                <w:t>: radiocarbon age based on the equation Δ</w:t>
                              </w:r>
                              <w:r w:rsidRPr="00787E70">
                                <w:rPr>
                                  <w:sz w:val="20"/>
                                  <w:szCs w:val="20"/>
                                  <w:vertAlign w:val="superscript"/>
                                </w:rPr>
                                <w:t>14</w:t>
                              </w:r>
                              <w:r w:rsidRPr="00787E70">
                                <w:rPr>
                                  <w:sz w:val="20"/>
                                  <w:szCs w:val="20"/>
                                </w:rPr>
                                <w:t>C = (Fm * e</w:t>
                              </w:r>
                              <w:r w:rsidRPr="00787E70">
                                <w:rPr>
                                  <w:sz w:val="20"/>
                                  <w:szCs w:val="20"/>
                                  <w:vertAlign w:val="superscript"/>
                                </w:rPr>
                                <w:t>λ(y – x)</w:t>
                              </w:r>
                              <w:r w:rsidRPr="00787E70">
                                <w:rPr>
                                  <w:sz w:val="20"/>
                                  <w:szCs w:val="20"/>
                                </w:rPr>
                                <w:t xml:space="preserve"> – 1) * 1000. </w:t>
                              </w:r>
                              <w:r w:rsidRPr="00787E70">
                                <w:rPr>
                                  <w:b/>
                                  <w:bCs/>
                                  <w:sz w:val="20"/>
                                  <w:szCs w:val="20"/>
                                </w:rPr>
                                <w:t>ΔR</w:t>
                              </w:r>
                              <w:r w:rsidRPr="00787E70">
                                <w:rPr>
                                  <w:sz w:val="20"/>
                                  <w:szCs w:val="20"/>
                                </w:rPr>
                                <w:t xml:space="preserve">: local reservoir correction, relative to Marine20 (Heaton et al., 2020). </w:t>
                              </w:r>
                              <w:r w:rsidRPr="00787E70">
                                <w:rPr>
                                  <w:b/>
                                  <w:bCs/>
                                  <w:sz w:val="20"/>
                                  <w:szCs w:val="20"/>
                                </w:rPr>
                                <w:t>Sclero Offset</w:t>
                              </w:r>
                              <w:r w:rsidRPr="00787E70">
                                <w:rPr>
                                  <w:sz w:val="20"/>
                                  <w:szCs w:val="20"/>
                                </w:rPr>
                                <w:t xml:space="preserve">: Span in years between the innermost and outermost radiocarbon sampled in a series. Values are rounded to nearest 5 when the small, outer rings of sample could not be precisely counted. </w:t>
                              </w:r>
                              <w:r w:rsidRPr="00787E70">
                                <w:rPr>
                                  <w:b/>
                                  <w:bCs/>
                                  <w:sz w:val="20"/>
                                  <w:szCs w:val="20"/>
                                </w:rPr>
                                <w:t>Radiocarbon Offset</w:t>
                              </w:r>
                              <w:r w:rsidRPr="00787E70">
                                <w:rPr>
                                  <w:sz w:val="20"/>
                                  <w:szCs w:val="20"/>
                                </w:rPr>
                                <w:t>: Span in years between ΔR-corrected Median Radiocarbon dates of the sample pair.</w:t>
                              </w:r>
                            </w:p>
                            <w:p w14:paraId="7C86A8A4" w14:textId="2261C9AC" w:rsidR="00104F5C" w:rsidRDefault="00104F5C"/>
                          </w:txbxContent>
                        </wps:txbx>
                        <wps:bodyPr rot="0" vert="horz" wrap="square" lIns="91440" tIns="45720" rIns="91440" bIns="45720" anchor="t" anchorCtr="0">
                          <a:noAutofit/>
                        </wps:bodyPr>
                      </wps:wsp>
                      <pic:pic xmlns:pic="http://schemas.openxmlformats.org/drawingml/2006/picture">
                        <pic:nvPicPr>
                          <pic:cNvPr id="31" name="Picture 31" descr="Tabl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wpg:wgp>
                  </a:graphicData>
                </a:graphic>
                <wp14:sizeRelV relativeFrom="margin">
                  <wp14:pctHeight>0</wp14:pctHeight>
                </wp14:sizeRelV>
              </wp:anchor>
            </w:drawing>
          </mc:Choice>
          <mc:Fallback>
            <w:pict>
              <v:group w14:anchorId="736CE846" id="Group 14" o:spid="_x0000_s1033" style="position:absolute;margin-left:416.8pt;margin-top:141.9pt;width:468pt;height:389.9pt;z-index:251663360;mso-position-horizontal:right;mso-position-horizontal-relative:margin;mso-height-relative:margin" coordsize="59436,49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">
                <v:shape id="_x0000_s1034" type="#_x0000_t202" style="position:absolute;top:30480;width:59245;height:1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720EA59D" w14:textId="1C829FA2" w:rsidR="00104F5C" w:rsidRPr="00787E70" w:rsidRDefault="00104F5C" w:rsidP="00104F5C">
                        <w:pPr>
                          <w:rPr>
                            <w:sz w:val="20"/>
                            <w:szCs w:val="20"/>
                          </w:rPr>
                        </w:pPr>
                        <w:r w:rsidRPr="00787E70">
                          <w:rPr>
                            <w:b/>
                            <w:bCs/>
                            <w:sz w:val="20"/>
                            <w:szCs w:val="20"/>
                          </w:rPr>
                          <w:t>Segment</w:t>
                        </w:r>
                        <w:r w:rsidRPr="00787E70">
                          <w:rPr>
                            <w:sz w:val="20"/>
                            <w:szCs w:val="20"/>
                          </w:rPr>
                          <w:t xml:space="preserve">: chronology interval location of sample, yellow, green, red, and blue coloring shows membership to a named, well-replicated chronology segment while gray indicates membership to one of the unnamed, poorly -replicated segments. </w:t>
                        </w:r>
                        <w:r w:rsidRPr="00787E70">
                          <w:rPr>
                            <w:b/>
                            <w:bCs/>
                            <w:sz w:val="20"/>
                            <w:szCs w:val="20"/>
                          </w:rPr>
                          <w:t>Lab#</w:t>
                        </w:r>
                        <w:r w:rsidRPr="00787E70">
                          <w:rPr>
                            <w:sz w:val="20"/>
                            <w:szCs w:val="20"/>
                          </w:rPr>
                          <w:t xml:space="preserve">: Sample ID given by NOSAMS. </w:t>
                        </w:r>
                        <w:r w:rsidRPr="00787E70">
                          <w:rPr>
                            <w:b/>
                            <w:bCs/>
                            <w:sz w:val="20"/>
                            <w:szCs w:val="20"/>
                          </w:rPr>
                          <w:t>Sclero Age</w:t>
                        </w:r>
                        <w:r w:rsidRPr="00787E70">
                          <w:rPr>
                            <w:sz w:val="20"/>
                            <w:szCs w:val="20"/>
                          </w:rPr>
                          <w:t xml:space="preserve">: Sample calendar age based on crossdating. </w:t>
                        </w:r>
                        <w:r w:rsidRPr="00787E70">
                          <w:rPr>
                            <w:b/>
                            <w:bCs/>
                            <w:sz w:val="20"/>
                            <w:szCs w:val="20"/>
                          </w:rPr>
                          <w:t>F Modern</w:t>
                        </w:r>
                        <w:r w:rsidRPr="00787E70">
                          <w:rPr>
                            <w:sz w:val="20"/>
                            <w:szCs w:val="20"/>
                          </w:rPr>
                          <w:t xml:space="preserve">: Sample’s radiocarbon content relative to modern standard as reported by NOSAMS. </w:t>
                        </w:r>
                        <w:r w:rsidRPr="00787E70">
                          <w:rPr>
                            <w:b/>
                            <w:bCs/>
                            <w:sz w:val="20"/>
                            <w:szCs w:val="20"/>
                          </w:rPr>
                          <w:t>Fm Err</w:t>
                        </w:r>
                        <w:r w:rsidRPr="00787E70">
                          <w:rPr>
                            <w:sz w:val="20"/>
                            <w:szCs w:val="20"/>
                          </w:rPr>
                          <w:t xml:space="preserve">: NOSAMS reported 1σ error of Fraction modern. </w:t>
                        </w:r>
                        <w:r w:rsidRPr="00787E70">
                          <w:rPr>
                            <w:b/>
                            <w:bCs/>
                            <w:sz w:val="20"/>
                            <w:szCs w:val="20"/>
                          </w:rPr>
                          <w:t>δ13C</w:t>
                        </w:r>
                        <w:r w:rsidRPr="00787E70">
                          <w:rPr>
                            <w:sz w:val="20"/>
                            <w:szCs w:val="20"/>
                          </w:rPr>
                          <w:t xml:space="preserve">: ratio of </w:t>
                        </w:r>
                        <w:r w:rsidRPr="00787E70">
                          <w:rPr>
                            <w:sz w:val="20"/>
                            <w:szCs w:val="20"/>
                            <w:vertAlign w:val="superscript"/>
                          </w:rPr>
                          <w:t>13</w:t>
                        </w:r>
                        <w:r w:rsidRPr="00787E70">
                          <w:rPr>
                            <w:sz w:val="20"/>
                            <w:szCs w:val="20"/>
                          </w:rPr>
                          <w:t>C:</w:t>
                        </w:r>
                        <w:r w:rsidRPr="00787E70">
                          <w:rPr>
                            <w:sz w:val="20"/>
                            <w:szCs w:val="20"/>
                            <w:vertAlign w:val="superscript"/>
                          </w:rPr>
                          <w:t>12</w:t>
                        </w:r>
                        <w:r w:rsidRPr="00787E70">
                          <w:rPr>
                            <w:sz w:val="20"/>
                            <w:szCs w:val="20"/>
                          </w:rPr>
                          <w:t xml:space="preserve">C, reported in parts per thousand. </w:t>
                        </w:r>
                        <w:r w:rsidRPr="00787E70">
                          <w:rPr>
                            <w:b/>
                            <w:bCs/>
                            <w:sz w:val="20"/>
                            <w:szCs w:val="20"/>
                          </w:rPr>
                          <w:t>ΔR-corrected Median Radio-carbon</w:t>
                        </w:r>
                        <w:r w:rsidRPr="00787E70">
                          <w:rPr>
                            <w:sz w:val="20"/>
                            <w:szCs w:val="20"/>
                          </w:rPr>
                          <w:t xml:space="preserve">: median date based on F Modern after ΔR correction in OxCal. </w:t>
                        </w:r>
                        <w:r w:rsidRPr="00787E70">
                          <w:rPr>
                            <w:b/>
                            <w:bCs/>
                            <w:sz w:val="20"/>
                            <w:szCs w:val="20"/>
                          </w:rPr>
                          <w:t>Wiggle-Matched Median</w:t>
                        </w:r>
                        <w:r w:rsidRPr="00787E70">
                          <w:rPr>
                            <w:sz w:val="20"/>
                            <w:szCs w:val="20"/>
                          </w:rPr>
                          <w:t xml:space="preserve">: median date based on F Modern of paired samples using Sclero Offset after ΔR correction in OxCal. </w:t>
                        </w:r>
                        <w:r w:rsidRPr="00787E70">
                          <w:rPr>
                            <w:b/>
                            <w:bCs/>
                            <w:sz w:val="20"/>
                            <w:szCs w:val="20"/>
                          </w:rPr>
                          <w:t>Δ</w:t>
                        </w:r>
                        <w:r w:rsidRPr="00787E70">
                          <w:rPr>
                            <w:b/>
                            <w:bCs/>
                            <w:sz w:val="20"/>
                            <w:szCs w:val="20"/>
                            <w:vertAlign w:val="superscript"/>
                          </w:rPr>
                          <w:t>14</w:t>
                        </w:r>
                        <w:r w:rsidRPr="00787E70">
                          <w:rPr>
                            <w:b/>
                            <w:bCs/>
                            <w:sz w:val="20"/>
                            <w:szCs w:val="20"/>
                          </w:rPr>
                          <w:t>C</w:t>
                        </w:r>
                        <w:r w:rsidRPr="00787E70">
                          <w:rPr>
                            <w:sz w:val="20"/>
                            <w:szCs w:val="20"/>
                          </w:rPr>
                          <w:t>: radiocarbon age based on the equation Δ</w:t>
                        </w:r>
                        <w:r w:rsidRPr="00787E70">
                          <w:rPr>
                            <w:sz w:val="20"/>
                            <w:szCs w:val="20"/>
                            <w:vertAlign w:val="superscript"/>
                          </w:rPr>
                          <w:t>14</w:t>
                        </w:r>
                        <w:r w:rsidRPr="00787E70">
                          <w:rPr>
                            <w:sz w:val="20"/>
                            <w:szCs w:val="20"/>
                          </w:rPr>
                          <w:t>C = (Fm * e</w:t>
                        </w:r>
                        <w:r w:rsidRPr="00787E70">
                          <w:rPr>
                            <w:sz w:val="20"/>
                            <w:szCs w:val="20"/>
                            <w:vertAlign w:val="superscript"/>
                          </w:rPr>
                          <w:t>λ(y – x)</w:t>
                        </w:r>
                        <w:r w:rsidRPr="00787E70">
                          <w:rPr>
                            <w:sz w:val="20"/>
                            <w:szCs w:val="20"/>
                          </w:rPr>
                          <w:t xml:space="preserve"> – 1) * 1000. </w:t>
                        </w:r>
                        <w:r w:rsidRPr="00787E70">
                          <w:rPr>
                            <w:b/>
                            <w:bCs/>
                            <w:sz w:val="20"/>
                            <w:szCs w:val="20"/>
                          </w:rPr>
                          <w:t>ΔR</w:t>
                        </w:r>
                        <w:r w:rsidRPr="00787E70">
                          <w:rPr>
                            <w:sz w:val="20"/>
                            <w:szCs w:val="20"/>
                          </w:rPr>
                          <w:t xml:space="preserve">: local reservoir correction, relative to Marine20 (Heaton et al., 2020). </w:t>
                        </w:r>
                        <w:r w:rsidRPr="00787E70">
                          <w:rPr>
                            <w:b/>
                            <w:bCs/>
                            <w:sz w:val="20"/>
                            <w:szCs w:val="20"/>
                          </w:rPr>
                          <w:t>Sclero Offset</w:t>
                        </w:r>
                        <w:r w:rsidRPr="00787E70">
                          <w:rPr>
                            <w:sz w:val="20"/>
                            <w:szCs w:val="20"/>
                          </w:rPr>
                          <w:t xml:space="preserve">: Span in years between the innermost and outermost radiocarbon sampled in a series. Values are rounded to nearest 5 when the small, outer rings of sample could not be precisely counted. </w:t>
                        </w:r>
                        <w:r w:rsidRPr="00787E70">
                          <w:rPr>
                            <w:b/>
                            <w:bCs/>
                            <w:sz w:val="20"/>
                            <w:szCs w:val="20"/>
                          </w:rPr>
                          <w:t>Radiocarbon Offset</w:t>
                        </w:r>
                        <w:r w:rsidRPr="00787E70">
                          <w:rPr>
                            <w:sz w:val="20"/>
                            <w:szCs w:val="20"/>
                          </w:rPr>
                          <w:t>: Span in years between ΔR-corrected Median Radiocarbon dates of the sample pair.</w:t>
                        </w:r>
                      </w:p>
                      <w:p w14:paraId="7C86A8A4" w14:textId="2261C9AC" w:rsidR="00104F5C" w:rsidRDefault="00104F5C"/>
                    </w:txbxContent>
                  </v:textbox>
                </v:shape>
                <v:shape id="Picture 31" o:spid="_x0000_s1035" type="#_x0000_t75" alt="Table&#10;&#10;Description automatically generated" style="position:absolute;width:59436;height:3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">
                  <v:imagedata r:id="rId17" o:title="Table&#10;&#10;Description automatically generated"/>
                </v:shape>
                <w10:wrap type="square" anchorx="margin"/>
              </v:group>
            </w:pict>
          </mc:Fallback>
        </mc:AlternateContent>
      </w:r>
      <w:r w:rsidR="00400B37" w:rsidRPr="002934CD">
        <w:t>Of the 262 samples processed, 115 were successfully crossdated into 10</w:t>
      </w:r>
      <w:r w:rsidR="00400B37" w:rsidRPr="002934CD">
        <w:rPr>
          <w:rFonts w:ascii="Calibri" w:hAnsi="Calibri"/>
          <w:sz w:val="22"/>
          <w:szCs w:val="22"/>
        </w:rPr>
        <w:t xml:space="preserve"> </w:t>
      </w:r>
      <w:r w:rsidR="00400B37" w:rsidRPr="002934CD">
        <w:t>chronologies spanning more than 1200 years (</w:t>
      </w:r>
      <w:r w:rsidR="00F422DB">
        <w:t>Fig</w:t>
      </w:r>
      <w:r w:rsidR="00400B37" w:rsidRPr="002934CD">
        <w:t xml:space="preserve"> </w:t>
      </w:r>
      <w:r w:rsidR="00F422DB">
        <w:t>A.</w:t>
      </w:r>
      <w:r w:rsidR="00400B37" w:rsidRPr="002934CD">
        <w:t xml:space="preserve">2). The </w:t>
      </w:r>
      <w:r w:rsidR="00400B37">
        <w:t>median</w:t>
      </w:r>
      <w:r w:rsidR="00400B37" w:rsidRPr="002934CD">
        <w:t xml:space="preserve"> segment length of the crossdated individuals is </w:t>
      </w:r>
      <w:r w:rsidR="00400B37">
        <w:t>55.5</w:t>
      </w:r>
      <w:r w:rsidR="00400B37" w:rsidRPr="002934CD">
        <w:t xml:space="preserve"> years, while the maximum longevity is 179 years. This is the longest-lived geoduck known, surpassing a 168-year-old individual (Bureau, 2002). Indices of bioerosion, shell margin deterioration, and periostracum preservation were compared to date of death, as established via crossdating and radiometric techniques. However, the relationships were not statistically significant. The series intercorrelations (the mean of correlation between each individual and the average of all others) of the four well-replicated chronologies averages approximately 0.8 (Table 1). The Modern chronology spans the interval from 1725 to 2008.</w:t>
      </w:r>
      <w:r w:rsidR="00400B37" w:rsidRPr="002934CD">
        <w:rPr>
          <w:rFonts w:ascii="Calibri" w:hAnsi="Calibri"/>
          <w:noProof/>
          <w:sz w:val="22"/>
          <w:szCs w:val="22"/>
        </w:rPr>
        <w:t xml:space="preserve"> </w:t>
      </w:r>
    </w:p>
    <w:p w14:paraId="1EE521DA" w14:textId="2B8A8E3C" w:rsidR="000D6F1B" w:rsidRDefault="003659D9" w:rsidP="00FA179B">
      <w:pPr>
        <w:pStyle w:val="Heading3"/>
      </w:pPr>
      <w:bookmarkStart w:id="70" w:name="_Toc118026855"/>
      <w:r>
        <w:lastRenderedPageBreak/>
        <w:t>A.4</w:t>
      </w:r>
      <w:r w:rsidR="00055FBD" w:rsidRPr="002934CD">
        <w:t>.3</w:t>
      </w:r>
      <w:r>
        <w:tab/>
      </w:r>
      <w:r w:rsidR="00055FBD" w:rsidRPr="002934CD">
        <w:t>Radiocarbon dating</w:t>
      </w:r>
      <w:bookmarkEnd w:id="70"/>
      <w:r w:rsidR="000D6F1B">
        <w:t xml:space="preserve"> </w:t>
      </w:r>
    </w:p>
    <w:p w14:paraId="150E3D79" w14:textId="6951513A" w:rsidR="00FA179B" w:rsidRPr="00FA179B" w:rsidRDefault="00787E70" w:rsidP="00FA179B">
      <w:r>
        <w:rPr>
          <w:noProof/>
        </w:rPr>
        <mc:AlternateContent>
          <mc:Choice Requires="wpg">
            <w:drawing>
              <wp:anchor distT="0" distB="0" distL="114300" distR="114300" simplePos="0" relativeHeight="251667456" behindDoc="0" locked="0" layoutInCell="1" allowOverlap="1" wp14:anchorId="65B272D5" wp14:editId="782BCFE8">
                <wp:simplePos x="0" y="0"/>
                <wp:positionH relativeFrom="margin">
                  <wp:posOffset>0</wp:posOffset>
                </wp:positionH>
                <wp:positionV relativeFrom="paragraph">
                  <wp:posOffset>337820</wp:posOffset>
                </wp:positionV>
                <wp:extent cx="5943600" cy="383540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5943600" cy="3835400"/>
                          <a:chOff x="0" y="0"/>
                          <a:chExt cx="5943600" cy="3835730"/>
                        </a:xfrm>
                      </wpg:grpSpPr>
                      <pic:pic xmlns:pic="http://schemas.openxmlformats.org/drawingml/2006/picture">
                        <pic:nvPicPr>
                          <pic:cNvPr id="23" name="Picture 23" descr="A picture containing timelin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wps:wsp>
                        <wps:cNvPr id="15" name="Text Box 2"/>
                        <wps:cNvSpPr txBox="1">
                          <a:spLocks noChangeArrowheads="1"/>
                        </wps:cNvSpPr>
                        <wps:spPr bwMode="auto">
                          <a:xfrm>
                            <a:off x="19050" y="3019312"/>
                            <a:ext cx="5915025" cy="816418"/>
                          </a:xfrm>
                          <a:prstGeom prst="rect">
                            <a:avLst/>
                          </a:prstGeom>
                          <a:solidFill>
                            <a:srgbClr val="FFFFFF"/>
                          </a:solidFill>
                          <a:ln w="9525">
                            <a:noFill/>
                            <a:miter lim="800000"/>
                            <a:headEnd/>
                            <a:tailEnd/>
                          </a:ln>
                        </wps:spPr>
                        <wps:txbx>
                          <w:txbxContent>
                            <w:p w14:paraId="5C0AC91C" w14:textId="7AC12FC4" w:rsidR="00787E70" w:rsidRPr="00787E70" w:rsidRDefault="00787E70" w:rsidP="00787E70">
                              <w:pPr>
                                <w:rPr>
                                  <w:sz w:val="20"/>
                                  <w:szCs w:val="20"/>
                                </w:rPr>
                              </w:pPr>
                              <w:r w:rsidRPr="00787E70">
                                <w:rPr>
                                  <w:sz w:val="20"/>
                                  <w:szCs w:val="20"/>
                                </w:rPr>
                                <w:t xml:space="preserve">Figure </w:t>
                              </w:r>
                              <w:r w:rsidR="009D0929">
                                <w:rPr>
                                  <w:sz w:val="20"/>
                                  <w:szCs w:val="20"/>
                                </w:rPr>
                                <w:t>A.</w:t>
                              </w:r>
                              <w:r w:rsidRPr="00787E70">
                                <w:rPr>
                                  <w:sz w:val="20"/>
                                  <w:szCs w:val="20"/>
                                </w:rPr>
                                <w:t xml:space="preserve">3. Empirical comparison of detrending methods in the modern interval. </w:t>
                              </w:r>
                              <w:r w:rsidRPr="00787E70">
                                <w:rPr>
                                  <w:b/>
                                  <w:bCs/>
                                  <w:sz w:val="20"/>
                                  <w:szCs w:val="20"/>
                                </w:rPr>
                                <w:t>a</w:t>
                              </w:r>
                              <w:r w:rsidRPr="00787E70">
                                <w:rPr>
                                  <w:sz w:val="20"/>
                                  <w:szCs w:val="20"/>
                                </w:rPr>
                                <w:t xml:space="preserve">) Black line: RCS-detrended average ring width chronology, Blue line: Negative exponential chronology, Gray shading: Sample count </w:t>
                              </w:r>
                              <w:r w:rsidRPr="00787E70">
                                <w:rPr>
                                  <w:b/>
                                  <w:bCs/>
                                  <w:sz w:val="20"/>
                                  <w:szCs w:val="20"/>
                                </w:rPr>
                                <w:t>b</w:t>
                              </w:r>
                              <w:r w:rsidRPr="00787E70">
                                <w:rPr>
                                  <w:sz w:val="20"/>
                                  <w:szCs w:val="20"/>
                                </w:rPr>
                                <w:t xml:space="preserve">) Individual detrended ring width indices, negative exponential detrending on left, RCS on right </w:t>
                              </w:r>
                              <w:r w:rsidRPr="00787E70">
                                <w:rPr>
                                  <w:b/>
                                  <w:bCs/>
                                  <w:sz w:val="20"/>
                                  <w:szCs w:val="20"/>
                                </w:rPr>
                                <w:t>c</w:t>
                              </w:r>
                              <w:r w:rsidRPr="00787E70">
                                <w:rPr>
                                  <w:sz w:val="20"/>
                                  <w:szCs w:val="20"/>
                                </w:rPr>
                                <w:t xml:space="preserve">) rbar, EPS, and EPSadj statistics calculated over 30-year windows, 10-year overlap </w:t>
                              </w:r>
                              <w:r w:rsidRPr="00787E70">
                                <w:rPr>
                                  <w:b/>
                                  <w:bCs/>
                                  <w:sz w:val="20"/>
                                  <w:szCs w:val="20"/>
                                </w:rPr>
                                <w:t>d</w:t>
                              </w:r>
                              <w:r w:rsidRPr="00787E70">
                                <w:rPr>
                                  <w:sz w:val="20"/>
                                  <w:szCs w:val="20"/>
                                </w:rPr>
                                <w:t>) Smoothed periodogram with 0, 5, and 10% taper.</w:t>
                              </w:r>
                            </w:p>
                            <w:p w14:paraId="4066D31E" w14:textId="20BEB101" w:rsidR="00104F5C" w:rsidRDefault="00104F5C"/>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5B272D5" id="Group 16" o:spid="_x0000_s1036" style="position:absolute;margin-left:0;margin-top:26.6pt;width:468pt;height:302pt;z-index:251667456;mso-position-horizontal-relative:margin;mso-width-relative:margin;mso-height-relative:margin" coordsize="59436,383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">
                <v:shape id="Picture 23" o:spid="_x0000_s1037" type="#_x0000_t75" alt="A picture containing timeline&#10;&#10;Description automatically generated" style="position:absolute;width:59436;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">
                  <v:imagedata r:id="rId19" o:title="A picture containing timeline&#10;&#10;Description automatically generated"/>
                </v:shape>
                <v:shape id="_x0000_s1038" type="#_x0000_t202" style="position:absolute;left:190;top:30193;width:59150;height:8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5C0AC91C" w14:textId="7AC12FC4" w:rsidR="00787E70" w:rsidRPr="00787E70" w:rsidRDefault="00787E70" w:rsidP="00787E70">
                        <w:pPr>
                          <w:rPr>
                            <w:sz w:val="20"/>
                            <w:szCs w:val="20"/>
                          </w:rPr>
                        </w:pPr>
                        <w:r w:rsidRPr="00787E70">
                          <w:rPr>
                            <w:sz w:val="20"/>
                            <w:szCs w:val="20"/>
                          </w:rPr>
                          <w:t xml:space="preserve">Figure </w:t>
                        </w:r>
                        <w:r w:rsidR="009D0929">
                          <w:rPr>
                            <w:sz w:val="20"/>
                            <w:szCs w:val="20"/>
                          </w:rPr>
                          <w:t>A.</w:t>
                        </w:r>
                        <w:r w:rsidRPr="00787E70">
                          <w:rPr>
                            <w:sz w:val="20"/>
                            <w:szCs w:val="20"/>
                          </w:rPr>
                          <w:t xml:space="preserve">3. Empirical comparison of detrending methods in the modern interval. </w:t>
                        </w:r>
                        <w:r w:rsidRPr="00787E70">
                          <w:rPr>
                            <w:b/>
                            <w:bCs/>
                            <w:sz w:val="20"/>
                            <w:szCs w:val="20"/>
                          </w:rPr>
                          <w:t>a</w:t>
                        </w:r>
                        <w:r w:rsidRPr="00787E70">
                          <w:rPr>
                            <w:sz w:val="20"/>
                            <w:szCs w:val="20"/>
                          </w:rPr>
                          <w:t xml:space="preserve">) Black line: RCS-detrended average ring width chronology, Blue line: Negative exponential chronology, Gray shading: Sample count </w:t>
                        </w:r>
                        <w:r w:rsidRPr="00787E70">
                          <w:rPr>
                            <w:b/>
                            <w:bCs/>
                            <w:sz w:val="20"/>
                            <w:szCs w:val="20"/>
                          </w:rPr>
                          <w:t>b</w:t>
                        </w:r>
                        <w:r w:rsidRPr="00787E70">
                          <w:rPr>
                            <w:sz w:val="20"/>
                            <w:szCs w:val="20"/>
                          </w:rPr>
                          <w:t xml:space="preserve">) Individual detrended ring width indices, negative exponential detrending on left, RCS on right </w:t>
                        </w:r>
                        <w:r w:rsidRPr="00787E70">
                          <w:rPr>
                            <w:b/>
                            <w:bCs/>
                            <w:sz w:val="20"/>
                            <w:szCs w:val="20"/>
                          </w:rPr>
                          <w:t>c</w:t>
                        </w:r>
                        <w:r w:rsidRPr="00787E70">
                          <w:rPr>
                            <w:sz w:val="20"/>
                            <w:szCs w:val="20"/>
                          </w:rPr>
                          <w:t xml:space="preserve">) rbar, EPS, and EPSadj statistics calculated over 30-year windows, 10-year overlap </w:t>
                        </w:r>
                        <w:r w:rsidRPr="00787E70">
                          <w:rPr>
                            <w:b/>
                            <w:bCs/>
                            <w:sz w:val="20"/>
                            <w:szCs w:val="20"/>
                          </w:rPr>
                          <w:t>d</w:t>
                        </w:r>
                        <w:r w:rsidRPr="00787E70">
                          <w:rPr>
                            <w:sz w:val="20"/>
                            <w:szCs w:val="20"/>
                          </w:rPr>
                          <w:t>) Smoothed periodogram with 0, 5, and 10% taper.</w:t>
                        </w:r>
                      </w:p>
                      <w:p w14:paraId="4066D31E" w14:textId="20BEB101" w:rsidR="00104F5C" w:rsidRDefault="00104F5C"/>
                    </w:txbxContent>
                  </v:textbox>
                </v:shape>
                <w10:wrap type="square" anchorx="margin"/>
              </v:group>
            </w:pict>
          </mc:Fallback>
        </mc:AlternateContent>
      </w:r>
    </w:p>
    <w:p w14:paraId="49BB4B74" w14:textId="2FB0F972" w:rsidR="00400B37" w:rsidRDefault="00055FBD" w:rsidP="00400B37">
      <w:pPr>
        <w:spacing w:after="160" w:line="360" w:lineRule="auto"/>
        <w:rPr>
          <w:noProof/>
        </w:rPr>
      </w:pPr>
      <w:r w:rsidRPr="002934CD">
        <w:t>In Floating Chronologies 1</w:t>
      </w:r>
      <w:r>
        <w:t>–</w:t>
      </w:r>
      <w:r w:rsidRPr="002934CD">
        <w:t>3, the number of years between the early and late increments estimated from the radiometric analysis generally matched the number of intervening years established by crossdating (Table 2). All discrepancies between crossdated/radiocarbon offset for paired samples are within the 1σ error of the radiocarbon ages. When accounting for the local</w:t>
      </w:r>
      <w:r w:rsidRPr="002934CD">
        <w:rPr>
          <w:rFonts w:ascii="Symbol" w:hAnsi="Symbol"/>
        </w:rPr>
        <w:t xml:space="preserve"> D</w:t>
      </w:r>
      <w:r w:rsidRPr="002934CD">
        <w:t xml:space="preserve">R, Floating Chronologies 1, 2, and 3 had start dates of </w:t>
      </w:r>
      <w:r>
        <w:t>699</w:t>
      </w:r>
      <w:r w:rsidRPr="002934CD">
        <w:t xml:space="preserve">, </w:t>
      </w:r>
      <w:r>
        <w:t>1010</w:t>
      </w:r>
      <w:r w:rsidRPr="002934CD">
        <w:t xml:space="preserve">, and </w:t>
      </w:r>
      <w:r>
        <w:t>1248</w:t>
      </w:r>
      <w:r w:rsidRPr="002934CD">
        <w:t xml:space="preserve"> CE, respectively.</w:t>
      </w:r>
      <w:r w:rsidRPr="002934CD">
        <w:rPr>
          <w:noProof/>
        </w:rPr>
        <w:t xml:space="preserve"> The remaining floating chronologies were dated to various intervals during the last three millenia, but with particulalrly strong coverage from approximately 500CE to present (Table 2; complete radiocarbon probability distributions in </w:t>
      </w:r>
      <w:r w:rsidR="00730F02">
        <w:t>Supplemental Material</w:t>
      </w:r>
      <w:r w:rsidR="00730F02">
        <w:rPr>
          <w:noProof/>
        </w:rPr>
        <w:t xml:space="preserve"> A.</w:t>
      </w:r>
      <w:r>
        <w:rPr>
          <w:noProof/>
        </w:rPr>
        <w:t>S</w:t>
      </w:r>
      <w:r w:rsidR="00730F02">
        <w:rPr>
          <w:noProof/>
        </w:rPr>
        <w:t>.</w:t>
      </w:r>
      <w:r>
        <w:rPr>
          <w:noProof/>
        </w:rPr>
        <w:t>3</w:t>
      </w:r>
      <w:r w:rsidR="00730F02">
        <w:rPr>
          <w:noProof/>
        </w:rPr>
        <w:t>.</w:t>
      </w:r>
      <w:r w:rsidRPr="002934CD">
        <w:rPr>
          <w:noProof/>
        </w:rPr>
        <w:t xml:space="preserve">). </w:t>
      </w:r>
      <w:r w:rsidRPr="002934CD">
        <w:t>The crossdated/</w:t>
      </w:r>
      <w:r>
        <w:t xml:space="preserve">Marine20 </w:t>
      </w:r>
      <w:r w:rsidRPr="002934CD">
        <w:t>radiocarbon</w:t>
      </w:r>
      <w:r>
        <w:t xml:space="preserve"> ages (BP)</w:t>
      </w:r>
      <w:r w:rsidRPr="002934CD">
        <w:t xml:space="preserve"> of the samples used for the </w:t>
      </w:r>
      <w:r w:rsidRPr="002934CD">
        <w:rPr>
          <w:rFonts w:ascii="Symbol" w:hAnsi="Symbol"/>
        </w:rPr>
        <w:t>D</w:t>
      </w:r>
      <w:r w:rsidRPr="002934CD">
        <w:t xml:space="preserve">R calculation are </w:t>
      </w:r>
      <w:r>
        <w:t>860</w:t>
      </w:r>
      <w:r w:rsidRPr="002934CD">
        <w:t>/</w:t>
      </w:r>
      <w:r>
        <w:t>606</w:t>
      </w:r>
      <w:r w:rsidRPr="002934CD">
        <w:t xml:space="preserve"> (TND031) and </w:t>
      </w:r>
      <w:r>
        <w:t>995/709</w:t>
      </w:r>
      <w:r w:rsidRPr="002934CD">
        <w:t xml:space="preserve"> (TND045) for a regional offset of 2</w:t>
      </w:r>
      <w:r>
        <w:t>7</w:t>
      </w:r>
      <w:r w:rsidRPr="002934CD">
        <w:t xml:space="preserve">0 years (Fig </w:t>
      </w:r>
      <w:r w:rsidR="00F422DB">
        <w:t>A.</w:t>
      </w:r>
      <w:r w:rsidRPr="002934CD">
        <w:t xml:space="preserve">2 Inset; σ= </w:t>
      </w:r>
      <w:r>
        <w:t>22</w:t>
      </w:r>
      <w:r w:rsidRPr="002934CD">
        <w:t>).</w:t>
      </w:r>
      <w:r w:rsidRPr="002934CD">
        <w:rPr>
          <w:noProof/>
        </w:rPr>
        <w:t xml:space="preserve"> </w:t>
      </w:r>
    </w:p>
    <w:p w14:paraId="00BA101A" w14:textId="15B418F5" w:rsidR="00055FBD" w:rsidRDefault="003659D9" w:rsidP="00FA179B">
      <w:pPr>
        <w:pStyle w:val="Heading3"/>
      </w:pPr>
      <w:bookmarkStart w:id="71" w:name="_Toc118026856"/>
      <w:r>
        <w:t>A.</w:t>
      </w:r>
      <w:r w:rsidR="00580CB9">
        <w:t>4.4</w:t>
      </w:r>
      <w:r>
        <w:tab/>
      </w:r>
      <w:r w:rsidR="00055FBD" w:rsidRPr="002934CD">
        <w:t>Chronology construction</w:t>
      </w:r>
      <w:bookmarkEnd w:id="71"/>
    </w:p>
    <w:p w14:paraId="409F3CCB" w14:textId="0CCF4357" w:rsidR="00FA179B" w:rsidRPr="00FA179B" w:rsidRDefault="00FA179B" w:rsidP="00FA179B"/>
    <w:p w14:paraId="133604EF" w14:textId="35464BE0" w:rsidR="000D6F1B" w:rsidRPr="002934CD" w:rsidRDefault="000D6F1B" w:rsidP="00400B37">
      <w:pPr>
        <w:spacing w:after="160" w:line="360" w:lineRule="auto"/>
      </w:pPr>
      <w:r w:rsidRPr="002934CD">
        <w:lastRenderedPageBreak/>
        <w:t>The RCS and EXP detrending methods (without adaptive power transform) produced chronologies with similar patterns in the year-to-year, high frequency domain (</w:t>
      </w:r>
      <w:r w:rsidR="00F422DB">
        <w:t>Fig</w:t>
      </w:r>
      <w:r w:rsidRPr="002934CD">
        <w:t xml:space="preserve"> </w:t>
      </w:r>
      <w:r w:rsidR="00F422DB">
        <w:t>A.</w:t>
      </w:r>
      <w:r w:rsidRPr="002934CD">
        <w:t>3</w:t>
      </w:r>
      <w:r w:rsidR="00F422DB">
        <w:t>a</w:t>
      </w:r>
      <w:r w:rsidRPr="002934CD">
        <w:t xml:space="preserve">). The indices resulting from RCS detrending </w:t>
      </w:r>
      <w:r>
        <w:t>are</w:t>
      </w:r>
      <w:r w:rsidRPr="002934CD">
        <w:t xml:space="preserve"> more variable with greater spread among individuals relative to indices resulting from EXP detrending (</w:t>
      </w:r>
      <w:r w:rsidR="00F422DB">
        <w:t>Fig</w:t>
      </w:r>
      <w:r w:rsidRPr="002934CD">
        <w:t xml:space="preserve"> </w:t>
      </w:r>
      <w:r w:rsidR="00F422DB">
        <w:t>A.</w:t>
      </w:r>
      <w:r w:rsidRPr="002934CD">
        <w:t>3</w:t>
      </w:r>
      <w:r w:rsidR="00F422DB">
        <w:t>b</w:t>
      </w:r>
      <w:r w:rsidRPr="002934CD">
        <w:t>). The EXP/RCS methods produced high</w:t>
      </w:r>
      <w:r>
        <w:t xml:space="preserve"> average</w:t>
      </w:r>
      <w:r w:rsidRPr="002934CD">
        <w:t xml:space="preserve"> rbar (0.57/0.58</w:t>
      </w:r>
      <w:r>
        <w:t xml:space="preserve">, </w:t>
      </w:r>
      <w:bookmarkStart w:id="72" w:name="_Hlk79139016"/>
      <w:r>
        <w:t>the average of correlation coefficients from all possible sample pairings</w:t>
      </w:r>
      <w:bookmarkEnd w:id="72"/>
      <w:r w:rsidRPr="002934CD">
        <w:t>), EPS (0.97/0.94), and EPS</w:t>
      </w:r>
      <w:r w:rsidRPr="002934CD">
        <w:rPr>
          <w:vertAlign w:val="subscript"/>
        </w:rPr>
        <w:t>adj</w:t>
      </w:r>
      <w:r w:rsidRPr="002934CD">
        <w:t xml:space="preserve"> (0.91) statistics (</w:t>
      </w:r>
      <w:r w:rsidR="00F422DB">
        <w:t>Fig</w:t>
      </w:r>
      <w:r w:rsidRPr="002934CD">
        <w:t xml:space="preserve"> </w:t>
      </w:r>
      <w:r w:rsidR="00F422DB">
        <w:t>A.</w:t>
      </w:r>
      <w:r w:rsidRPr="002934CD">
        <w:t>3</w:t>
      </w:r>
      <w:r w:rsidR="00F422DB">
        <w:t>c</w:t>
      </w:r>
      <w:r w:rsidRPr="002934CD">
        <w:t xml:space="preserve">), though the RCS chronology </w:t>
      </w:r>
      <w:r>
        <w:t>contains</w:t>
      </w:r>
      <w:r w:rsidRPr="002934CD">
        <w:t xml:space="preserve"> much more spectral power at lower frequencies relative to the EXP chronology, especially in the 100-year domain (</w:t>
      </w:r>
      <w:r w:rsidR="00F422DB">
        <w:t>Fig</w:t>
      </w:r>
      <w:r w:rsidRPr="002934CD">
        <w:t xml:space="preserve"> </w:t>
      </w:r>
      <w:r w:rsidR="00F422DB">
        <w:t>A.</w:t>
      </w:r>
      <w:r w:rsidRPr="002934CD">
        <w:t>3</w:t>
      </w:r>
      <w:r w:rsidR="00F422DB">
        <w:t>d</w:t>
      </w:r>
      <w:r>
        <w:t xml:space="preserve">; see also </w:t>
      </w:r>
      <w:r w:rsidR="00730F02">
        <w:t>Supplemental Material</w:t>
      </w:r>
      <w:r w:rsidR="00730F02">
        <w:t xml:space="preserve"> A.</w:t>
      </w:r>
      <w:r>
        <w:t>S</w:t>
      </w:r>
      <w:r w:rsidR="00730F02">
        <w:t>.</w:t>
      </w:r>
      <w:r>
        <w:t>5</w:t>
      </w:r>
      <w:r w:rsidR="00730F02">
        <w:t>.</w:t>
      </w:r>
      <w:r w:rsidRPr="002934CD">
        <w:t xml:space="preserve">). The retention of low-frequency variability </w:t>
      </w:r>
      <w:r>
        <w:t>is</w:t>
      </w:r>
      <w:r w:rsidRPr="002934CD">
        <w:t xml:space="preserve"> also apparent in a direct comparison of the two chronologies, especially the long-term 20</w:t>
      </w:r>
      <w:r w:rsidRPr="002934CD">
        <w:rPr>
          <w:vertAlign w:val="superscript"/>
        </w:rPr>
        <w:t>th</w:t>
      </w:r>
      <w:r w:rsidRPr="002934CD">
        <w:t xml:space="preserve"> century increase that is captured by the RCS chronology but not the EXP chronology (</w:t>
      </w:r>
      <w:r w:rsidR="00F422DB">
        <w:t>Fig</w:t>
      </w:r>
      <w:r w:rsidRPr="002934CD">
        <w:t xml:space="preserve"> </w:t>
      </w:r>
      <w:r w:rsidR="00F422DB">
        <w:t>A.</w:t>
      </w:r>
      <w:r w:rsidRPr="002934CD">
        <w:t>3</w:t>
      </w:r>
      <w:r w:rsidR="00F422DB">
        <w:t>a</w:t>
      </w:r>
      <w:r w:rsidRPr="002934CD">
        <w:t>). There were no apparent age-specific differences in growth rate among cohorts of different longevities (</w:t>
      </w:r>
      <w:r w:rsidR="00730F02">
        <w:t>Supplemental Material</w:t>
      </w:r>
      <w:r w:rsidR="00730F02">
        <w:t xml:space="preserve"> A.</w:t>
      </w:r>
      <w:r>
        <w:t>S</w:t>
      </w:r>
      <w:r w:rsidR="00730F02">
        <w:t>.</w:t>
      </w:r>
      <w:r>
        <w:t>6</w:t>
      </w:r>
      <w:r w:rsidR="00730F02">
        <w:t>.</w:t>
      </w:r>
      <w:r w:rsidRPr="002934CD">
        <w:t>), suggesting that fast-growing individuals are not more likely to be short-lived relative to slow-growing individuals. This allowed detrending of all series by a single ontogenetic RCS growth curve. Note that this single curve was developed using all crossdated time series (</w:t>
      </w:r>
      <w:r w:rsidR="00F422DB">
        <w:t>Fig</w:t>
      </w:r>
      <w:r w:rsidRPr="002934CD">
        <w:t xml:space="preserve"> </w:t>
      </w:r>
      <w:r w:rsidR="00F422DB">
        <w:t>A.</w:t>
      </w:r>
      <w:r w:rsidRPr="002934CD">
        <w:t>2), including live- and dead-collected individuals. This one RCS curve was used to produce a single chronology discontinuous in time, but such that segments were scaled relative to one another. We also produced a ‘signal-free’ RC that proved to be very similar to the standard RC. We did not</w:t>
      </w:r>
      <w:r>
        <w:t xml:space="preserve"> use</w:t>
      </w:r>
      <w:r w:rsidRPr="002934CD">
        <w:t xml:space="preserve"> signal-free detrending in our final chronology due to the complexity of implementation with a discontinuous chronology and</w:t>
      </w:r>
      <w:r>
        <w:t xml:space="preserve"> its</w:t>
      </w:r>
      <w:r w:rsidRPr="002934CD">
        <w:t xml:space="preserve"> similarity with the standard RC (</w:t>
      </w:r>
      <w:r w:rsidR="00730F02">
        <w:t>Supplemental Material</w:t>
      </w:r>
      <w:r w:rsidR="00730F02">
        <w:t xml:space="preserve"> A.</w:t>
      </w:r>
      <w:r>
        <w:t>S</w:t>
      </w:r>
      <w:r w:rsidR="00730F02">
        <w:t>.</w:t>
      </w:r>
      <w:r>
        <w:t>6</w:t>
      </w:r>
      <w:r w:rsidR="00730F02">
        <w:t>.</w:t>
      </w:r>
      <w:r w:rsidRPr="002934CD">
        <w:t>).</w:t>
      </w:r>
      <w:bookmarkStart w:id="73" w:name="_Hlk63189208"/>
      <w:r w:rsidRPr="002934CD">
        <w:t xml:space="preserve"> Combining RCS detrending with APT altered low-frequency signals in the chronology by offsetting the positions of measurement time series relative to one another (</w:t>
      </w:r>
      <w:r w:rsidR="00730F02">
        <w:t>Supplemental Material</w:t>
      </w:r>
      <w:r w:rsidR="00730F02">
        <w:t xml:space="preserve"> A.</w:t>
      </w:r>
      <w:r>
        <w:t>S</w:t>
      </w:r>
      <w:r w:rsidR="00730F02">
        <w:t>.</w:t>
      </w:r>
      <w:r>
        <w:t>7</w:t>
      </w:r>
      <w:r w:rsidR="00730F02">
        <w:t>.</w:t>
      </w:r>
      <w:r w:rsidRPr="002934CD">
        <w:t xml:space="preserve">). </w:t>
      </w:r>
      <w:bookmarkEnd w:id="73"/>
      <w:r w:rsidRPr="002934CD">
        <w:t>We developed a method to return all series to their correct positions to confirm the cause of this artifact (</w:t>
      </w:r>
      <w:r>
        <w:t>Edge, 2021</w:t>
      </w:r>
      <w:r w:rsidRPr="002934CD">
        <w:t xml:space="preserve">). </w:t>
      </w:r>
      <w:r>
        <w:t xml:space="preserve">Thus, </w:t>
      </w:r>
      <w:bookmarkStart w:id="74" w:name="_Hlk79139065"/>
      <w:r>
        <w:t>w</w:t>
      </w:r>
      <w:r w:rsidRPr="00FC415E">
        <w:t xml:space="preserve">e utilized the RCS </w:t>
      </w:r>
      <w:r>
        <w:t xml:space="preserve">method without APT </w:t>
      </w:r>
      <w:r w:rsidRPr="00FC415E">
        <w:t xml:space="preserve">for </w:t>
      </w:r>
      <w:r>
        <w:t xml:space="preserve">climate-growth relationships and </w:t>
      </w:r>
      <w:r w:rsidRPr="00FC415E">
        <w:t>reconstruction</w:t>
      </w:r>
      <w:r>
        <w:t xml:space="preserve"> given its exceptional ability to retain low-frequency variability while retaining robust chronology statistics.</w:t>
      </w:r>
      <w:bookmarkEnd w:id="74"/>
      <w:r w:rsidR="00787E70" w:rsidRPr="00787E70">
        <w:rPr>
          <w:noProof/>
        </w:rPr>
        <w:t xml:space="preserve"> </w:t>
      </w:r>
    </w:p>
    <w:p w14:paraId="47ED090D" w14:textId="68D46875" w:rsidR="00055FBD" w:rsidRDefault="003659D9" w:rsidP="00580CB9">
      <w:pPr>
        <w:pStyle w:val="Heading3"/>
      </w:pPr>
      <w:bookmarkStart w:id="75" w:name="_Toc118026857"/>
      <w:r>
        <w:t>A.4</w:t>
      </w:r>
      <w:r w:rsidR="00055FBD" w:rsidRPr="002934CD">
        <w:t>.</w:t>
      </w:r>
      <w:r w:rsidR="00580CB9">
        <w:t>5</w:t>
      </w:r>
      <w:r w:rsidR="00622E3C">
        <w:tab/>
      </w:r>
      <w:r w:rsidR="00055FBD" w:rsidRPr="002934CD">
        <w:t>Climate-Growth Relationships</w:t>
      </w:r>
      <w:bookmarkEnd w:id="75"/>
    </w:p>
    <w:p w14:paraId="25B4A72F" w14:textId="24334CB8" w:rsidR="000D6F1B" w:rsidRPr="000D6F1B" w:rsidRDefault="000D6F1B" w:rsidP="000D6F1B"/>
    <w:p w14:paraId="13F49C5C" w14:textId="7522CA11" w:rsidR="000D6F1B" w:rsidRDefault="00787E70" w:rsidP="000D6F1B">
      <w:pPr>
        <w:spacing w:line="360" w:lineRule="auto"/>
        <w:rPr>
          <w:noProof/>
        </w:rPr>
      </w:pPr>
      <w:r>
        <w:rPr>
          <w:noProof/>
        </w:rPr>
        <w:lastRenderedPageBreak/>
        <mc:AlternateContent>
          <mc:Choice Requires="wpg">
            <w:drawing>
              <wp:anchor distT="0" distB="0" distL="114300" distR="114300" simplePos="0" relativeHeight="251669504" behindDoc="0" locked="0" layoutInCell="1" allowOverlap="1" wp14:anchorId="2F47C498" wp14:editId="43D3FE3A">
                <wp:simplePos x="0" y="0"/>
                <wp:positionH relativeFrom="margin">
                  <wp:posOffset>-58947</wp:posOffset>
                </wp:positionH>
                <wp:positionV relativeFrom="paragraph">
                  <wp:posOffset>2024488</wp:posOffset>
                </wp:positionV>
                <wp:extent cx="5960853" cy="4332925"/>
                <wp:effectExtent l="0" t="0" r="1905" b="0"/>
                <wp:wrapSquare wrapText="bothSides"/>
                <wp:docPr id="530" name="Group 530"/>
                <wp:cNvGraphicFramePr/>
                <a:graphic xmlns:a="http://schemas.openxmlformats.org/drawingml/2006/main">
                  <a:graphicData uri="http://schemas.microsoft.com/office/word/2010/wordprocessingGroup">
                    <wpg:wgp>
                      <wpg:cNvGrpSpPr/>
                      <wpg:grpSpPr>
                        <a:xfrm>
                          <a:off x="0" y="0"/>
                          <a:ext cx="5960853" cy="4332925"/>
                          <a:chOff x="0" y="0"/>
                          <a:chExt cx="5960853" cy="4332925"/>
                        </a:xfrm>
                      </wpg:grpSpPr>
                      <wps:wsp>
                        <wps:cNvPr id="39" name="Text Box 2"/>
                        <wps:cNvSpPr txBox="1">
                          <a:spLocks noChangeArrowheads="1"/>
                        </wps:cNvSpPr>
                        <wps:spPr bwMode="auto">
                          <a:xfrm>
                            <a:off x="0" y="3131389"/>
                            <a:ext cx="5953994" cy="12015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FE5861" w14:textId="53584FD8" w:rsidR="00787E70" w:rsidRPr="00787E70" w:rsidRDefault="00787E70" w:rsidP="00787E70">
                              <w:pPr>
                                <w:spacing w:line="254" w:lineRule="auto"/>
                                <w:rPr>
                                  <w:rFonts w:cstheme="minorBidi"/>
                                  <w:color w:val="000000" w:themeColor="text1"/>
                                  <w:kern w:val="24"/>
                                  <w:sz w:val="20"/>
                                  <w:szCs w:val="20"/>
                                </w:rPr>
                              </w:pPr>
                              <w:r w:rsidRPr="00787E70">
                                <w:rPr>
                                  <w:rFonts w:cstheme="minorBidi"/>
                                  <w:color w:val="000000" w:themeColor="text1"/>
                                  <w:kern w:val="24"/>
                                  <w:sz w:val="20"/>
                                  <w:szCs w:val="20"/>
                                </w:rPr>
                                <w:t xml:space="preserve">Figure </w:t>
                              </w:r>
                              <w:r w:rsidR="009D0929">
                                <w:rPr>
                                  <w:rFonts w:cstheme="minorBidi"/>
                                  <w:color w:val="000000" w:themeColor="text1"/>
                                  <w:kern w:val="24"/>
                                  <w:sz w:val="20"/>
                                  <w:szCs w:val="20"/>
                                </w:rPr>
                                <w:t>A.</w:t>
                              </w:r>
                              <w:r w:rsidRPr="00787E70">
                                <w:rPr>
                                  <w:rFonts w:cstheme="minorBidi"/>
                                  <w:color w:val="000000" w:themeColor="text1"/>
                                  <w:kern w:val="24"/>
                                  <w:sz w:val="20"/>
                                  <w:szCs w:val="20"/>
                                </w:rPr>
                                <w:t xml:space="preserve">4. Seasonality and stability of chronology-SST correlations. Left: Sea surface salinity (SSS) at Langara lighthouse correlated against the Tree Nob chronology in 50-year intervals. The leftmost column shows correlations between the chronology (1941-1990) and monthly SSS for the concurrent (upper panel) and prior (lower panel) years. Right: Sea surface temperature correlations with chronology. Asterisk indicates significance at </w:t>
                              </w:r>
                              <w:r w:rsidRPr="00787E70">
                                <w:rPr>
                                  <w:rFonts w:cstheme="minorBidi"/>
                                  <w:color w:val="000000" w:themeColor="text1"/>
                                  <w:kern w:val="24"/>
                                  <w:sz w:val="20"/>
                                  <w:szCs w:val="20"/>
                                  <w:lang w:val="el-GR"/>
                                </w:rPr>
                                <w:t>α=.05, ‘</w:t>
                              </w:r>
                              <w:r w:rsidRPr="00787E70">
                                <w:rPr>
                                  <w:rFonts w:cstheme="minorBidi"/>
                                  <w:color w:val="000000" w:themeColor="text1"/>
                                  <w:kern w:val="24"/>
                                  <w:sz w:val="20"/>
                                  <w:szCs w:val="20"/>
                                </w:rPr>
                                <w:t>exact’ simulation Monte Carlo (Percival &amp; Constantine, 2006; Meko et al., 2011). Black box indicates SST interval of maximum correlation with concurrent year of chronology growth. The two gray boxes indicate the instrumental data interval used for the regression, signof lag with respect to SST.</w:t>
                              </w:r>
                            </w:p>
                          </w:txbxContent>
                        </wps:txbx>
                        <wps:bodyPr rot="0" vert="horz" wrap="square" lIns="91440" tIns="45720" rIns="91440" bIns="45720" anchor="t" anchorCtr="0" upright="1">
                          <a:noAutofit/>
                        </wps:bodyPr>
                      </wps:wsp>
                      <pic:pic xmlns:pic="http://schemas.openxmlformats.org/drawingml/2006/picture">
                        <pic:nvPicPr>
                          <pic:cNvPr id="529" name="Picture 529" descr="Calendar&#10;&#10;Description automatically generated"/>
                          <pic:cNvPicPr>
                            <a:picLocks noChangeAspect="1"/>
                          </pic:cNvPicPr>
                        </pic:nvPicPr>
                        <pic:blipFill>
                          <a:blip r:embed="rId20"/>
                          <a:stretch>
                            <a:fillRect/>
                          </a:stretch>
                        </pic:blipFill>
                        <pic:spPr>
                          <a:xfrm>
                            <a:off x="17253" y="0"/>
                            <a:ext cx="5943600" cy="3115945"/>
                          </a:xfrm>
                          <a:prstGeom prst="rect">
                            <a:avLst/>
                          </a:prstGeom>
                        </pic:spPr>
                      </pic:pic>
                    </wpg:wgp>
                  </a:graphicData>
                </a:graphic>
              </wp:anchor>
            </w:drawing>
          </mc:Choice>
          <mc:Fallback>
            <w:pict>
              <v:group w14:anchorId="2F47C498" id="Group 530" o:spid="_x0000_s1039" style="position:absolute;margin-left:-4.65pt;margin-top:159.4pt;width:469.35pt;height:341.2pt;z-index:251669504;mso-position-horizontal-relative:margin" coordsize="59608,433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">
                <v:shape id="_x0000_s1040" type="#_x0000_t202" style="position:absolute;top:31313;width:59539;height:1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" stroked="f">
                  <v:textbox>
                    <w:txbxContent>
                      <w:p w14:paraId="23FE5861" w14:textId="53584FD8" w:rsidR="00787E70" w:rsidRPr="00787E70" w:rsidRDefault="00787E70" w:rsidP="00787E70">
                        <w:pPr>
                          <w:spacing w:line="254" w:lineRule="auto"/>
                          <w:rPr>
                            <w:rFonts w:cstheme="minorBidi"/>
                            <w:color w:val="000000" w:themeColor="text1"/>
                            <w:kern w:val="24"/>
                            <w:sz w:val="20"/>
                            <w:szCs w:val="20"/>
                          </w:rPr>
                        </w:pPr>
                        <w:r w:rsidRPr="00787E70">
                          <w:rPr>
                            <w:rFonts w:cstheme="minorBidi"/>
                            <w:color w:val="000000" w:themeColor="text1"/>
                            <w:kern w:val="24"/>
                            <w:sz w:val="20"/>
                            <w:szCs w:val="20"/>
                          </w:rPr>
                          <w:t xml:space="preserve">Figure </w:t>
                        </w:r>
                        <w:r w:rsidR="009D0929">
                          <w:rPr>
                            <w:rFonts w:cstheme="minorBidi"/>
                            <w:color w:val="000000" w:themeColor="text1"/>
                            <w:kern w:val="24"/>
                            <w:sz w:val="20"/>
                            <w:szCs w:val="20"/>
                          </w:rPr>
                          <w:t>A.</w:t>
                        </w:r>
                        <w:r w:rsidRPr="00787E70">
                          <w:rPr>
                            <w:rFonts w:cstheme="minorBidi"/>
                            <w:color w:val="000000" w:themeColor="text1"/>
                            <w:kern w:val="24"/>
                            <w:sz w:val="20"/>
                            <w:szCs w:val="20"/>
                          </w:rPr>
                          <w:t xml:space="preserve">4. Seasonality and stability of chronology-SST correlations. Left: Sea surface salinity (SSS) at Langara lighthouse correlated against the Tree Nob chronology in 50-year intervals. The leftmost column shows correlations between the chronology (1941-1990) and monthly SSS for the concurrent (upper panel) and prior (lower panel) years. Right: Sea surface temperature correlations with chronology. Asterisk indicates significance at </w:t>
                        </w:r>
                        <w:r w:rsidRPr="00787E70">
                          <w:rPr>
                            <w:rFonts w:cstheme="minorBidi"/>
                            <w:color w:val="000000" w:themeColor="text1"/>
                            <w:kern w:val="24"/>
                            <w:sz w:val="20"/>
                            <w:szCs w:val="20"/>
                            <w:lang w:val="el-GR"/>
                          </w:rPr>
                          <w:t>α=.05, ‘</w:t>
                        </w:r>
                        <w:r w:rsidRPr="00787E70">
                          <w:rPr>
                            <w:rFonts w:cstheme="minorBidi"/>
                            <w:color w:val="000000" w:themeColor="text1"/>
                            <w:kern w:val="24"/>
                            <w:sz w:val="20"/>
                            <w:szCs w:val="20"/>
                          </w:rPr>
                          <w:t>exact’ simulation Monte Carlo (Percival &amp; Constantine, 2006; Meko et al., 2011). Black box indicates SST interval of maximum correlation with concurrent year of chronology growth. The two gray boxes indicate the instrumental data interval used for the regression, signof lag with respect to SST.</w:t>
                        </w:r>
                      </w:p>
                    </w:txbxContent>
                  </v:textbox>
                </v:shape>
                <v:shape id="Picture 529" o:spid="_x0000_s1041" type="#_x0000_t75" alt="Calendar&#10;&#10;Description automatically generated" style="position:absolute;left:172;width:59436;height:3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">
                  <v:imagedata r:id="rId21" o:title="Calendar&#10;&#10;Description automatically generated"/>
                </v:shape>
                <w10:wrap type="square" anchorx="margin"/>
              </v:group>
            </w:pict>
          </mc:Fallback>
        </mc:AlternateContent>
      </w:r>
      <w:r w:rsidR="000D6F1B" w:rsidRPr="002934CD">
        <w:rPr>
          <w:noProof/>
        </w:rPr>
        <w:t xml:space="preserve">Significant climate-growth relationships were found across nearly all months of the concurrent and prior year for both SSS and SST (Fig </w:t>
      </w:r>
      <w:r w:rsidR="00F422DB">
        <w:rPr>
          <w:noProof/>
        </w:rPr>
        <w:t>A.</w:t>
      </w:r>
      <w:r w:rsidR="000D6F1B" w:rsidRPr="002934CD">
        <w:rPr>
          <w:noProof/>
        </w:rPr>
        <w:t>4). We found that the average of prior July – concurrent November provided the highest correlations with geoduck growth for both SSS and SST. A stepwise multiple linear regression showed that the average of prior July – concurrent Novembe</w:t>
      </w:r>
      <w:r w:rsidR="000D6F1B">
        <w:rPr>
          <w:noProof/>
        </w:rPr>
        <w:t xml:space="preserve">r </w:t>
      </w:r>
      <w:r w:rsidR="000D6F1B" w:rsidRPr="002934CD">
        <w:rPr>
          <w:noProof/>
        </w:rPr>
        <w:t>SST was the only significant predictor (p = 1.1e-10</w:t>
      </w:r>
      <w:r w:rsidR="000D6F1B" w:rsidRPr="002934CD">
        <w:t>, R</w:t>
      </w:r>
      <w:r w:rsidR="000D6F1B" w:rsidRPr="002934CD">
        <w:rPr>
          <w:vertAlign w:val="superscript"/>
        </w:rPr>
        <w:t>2</w:t>
      </w:r>
      <w:r w:rsidR="000D6F1B" w:rsidRPr="002934CD">
        <w:rPr>
          <w:noProof/>
        </w:rPr>
        <w:t xml:space="preserve"> = 0.61) and that the average of prior July – concurrent Novembe</w:t>
      </w:r>
      <w:r w:rsidR="000D6F1B">
        <w:rPr>
          <w:noProof/>
        </w:rPr>
        <w:t xml:space="preserve">r </w:t>
      </w:r>
      <w:r w:rsidR="000D6F1B" w:rsidRPr="002934CD">
        <w:rPr>
          <w:noProof/>
        </w:rPr>
        <w:t>SSS d</w:t>
      </w:r>
      <w:r w:rsidR="000D6F1B">
        <w:rPr>
          <w:noProof/>
        </w:rPr>
        <w:t>id</w:t>
      </w:r>
      <w:r w:rsidR="000D6F1B" w:rsidRPr="002934CD">
        <w:rPr>
          <w:noProof/>
        </w:rPr>
        <w:t xml:space="preserve"> not contribute any additional explained variance (</w:t>
      </w:r>
      <w:r w:rsidR="000D6F1B" w:rsidRPr="002934CD">
        <w:t xml:space="preserve">p = </w:t>
      </w:r>
      <w:r w:rsidR="000D6F1B">
        <w:t>0</w:t>
      </w:r>
      <w:r w:rsidR="000D6F1B" w:rsidRPr="002934CD">
        <w:t>.427</w:t>
      </w:r>
      <w:r w:rsidR="000D6F1B" w:rsidRPr="002934CD">
        <w:rPr>
          <w:noProof/>
        </w:rPr>
        <w:t>).</w:t>
      </w:r>
      <w:r w:rsidR="000D6F1B">
        <w:rPr>
          <w:noProof/>
        </w:rPr>
        <w:t xml:space="preserve"> </w:t>
      </w:r>
      <w:r w:rsidR="000D6F1B" w:rsidRPr="002934CD">
        <w:rPr>
          <w:noProof/>
        </w:rPr>
        <w:t xml:space="preserve">The correlation with SST </w:t>
      </w:r>
      <w:r w:rsidR="000D6F1B">
        <w:rPr>
          <w:noProof/>
        </w:rPr>
        <w:t>wa</w:t>
      </w:r>
      <w:r w:rsidR="000D6F1B" w:rsidRPr="002934CD">
        <w:rPr>
          <w:noProof/>
        </w:rPr>
        <w:t xml:space="preserve">s significant after accounting for autocorrelation using Ebisuzaki surrogates (1997) in a 10000-iteration simulation (r = </w:t>
      </w:r>
      <w:r w:rsidR="000D6F1B">
        <w:rPr>
          <w:noProof/>
        </w:rPr>
        <w:t>0</w:t>
      </w:r>
      <w:r w:rsidR="000D6F1B" w:rsidRPr="002934CD">
        <w:rPr>
          <w:noProof/>
        </w:rPr>
        <w:t xml:space="preserve">.78, </w:t>
      </w:r>
      <w:r w:rsidR="000D6F1B" w:rsidRPr="002934CD">
        <w:t xml:space="preserve">α = </w:t>
      </w:r>
      <w:r w:rsidR="000D6F1B">
        <w:t>0</w:t>
      </w:r>
      <w:r w:rsidR="000D6F1B" w:rsidRPr="002934CD">
        <w:t>.01</w:t>
      </w:r>
      <w:r w:rsidR="000D6F1B" w:rsidRPr="002934CD">
        <w:rPr>
          <w:noProof/>
        </w:rPr>
        <w:t xml:space="preserve">; </w:t>
      </w:r>
      <w:r w:rsidR="000D6F1B" w:rsidRPr="002934CD">
        <w:t>Meyers, 2014</w:t>
      </w:r>
      <w:r w:rsidR="000D6F1B" w:rsidRPr="002934CD">
        <w:rPr>
          <w:noProof/>
        </w:rPr>
        <w:t>).</w:t>
      </w:r>
    </w:p>
    <w:p w14:paraId="53A7FAAC" w14:textId="11E6DE58" w:rsidR="00055FBD" w:rsidRDefault="00580CB9" w:rsidP="00580CB9">
      <w:pPr>
        <w:pStyle w:val="Heading3"/>
      </w:pPr>
      <w:bookmarkStart w:id="76" w:name="_Toc118026858"/>
      <w:r w:rsidRPr="00622E3C">
        <w:t>A.4.6</w:t>
      </w:r>
      <w:r w:rsidRPr="00622E3C">
        <w:tab/>
      </w:r>
      <w:r w:rsidR="00055FBD" w:rsidRPr="00622E3C">
        <w:t>SST Reconstruction</w:t>
      </w:r>
      <w:bookmarkEnd w:id="76"/>
    </w:p>
    <w:p w14:paraId="60EC8F10" w14:textId="1983D1A2" w:rsidR="000D6F1B" w:rsidRPr="000D6F1B" w:rsidRDefault="000D6F1B" w:rsidP="000D6F1B"/>
    <w:p w14:paraId="076F9291" w14:textId="3D0AF66D" w:rsidR="00055FBD" w:rsidRPr="002934CD" w:rsidRDefault="00055FBD" w:rsidP="00055FBD">
      <w:pPr>
        <w:spacing w:after="160" w:line="360" w:lineRule="auto"/>
      </w:pPr>
      <w:r w:rsidRPr="002934CD">
        <w:t xml:space="preserve">Although </w:t>
      </w:r>
      <w:r w:rsidRPr="002934CD">
        <w:rPr>
          <w:noProof/>
        </w:rPr>
        <w:t xml:space="preserve">the average of prior July – concurrent November SST provided the highest correlations with the Tree Nob chronology, </w:t>
      </w:r>
      <w:r w:rsidRPr="002934CD">
        <w:t xml:space="preserve">we chose a narrower window not exceeding a year in width for greatest utility and ease of interpretation. However, when the seasonal window is narrowed, the Tree Nob chronology lagged by one year also becomes significant in reconstruction models. The </w:t>
      </w:r>
      <w:r w:rsidRPr="002934CD">
        <w:lastRenderedPageBreak/>
        <w:t>need for this lag is consistent with the significant correlations observed for prior year SST (</w:t>
      </w:r>
      <w:r w:rsidR="00101F58">
        <w:t>Fig</w:t>
      </w:r>
      <w:r w:rsidRPr="002934CD">
        <w:t xml:space="preserve"> 4) and that a </w:t>
      </w:r>
      <w:r w:rsidRPr="002934CD">
        <w:rPr>
          <w:noProof/>
        </w:rPr>
        <w:t>prior July – concurrent November (</w:t>
      </w:r>
      <w:r w:rsidRPr="002934CD">
        <w:t>seventeen-month window of SST) generates the highest single-variable correlation with the Tree Nob chronology</w:t>
      </w:r>
      <w:r w:rsidRPr="002934CD">
        <w:rPr>
          <w:noProof/>
        </w:rPr>
        <w:t>.</w:t>
      </w:r>
      <w:r w:rsidRPr="002934CD">
        <w:t xml:space="preserve"> SST averaged from April through November provides the greatest variance explained when including concurrent and lagged (lag+1) Tree Nob chronology in a model and was thus chosen as the target for the reconstruction. In a stepwise multiple linear regression, both concurrent and lagged Tree Nob chronology proved significant (p = 6.51e-06 and 0.00262 respectively), explaining 47% and 8% of variance, respectively. Regression residuals show no significant linear trend (p = </w:t>
      </w:r>
      <w:r>
        <w:t>0</w:t>
      </w:r>
      <w:r w:rsidRPr="002934CD">
        <w:t xml:space="preserve">.496), lag-1 autocorrelation (p = </w:t>
      </w:r>
      <w:r>
        <w:t>0</w:t>
      </w:r>
      <w:r w:rsidRPr="002934CD">
        <w:t xml:space="preserve">.11), or deviation from normality (p = </w:t>
      </w:r>
      <w:r>
        <w:t>0</w:t>
      </w:r>
      <w:r w:rsidRPr="002934CD">
        <w:t>.06). The split period calibration-verification resulted in significant RE and CE statistics for both the early (RE=</w:t>
      </w:r>
      <w:r>
        <w:t>0</w:t>
      </w:r>
      <w:r w:rsidRPr="002934CD">
        <w:t>.54 &gt; RE</w:t>
      </w:r>
      <w:r w:rsidRPr="002934CD">
        <w:rPr>
          <w:vertAlign w:val="subscript"/>
        </w:rPr>
        <w:t>01</w:t>
      </w:r>
      <w:r w:rsidRPr="002934CD">
        <w:t>=</w:t>
      </w:r>
      <w:r>
        <w:t>0</w:t>
      </w:r>
      <w:r w:rsidRPr="002934CD">
        <w:t>.13; CE=</w:t>
      </w:r>
      <w:r>
        <w:t>0</w:t>
      </w:r>
      <w:r w:rsidRPr="002934CD">
        <w:t>.49 &gt; CE</w:t>
      </w:r>
      <w:r w:rsidRPr="002934CD">
        <w:rPr>
          <w:vertAlign w:val="subscript"/>
        </w:rPr>
        <w:t>01</w:t>
      </w:r>
      <w:r w:rsidRPr="002934CD">
        <w:t>=</w:t>
      </w:r>
      <w:r>
        <w:t>0</w:t>
      </w:r>
      <w:r w:rsidRPr="002934CD">
        <w:t>.04) and late (RE=</w:t>
      </w:r>
      <w:r>
        <w:t>0</w:t>
      </w:r>
      <w:r w:rsidRPr="002934CD">
        <w:t>.57 &gt; RE</w:t>
      </w:r>
      <w:r w:rsidRPr="002934CD">
        <w:rPr>
          <w:vertAlign w:val="subscript"/>
        </w:rPr>
        <w:t>01</w:t>
      </w:r>
      <w:r w:rsidRPr="002934CD">
        <w:t>=</w:t>
      </w:r>
      <w:r>
        <w:t>0</w:t>
      </w:r>
      <w:r w:rsidRPr="002934CD">
        <w:t>.14; CE=</w:t>
      </w:r>
      <w:r>
        <w:t>0</w:t>
      </w:r>
      <w:r w:rsidRPr="002934CD">
        <w:t>.53 &gt; CE</w:t>
      </w:r>
      <w:r w:rsidRPr="002934CD">
        <w:rPr>
          <w:vertAlign w:val="subscript"/>
        </w:rPr>
        <w:t>01</w:t>
      </w:r>
      <w:r w:rsidRPr="002934CD">
        <w:t>=</w:t>
      </w:r>
      <w:r>
        <w:t>0</w:t>
      </w:r>
      <w:r w:rsidRPr="002934CD">
        <w:t xml:space="preserve">.05) </w:t>
      </w:r>
      <w:r w:rsidRPr="002934CD">
        <w:rPr>
          <w:noProof/>
        </w:rPr>
        <w:t>calibration intervals</w:t>
      </w:r>
      <w:r w:rsidRPr="002934CD">
        <w:t xml:space="preserve">. The adjusted </w:t>
      </w:r>
      <w:r>
        <w:t>R</w:t>
      </w:r>
      <w:r w:rsidRPr="002934CD">
        <w:rPr>
          <w:vertAlign w:val="superscript"/>
        </w:rPr>
        <w:t>2</w:t>
      </w:r>
      <w:r w:rsidRPr="002934CD">
        <w:t xml:space="preserve"> (Wherry Formula 1 from Yin </w:t>
      </w:r>
      <w:r>
        <w:t>&amp;</w:t>
      </w:r>
      <w:r w:rsidRPr="002934CD">
        <w:t xml:space="preserve"> Fan, 2001) for the full period of overlap is 0.54 (n = 62). The 50- and 90-percentile prediction intervals are ±0.25 and ±0.66, respectively.</w:t>
      </w:r>
      <w:r w:rsidRPr="002934CD">
        <w:rPr>
          <w:rFonts w:ascii="Calibri" w:hAnsi="Calibri"/>
          <w:noProof/>
          <w:sz w:val="22"/>
          <w:szCs w:val="22"/>
        </w:rPr>
        <w:t xml:space="preserve"> </w:t>
      </w:r>
    </w:p>
    <w:p w14:paraId="5E5679F3" w14:textId="5ABE3D81" w:rsidR="00055FBD" w:rsidRPr="002934CD" w:rsidRDefault="00055FBD" w:rsidP="00055FBD">
      <w:pPr>
        <w:spacing w:after="160" w:line="360" w:lineRule="auto"/>
      </w:pPr>
      <w:r w:rsidRPr="002934CD">
        <w:t>Reconstructed seasonal temperatures fluctuate at interannual to centennial scales within a narrow band of approximately 9-10 ºC until late in the 20</w:t>
      </w:r>
      <w:r w:rsidRPr="002934CD">
        <w:rPr>
          <w:vertAlign w:val="superscript"/>
        </w:rPr>
        <w:t>th</w:t>
      </w:r>
      <w:r w:rsidRPr="002934CD">
        <w:t xml:space="preserve"> </w:t>
      </w:r>
      <w:r>
        <w:t>C</w:t>
      </w:r>
      <w:r w:rsidRPr="002934CD">
        <w:t>entury when warming consistently exceeds that long-term envelope (</w:t>
      </w:r>
      <w:r w:rsidR="00F422DB">
        <w:t>Fig</w:t>
      </w:r>
      <w:r w:rsidRPr="002934CD">
        <w:t xml:space="preserve"> </w:t>
      </w:r>
      <w:r w:rsidR="00F422DB">
        <w:t>A.</w:t>
      </w:r>
      <w:r w:rsidRPr="002934CD">
        <w:t>5</w:t>
      </w:r>
      <w:r w:rsidR="00F422DB">
        <w:t>a</w:t>
      </w:r>
      <w:r w:rsidRPr="002934CD">
        <w:t>). Warming trends are apparent in both the Floating 2 and Modern segments, though the trend in the Modern interval is longer, beginning in the mid-1800s and spanning to present, while also of greater magnitude. The Modern segment contains both the coldest and warmest reconstructed temperatures in 1810 and 1998, respectively. The 1976-77 Pacific regime shift (Miller et al., 1994) is captured by the reconstruction, and its magnitude/persistence is the most extreme in the record (</w:t>
      </w:r>
      <w:r w:rsidR="00F422DB">
        <w:t>Fig</w:t>
      </w:r>
      <w:r w:rsidRPr="002934CD">
        <w:t xml:space="preserve"> </w:t>
      </w:r>
      <w:r w:rsidR="00F422DB">
        <w:t>A.</w:t>
      </w:r>
      <w:r w:rsidRPr="002934CD">
        <w:t>5</w:t>
      </w:r>
      <w:r w:rsidR="00F422DB">
        <w:t>a</w:t>
      </w:r>
      <w:r w:rsidRPr="002934CD">
        <w:t xml:space="preserve">). The maximum and minimum temperatures of the Modern interval fall within the 90% prediction interval of some years in prior centuries, so there is some possibility that comparable extremes occurred prior to modern </w:t>
      </w:r>
      <w:r w:rsidR="008855EA">
        <w:rPr>
          <w:noProof/>
        </w:rPr>
        <w:lastRenderedPageBreak/>
        <mc:AlternateContent>
          <mc:Choice Requires="wpg">
            <w:drawing>
              <wp:inline distT="0" distB="0" distL="0" distR="0" wp14:anchorId="4F4A6F4E" wp14:editId="6FAA56D1">
                <wp:extent cx="5944680" cy="7745903"/>
                <wp:effectExtent l="0" t="0" r="0" b="7620"/>
                <wp:docPr id="192" name="Group 192"/>
                <wp:cNvGraphicFramePr/>
                <a:graphic xmlns:a="http://schemas.openxmlformats.org/drawingml/2006/main">
                  <a:graphicData uri="http://schemas.microsoft.com/office/word/2010/wordprocessingGroup">
                    <wpg:wgp>
                      <wpg:cNvGrpSpPr/>
                      <wpg:grpSpPr>
                        <a:xfrm>
                          <a:off x="0" y="0"/>
                          <a:ext cx="5944680" cy="7745903"/>
                          <a:chOff x="0" y="0"/>
                          <a:chExt cx="5944680" cy="7745903"/>
                        </a:xfrm>
                      </wpg:grpSpPr>
                      <wps:wsp>
                        <wps:cNvPr id="248" name="Text Box 248"/>
                        <wps:cNvSpPr txBox="1">
                          <a:spLocks noChangeArrowheads="1"/>
                        </wps:cNvSpPr>
                        <wps:spPr bwMode="auto">
                          <a:xfrm>
                            <a:off x="11875" y="6151418"/>
                            <a:ext cx="5932805" cy="1594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0AA99F" w14:textId="78975EAD" w:rsidR="00787E70" w:rsidRPr="00787E70" w:rsidRDefault="00787E70" w:rsidP="00787E70">
                              <w:pPr>
                                <w:widowControl w:val="0"/>
                                <w:rPr>
                                  <w:sz w:val="20"/>
                                  <w:szCs w:val="20"/>
                                </w:rPr>
                              </w:pPr>
                              <w:r w:rsidRPr="00787E70">
                                <w:rPr>
                                  <w:sz w:val="20"/>
                                  <w:szCs w:val="20"/>
                                </w:rPr>
                                <w:t xml:space="preserve">Figure </w:t>
                              </w:r>
                              <w:r w:rsidR="009D0929">
                                <w:rPr>
                                  <w:sz w:val="20"/>
                                  <w:szCs w:val="20"/>
                                </w:rPr>
                                <w:t>A.</w:t>
                              </w:r>
                              <w:r w:rsidRPr="00787E70">
                                <w:rPr>
                                  <w:sz w:val="20"/>
                                  <w:szCs w:val="20"/>
                                </w:rPr>
                                <w:t xml:space="preserve">5. SST reconstruction. </w:t>
                              </w:r>
                              <w:r w:rsidRPr="00787E70">
                                <w:rPr>
                                  <w:b/>
                                  <w:bCs/>
                                  <w:sz w:val="20"/>
                                  <w:szCs w:val="20"/>
                                </w:rPr>
                                <w:t>a</w:t>
                              </w:r>
                              <w:r w:rsidRPr="00787E70">
                                <w:rPr>
                                  <w:sz w:val="20"/>
                                  <w:szCs w:val="20"/>
                                </w:rPr>
                                <w:t xml:space="preserve">) Seasonal (Apr-Nov) SST at Langara Lighthouse reconstructed from Tree Nob geoduck. </w:t>
                              </w:r>
                              <w:r w:rsidRPr="00787E70">
                                <w:rPr>
                                  <w:i/>
                                  <w:iCs/>
                                  <w:sz w:val="20"/>
                                  <w:szCs w:val="20"/>
                                </w:rPr>
                                <w:t>Red</w:t>
                              </w:r>
                              <w:r w:rsidRPr="00787E70">
                                <w:rPr>
                                  <w:sz w:val="20"/>
                                  <w:szCs w:val="20"/>
                                </w:rPr>
                                <w:t xml:space="preserve">: Instrumental SST (Apr-Nov average) as measured at Langara Lighthouse. </w:t>
                              </w:r>
                              <w:r w:rsidRPr="00787E70">
                                <w:rPr>
                                  <w:i/>
                                  <w:iCs/>
                                  <w:sz w:val="20"/>
                                  <w:szCs w:val="20"/>
                                </w:rPr>
                                <w:t>Black</w:t>
                              </w:r>
                              <w:r w:rsidRPr="00787E70">
                                <w:rPr>
                                  <w:sz w:val="20"/>
                                  <w:szCs w:val="20"/>
                                </w:rPr>
                                <w:t xml:space="preserve">: Reconstructed SST from Tree Nob chronology, time interval truncated to sample size ≥ 7. </w:t>
                              </w:r>
                              <w:r w:rsidRPr="00787E70">
                                <w:rPr>
                                  <w:i/>
                                  <w:iCs/>
                                  <w:sz w:val="20"/>
                                  <w:szCs w:val="20"/>
                                </w:rPr>
                                <w:t>Grey</w:t>
                              </w:r>
                              <w:r w:rsidRPr="00787E70">
                                <w:rPr>
                                  <w:sz w:val="20"/>
                                  <w:szCs w:val="20"/>
                                </w:rPr>
                                <w:t xml:space="preserve">: 40-year, 50% frequency cutoff cubic smoothing spline of reconstruction (and instrumental data after 2000). </w:t>
                              </w:r>
                              <w:r w:rsidRPr="00787E70">
                                <w:rPr>
                                  <w:i/>
                                  <w:iCs/>
                                  <w:sz w:val="20"/>
                                  <w:szCs w:val="20"/>
                                </w:rPr>
                                <w:t>Dark and light blue bands</w:t>
                              </w:r>
                              <w:r w:rsidRPr="00787E70">
                                <w:rPr>
                                  <w:sz w:val="20"/>
                                  <w:szCs w:val="20"/>
                                </w:rPr>
                                <w:t xml:space="preserve">: 50% and 90% prediction intervals based on validation interval error. The first three chronology intervals are dated from radiocarbon samples, calendar dates shown for these intervals are approximate. See </w:t>
                              </w:r>
                              <w:r w:rsidR="00730F02" w:rsidRPr="00730F02">
                                <w:rPr>
                                  <w:sz w:val="20"/>
                                  <w:szCs w:val="20"/>
                                </w:rPr>
                                <w:t>Supplemental Material</w:t>
                              </w:r>
                              <w:r w:rsidR="00730F02" w:rsidRPr="00730F02">
                                <w:rPr>
                                  <w:sz w:val="20"/>
                                  <w:szCs w:val="20"/>
                                </w:rPr>
                                <w:t xml:space="preserve"> </w:t>
                              </w:r>
                              <w:r w:rsidRPr="00787E70">
                                <w:rPr>
                                  <w:sz w:val="20"/>
                                  <w:szCs w:val="20"/>
                                </w:rPr>
                                <w:t xml:space="preserve">for age probability distributions. </w:t>
                              </w:r>
                              <w:r w:rsidRPr="00787E70">
                                <w:rPr>
                                  <w:b/>
                                  <w:bCs/>
                                  <w:sz w:val="20"/>
                                  <w:szCs w:val="20"/>
                                </w:rPr>
                                <w:t>b</w:t>
                              </w:r>
                              <w:r w:rsidRPr="00787E70">
                                <w:rPr>
                                  <w:sz w:val="20"/>
                                  <w:szCs w:val="20"/>
                                </w:rPr>
                                <w:t>) Black line segments show median reconstructed SST over 12-year window with no overlap. Gray shading shows 1</w:t>
                              </w:r>
                              <w:r w:rsidRPr="00787E70">
                                <w:rPr>
                                  <w:sz w:val="20"/>
                                  <w:szCs w:val="20"/>
                                  <w:lang w:val="el-GR"/>
                                </w:rPr>
                                <w:t xml:space="preserve">σ </w:t>
                              </w:r>
                              <w:r w:rsidRPr="00787E70">
                                <w:rPr>
                                  <w:sz w:val="20"/>
                                  <w:szCs w:val="20"/>
                                </w:rPr>
                                <w:t>range.</w:t>
                              </w:r>
                              <w:r w:rsidRPr="00787E70">
                                <w:rPr>
                                  <w:b/>
                                  <w:bCs/>
                                  <w:sz w:val="20"/>
                                  <w:szCs w:val="20"/>
                                </w:rPr>
                                <w:t xml:space="preserve"> c)</w:t>
                              </w:r>
                              <w:r w:rsidRPr="00787E70">
                                <w:rPr>
                                  <w:sz w:val="20"/>
                                  <w:szCs w:val="20"/>
                                </w:rPr>
                                <w:t xml:space="preserve"> EPS (orange) and adjusted EPS (blue) calculated over a running 20-year window. </w:t>
                              </w:r>
                              <w:r w:rsidRPr="00787E70">
                                <w:rPr>
                                  <w:b/>
                                  <w:bCs/>
                                  <w:sz w:val="20"/>
                                  <w:szCs w:val="20"/>
                                </w:rPr>
                                <w:t>d</w:t>
                              </w:r>
                              <w:r w:rsidRPr="00787E70">
                                <w:rPr>
                                  <w:sz w:val="20"/>
                                  <w:szCs w:val="20"/>
                                </w:rPr>
                                <w:t xml:space="preserve">) Chronology sample count (discrete shells). </w:t>
                              </w:r>
                              <w:r w:rsidRPr="00787E70">
                                <w:rPr>
                                  <w:b/>
                                  <w:bCs/>
                                  <w:sz w:val="20"/>
                                  <w:szCs w:val="20"/>
                                </w:rPr>
                                <w:t>e</w:t>
                              </w:r>
                              <w:r w:rsidRPr="00787E70">
                                <w:rPr>
                                  <w:sz w:val="20"/>
                                  <w:szCs w:val="20"/>
                                </w:rPr>
                                <w:t>) Wavelet of reconstructed SST. Coloring based on Monte Carlo significance (p-value).</w:t>
                              </w:r>
                            </w:p>
                          </w:txbxContent>
                        </wps:txbx>
                        <wps:bodyPr rot="0" vert="horz" wrap="square" lIns="91440" tIns="45720" rIns="91440" bIns="45720" anchor="t" anchorCtr="0" upright="1">
                          <a:noAutofit/>
                        </wps:bodyPr>
                      </wps:wsp>
                      <pic:pic xmlns:pic="http://schemas.openxmlformats.org/drawingml/2006/picture">
                        <pic:nvPicPr>
                          <pic:cNvPr id="536" name="Picture 536" descr="Diagram&#10;&#10;Description automatically generated with medium confidence"/>
                          <pic:cNvPicPr>
                            <a:picLocks noChangeAspect="1"/>
                          </pic:cNvPicPr>
                        </pic:nvPicPr>
                        <pic:blipFill rotWithShape="1">
                          <a:blip r:embed="rId22"/>
                          <a:srcRect t="1261"/>
                          <a:stretch/>
                        </pic:blipFill>
                        <pic:spPr bwMode="auto">
                          <a:xfrm>
                            <a:off x="0" y="0"/>
                            <a:ext cx="5943600" cy="650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F4A6F4E" id="Group 192" o:spid="_x0000_s1042" style="width:468.1pt;height:609.9pt;mso-position-horizontal-relative:char;mso-position-vertical-relative:line" coordsize="59446,77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KWs7Wrw2tuApw7sAKqMXJ2QGhS1HD/q1+lSVIBRRRQAUUUUAFFFFABRRRQAUUUUAFFF&#10;FABRRRQAUUUUAFFFFABRRRQAVx3xi+HNt8X/AIU+LvBN3cG0h1/S7jTvtKruMDSRlVkC5GdrENjP&#10;OK7GigD8bvgX8Hv2zv2KfFHiTQfAfgGz1+z1p0WS4kEN1YzMgcRzJJ5sZjIDtw5XtuU4pusfsLft&#10;Nat+074A+InjPTV8XanqWqadrWu6jaXduItNMd0A1u2XUHyoYoz+7UpghVLbcn9k6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mTNtic5xgGgB9FRwNvhRs5yKkoAKKKKACi&#10;iigArnfEg/0q3/z3roq57xJ/x9QfT+tdGH+MTN2D/VL9KkqO3OYUx6CpK5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e/bbZzH/ZNWKzteYLpsnOKuCvJICXSWL6fAT121crI0W5X7Fbxs6+aQ&#10;fk3Ddj6Vr0TVpNeY9goooqBBRRRQAVzHiaQteRr/ALNdPXL+Jv8Aj+T/AHa6cP8AxBPVHRWf/HrD&#10;/uipqhs/+PWH/dFTVzvcYU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y9eb/Ro04Id8GtSsXx&#10;B1tRn+OtaOs0J7M/K7VPjh4xi/aKbURrd2Ps+t/ZEgSUrGIhLs246YxX6yQSGSNHP8ahselfi/rQ&#10;/wCL33X/AGMZ/wDSmv2etV/0WD/cX+VfJZLVnUnX53f3j9+8VMHh8JSyv2FNRvS1sktuXt6lgUtJ&#10;S19QfgQUUUUAFcv4lYfbl74Xmuorkdf/AOQjJ+H8q68Mr1BHTWLb7SIjptFWKq6b/wAeMP8AuirV&#10;c0t2MKKKKk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xeqR7NQmGc4au0rkteXbq&#10;L/LjcM12YV++TI3tDUrpsWRir9VtNUrYwg/3RVmuWWsmUFFFFS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zXiSM/bIjn7wx+tdLWRrFv513aYXq+Cf1rejLlncT1RpWq7L&#10;eNT1CgVLSLS1g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o5IR&#10;JIjH+E5FS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NZwvJIH1NN85P7y/wDfQoAkoqPzk/vL/wB9Cjzk/vL/AN9CgCSio/OT+8v/AH0KPOT+8v5i&#10;gCSikp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q/8AyC7v/rm38quVT1f/AJBd1/1zb+VAHlS9KXNIvSloAM0ZoooAUfeH1r1X&#10;S/8AkH2/+4K8pX7w+teraX/yD7f/AHBQB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d+IHgDQvih4S1Hw14k0+PUtHv4zFPbyDqD3B7EetdFRStcD8zfF/8AwRP8Nahr&#10;09z4f8eX2l6ZJIWWzuLZZWiXP3Q2efxr6v8A2Vf2K/A/7KOjzpoKPqevXQAutavFHnOP7qj+FfYV&#10;9B0U1orA9T5s/bk+DHxD+OHwpt/Dvw51kaLqpu1eeU3TW6vF3UsvP4V4X+yT/wAEqdJ+E/iS08Yf&#10;EbVI/FPiK1fzoLKIE20Uuc7yTy5+tfoLtHpS0LR3QP3tGIq7VAAAA7Cn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T1f/AJBd1/1zb+VXKp6v/wAgu6/65t/KgDypelLSL0pa&#10;ACiiigAX7w+teraX/wAg+3/3BXlK/eH1r1bS/wDkH2/+4KAL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T1f/AJBd1/1zb+VXKgvoDdWc0KnDOhUH6igDyVelLXTL4Du1H+vj/Kl/&#10;4QS7/wCe8f5UAcxRXT/8IJd/894/yo/4QS7/AOe8f5UAcwv3h9a9W0v/AJB9v/uCuQ/4QS7/AOfi&#10;P8q7Kyha2tYomOSigE0AT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gvr630uxuLy8njtrS3jaaaaVgqRooJZmJ6AAEk+1T14z+2dNe2/wCyb8XZLAstwPDF&#10;/ll4Ij8hhIf++N1AH58ePv8Agpl8cP2hPivP4Q/Zx8Om2skEotZBYR3d9cxqcfaZPOBigTGMKw43&#10;YZiSAPdf2Kv2lf2i9W+Oc/wp+O/hVrW4bSZtTttWm00WkreU8akhov3EsZ34ygGGxz2rxb/ghvb6&#10;a2tfF+eQRnWEt9LSEsBvEBa6Mm3vgssWfotfrD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3iPw/p/i3w9qmh6tbLeaVqdrLZXdu/wB2WGRCjofYqxH41o0UAfjL&#10;qX7Dv7T/AOxn8YL/AMR/BAXOvaUweG21PTHt5HltnYHyLm0mPzMMKSQrLkBgwI4+mP2Mfhx+1R4r&#10;+PkfxP8AjtqV1p+i2emXFlaaPdTwxb2l24KWlv8AIgG3JZwHO1evUfoF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MlkWGNnZgqKMszHAA7kmgB9FeS/DP9pHw38VviN4m8JaFDcTSaFGJJNQOPIm+&#10;baQnOeDXrNHmHkLRRXO+O/H2h/DXw9ca54hv4tO02AfPLIe/oB3NJu2rA6Kivkhf+Ck3w6Os/ZDp&#10;mrCy37f7Q2L5WPXGc19NeC/GujfEHw9ba3oN9HqGm3IzHNGf0I7H2p9Li62N2iiig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FfEj&#10;41+Afg/9g/4Tfxho3hX7fv8Asg1a8SAz7Nu/YGPONy5x03D1rR8XfErwh8PxCfFHirRPDYmIEX9r&#10;6jDa7yTgBfMYZyeOO9fl3/wW41Kz1if4K3thdQX1nNb6s0VxbSCSORd1pyrAkEfSgD9XdI1ay1/S&#10;bLU9Nu4b/Tr2BLm2u7Zw8U0TqGR0YcMrKQQR1Bq3XlX7J3/JrPwb/wCxM0b/ANIYa9V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Ffjd/wSK+Fn&#10;xY8dXvifR9Y1TwNJfuZbrTdMiiktDIerxowBjyckqCVyeAtXNV/4JG/Bi8+Fum+ELO41rTr22vRf&#10;XPiON4Xv71tjJ5bs0ZVYxuyEQKARk5JJP29RQBz3w78E2fw1+H/hjwhp009xp/h/S7XSraa5IMrx&#10;QRLEjOQACxCAnAAz2FdD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CZorI8VeLNK8E6LP&#10;q+tXsWn6dAMyTzNhRnoKm0HXrHxPpNrqenTLcWN0nmRSr0ZfWkK5o0VXv9QttKtJbq7njtbaIbpJ&#10;pmCqo9STXmVx+1L8LLe++yP4z00yZwWWUFB+NMZ6rRmqGi65p3iLT4r/AEu9g1CylGUuLeQOjfQi&#10;ptS1K10eymvL2eO1tYV3yTTMFRB6kmgCzS15Sv7Ufwsk1L7CvjLTfNLbd/nDy8/71enWN7b6jaRX&#10;NrNHcW8o3RyxsGVge4Io8w8ix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k&#10;zRQAtFFFABRRRQAUUUUAFFFFABRRRQAUUUUAFFFFABRRRQAUUUUAFFFJzQAtFJRQAtFFFABRRRQA&#10;UUn4U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ntXm3x4+AXhP9orwD&#10;ceE/F1s81lI4kingIWa3cdHjbHBr0mlpNXA5L4Y/D6D4Y+B9J8MWupX2q2mmRCCG51GTzJig4VS3&#10;fA4rraKKer1YeQUUUUAFFFFABRRRQAU2Rd6EZwcdfSnUUAeJfC79k/wd8L/it4m+I1tLfax4t19i&#10;099qcvmmFSclYuPlB/pXttJS0dLB1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BsA5oY3QAAAAYBAAAPAAAAZHJzL2Rvd25yZXYu&#10;eG1sTI9BS8NAEIXvgv9hGcGb3STF0sZsSinqqQi2gnibJtMkNDsbstsk/feOXvTyYHiP977J1pNt&#10;1UC9bxwbiGcRKOLClQ1XBj4OLw9LUD4gl9g6JgNX8rDOb28yTEs38jsN+1ApKWGfooE6hC7V2hc1&#10;WfQz1xGLd3K9xSBnX+myx1HKbauTKFpoiw3LQo0dbWsqzvuLNfA64riZx8/D7nzaXr8Oj2+fu5iM&#10;ub+bNk+gAk3hLww/+IIOuTAd3YVLr1oD8kj4VfFW80UC6iihJF4tQeeZ/o+ff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">
                <v:shape id="Text Box 248" o:spid="_x0000_s1043" type="#_x0000_t202" style="position:absolute;left:118;top:61514;width:59328;height:15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" stroked="f">
                  <v:textbox>
                    <w:txbxContent>
                      <w:p w14:paraId="2A0AA99F" w14:textId="78975EAD" w:rsidR="00787E70" w:rsidRPr="00787E70" w:rsidRDefault="00787E70" w:rsidP="00787E70">
                        <w:pPr>
                          <w:widowControl w:val="0"/>
                          <w:rPr>
                            <w:sz w:val="20"/>
                            <w:szCs w:val="20"/>
                          </w:rPr>
                        </w:pPr>
                        <w:r w:rsidRPr="00787E70">
                          <w:rPr>
                            <w:sz w:val="20"/>
                            <w:szCs w:val="20"/>
                          </w:rPr>
                          <w:t xml:space="preserve">Figure </w:t>
                        </w:r>
                        <w:r w:rsidR="009D0929">
                          <w:rPr>
                            <w:sz w:val="20"/>
                            <w:szCs w:val="20"/>
                          </w:rPr>
                          <w:t>A.</w:t>
                        </w:r>
                        <w:r w:rsidRPr="00787E70">
                          <w:rPr>
                            <w:sz w:val="20"/>
                            <w:szCs w:val="20"/>
                          </w:rPr>
                          <w:t xml:space="preserve">5. SST reconstruction. </w:t>
                        </w:r>
                        <w:r w:rsidRPr="00787E70">
                          <w:rPr>
                            <w:b/>
                            <w:bCs/>
                            <w:sz w:val="20"/>
                            <w:szCs w:val="20"/>
                          </w:rPr>
                          <w:t>a</w:t>
                        </w:r>
                        <w:r w:rsidRPr="00787E70">
                          <w:rPr>
                            <w:sz w:val="20"/>
                            <w:szCs w:val="20"/>
                          </w:rPr>
                          <w:t xml:space="preserve">) Seasonal (Apr-Nov) SST at Langara Lighthouse reconstructed from Tree Nob geoduck. </w:t>
                        </w:r>
                        <w:r w:rsidRPr="00787E70">
                          <w:rPr>
                            <w:i/>
                            <w:iCs/>
                            <w:sz w:val="20"/>
                            <w:szCs w:val="20"/>
                          </w:rPr>
                          <w:t>Red</w:t>
                        </w:r>
                        <w:r w:rsidRPr="00787E70">
                          <w:rPr>
                            <w:sz w:val="20"/>
                            <w:szCs w:val="20"/>
                          </w:rPr>
                          <w:t xml:space="preserve">: Instrumental SST (Apr-Nov average) as measured at Langara Lighthouse. </w:t>
                        </w:r>
                        <w:r w:rsidRPr="00787E70">
                          <w:rPr>
                            <w:i/>
                            <w:iCs/>
                            <w:sz w:val="20"/>
                            <w:szCs w:val="20"/>
                          </w:rPr>
                          <w:t>Black</w:t>
                        </w:r>
                        <w:r w:rsidRPr="00787E70">
                          <w:rPr>
                            <w:sz w:val="20"/>
                            <w:szCs w:val="20"/>
                          </w:rPr>
                          <w:t xml:space="preserve">: Reconstructed SST from Tree Nob chronology, time interval truncated to sample size ≥ 7. </w:t>
                        </w:r>
                        <w:r w:rsidRPr="00787E70">
                          <w:rPr>
                            <w:i/>
                            <w:iCs/>
                            <w:sz w:val="20"/>
                            <w:szCs w:val="20"/>
                          </w:rPr>
                          <w:t>Grey</w:t>
                        </w:r>
                        <w:r w:rsidRPr="00787E70">
                          <w:rPr>
                            <w:sz w:val="20"/>
                            <w:szCs w:val="20"/>
                          </w:rPr>
                          <w:t xml:space="preserve">: 40-year, 50% frequency cutoff cubic smoothing spline of reconstruction (and instrumental data after 2000). </w:t>
                        </w:r>
                        <w:r w:rsidRPr="00787E70">
                          <w:rPr>
                            <w:i/>
                            <w:iCs/>
                            <w:sz w:val="20"/>
                            <w:szCs w:val="20"/>
                          </w:rPr>
                          <w:t>Dark and light blue bands</w:t>
                        </w:r>
                        <w:r w:rsidRPr="00787E70">
                          <w:rPr>
                            <w:sz w:val="20"/>
                            <w:szCs w:val="20"/>
                          </w:rPr>
                          <w:t xml:space="preserve">: 50% and 90% prediction intervals based on validation interval error. The first three chronology intervals are dated from radiocarbon samples, calendar dates shown for these intervals are approximate. See </w:t>
                        </w:r>
                        <w:r w:rsidR="00730F02" w:rsidRPr="00730F02">
                          <w:rPr>
                            <w:sz w:val="20"/>
                            <w:szCs w:val="20"/>
                          </w:rPr>
                          <w:t>Supplemental Material</w:t>
                        </w:r>
                        <w:r w:rsidR="00730F02" w:rsidRPr="00730F02">
                          <w:rPr>
                            <w:sz w:val="20"/>
                            <w:szCs w:val="20"/>
                          </w:rPr>
                          <w:t xml:space="preserve"> </w:t>
                        </w:r>
                        <w:r w:rsidRPr="00787E70">
                          <w:rPr>
                            <w:sz w:val="20"/>
                            <w:szCs w:val="20"/>
                          </w:rPr>
                          <w:t xml:space="preserve">for age probability distributions. </w:t>
                        </w:r>
                        <w:r w:rsidRPr="00787E70">
                          <w:rPr>
                            <w:b/>
                            <w:bCs/>
                            <w:sz w:val="20"/>
                            <w:szCs w:val="20"/>
                          </w:rPr>
                          <w:t>b</w:t>
                        </w:r>
                        <w:r w:rsidRPr="00787E70">
                          <w:rPr>
                            <w:sz w:val="20"/>
                            <w:szCs w:val="20"/>
                          </w:rPr>
                          <w:t>) Black line segments show median reconstructed SST over 12-year window with no overlap. Gray shading shows 1</w:t>
                        </w:r>
                        <w:r w:rsidRPr="00787E70">
                          <w:rPr>
                            <w:sz w:val="20"/>
                            <w:szCs w:val="20"/>
                            <w:lang w:val="el-GR"/>
                          </w:rPr>
                          <w:t xml:space="preserve">σ </w:t>
                        </w:r>
                        <w:r w:rsidRPr="00787E70">
                          <w:rPr>
                            <w:sz w:val="20"/>
                            <w:szCs w:val="20"/>
                          </w:rPr>
                          <w:t>range.</w:t>
                        </w:r>
                        <w:r w:rsidRPr="00787E70">
                          <w:rPr>
                            <w:b/>
                            <w:bCs/>
                            <w:sz w:val="20"/>
                            <w:szCs w:val="20"/>
                          </w:rPr>
                          <w:t xml:space="preserve"> c)</w:t>
                        </w:r>
                        <w:r w:rsidRPr="00787E70">
                          <w:rPr>
                            <w:sz w:val="20"/>
                            <w:szCs w:val="20"/>
                          </w:rPr>
                          <w:t xml:space="preserve"> EPS (orange) and adjusted EPS (blue) calculated over a running 20-year window. </w:t>
                        </w:r>
                        <w:r w:rsidRPr="00787E70">
                          <w:rPr>
                            <w:b/>
                            <w:bCs/>
                            <w:sz w:val="20"/>
                            <w:szCs w:val="20"/>
                          </w:rPr>
                          <w:t>d</w:t>
                        </w:r>
                        <w:r w:rsidRPr="00787E70">
                          <w:rPr>
                            <w:sz w:val="20"/>
                            <w:szCs w:val="20"/>
                          </w:rPr>
                          <w:t xml:space="preserve">) Chronology sample count (discrete shells). </w:t>
                        </w:r>
                        <w:r w:rsidRPr="00787E70">
                          <w:rPr>
                            <w:b/>
                            <w:bCs/>
                            <w:sz w:val="20"/>
                            <w:szCs w:val="20"/>
                          </w:rPr>
                          <w:t>e</w:t>
                        </w:r>
                        <w:r w:rsidRPr="00787E70">
                          <w:rPr>
                            <w:sz w:val="20"/>
                            <w:szCs w:val="20"/>
                          </w:rPr>
                          <w:t>) Wavelet of reconstructed SST. Coloring based on Monte Carlo significance (p-value).</w:t>
                        </w:r>
                      </w:p>
                    </w:txbxContent>
                  </v:textbox>
                </v:shape>
                <v:shape id="Picture 536" o:spid="_x0000_s1044" type="#_x0000_t75" alt="Diagram&#10;&#10;Description automatically generated with medium confidence" style="position:absolute;width:59436;height:6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">
                  <v:imagedata r:id="rId23" o:title="Diagram&#10;&#10;Description automatically generated with medium confidence" croptop="826f"/>
                </v:shape>
                <w10:anchorlock/>
              </v:group>
            </w:pict>
          </mc:Fallback>
        </mc:AlternateContent>
      </w:r>
      <w:r w:rsidRPr="002934CD">
        <w:lastRenderedPageBreak/>
        <w:t>times. The final and penultimate 12-year median SSTs fall outside the 1σ range of all prior intervals (</w:t>
      </w:r>
      <w:r w:rsidR="00F422DB">
        <w:t>Fig</w:t>
      </w:r>
      <w:r w:rsidRPr="002934CD">
        <w:t xml:space="preserve"> </w:t>
      </w:r>
      <w:r w:rsidR="00F422DB">
        <w:t>A.</w:t>
      </w:r>
      <w:r w:rsidRPr="002934CD">
        <w:t>5</w:t>
      </w:r>
      <w:r w:rsidR="00F422DB">
        <w:t>b</w:t>
      </w:r>
      <w:r w:rsidRPr="002934CD">
        <w:t>). The EPS and EPS adjusted are high throughout, and those intervals with a minimum sample size of seven individuals are shown (</w:t>
      </w:r>
      <w:r w:rsidR="00F422DB">
        <w:t>Fig</w:t>
      </w:r>
      <w:r w:rsidRPr="002934CD">
        <w:t xml:space="preserve"> </w:t>
      </w:r>
      <w:r w:rsidR="00FC45C9">
        <w:t>A.</w:t>
      </w:r>
      <w:r w:rsidRPr="002934CD">
        <w:t>5</w:t>
      </w:r>
      <w:r w:rsidR="00FC45C9">
        <w:t>b</w:t>
      </w:r>
      <w:r w:rsidRPr="002934CD">
        <w:t xml:space="preserve">, </w:t>
      </w:r>
      <w:r w:rsidR="00FC45C9">
        <w:t>c</w:t>
      </w:r>
      <w:r w:rsidRPr="002934CD">
        <w:t xml:space="preserve">). Wavelet analysis shows significant (p &lt; 0.1) and consistent power at </w:t>
      </w:r>
      <w:r>
        <w:t>periods</w:t>
      </w:r>
      <w:r w:rsidRPr="002934CD">
        <w:t xml:space="preserve"> of 4-8 years across all reconstruction intervals (</w:t>
      </w:r>
      <w:r w:rsidR="00F422DB">
        <w:t>Fig</w:t>
      </w:r>
      <w:r w:rsidRPr="002934CD">
        <w:t xml:space="preserve"> </w:t>
      </w:r>
      <w:r w:rsidR="00F422DB">
        <w:t>A.</w:t>
      </w:r>
      <w:r w:rsidRPr="002934CD">
        <w:t>5</w:t>
      </w:r>
      <w:r w:rsidR="00F422DB">
        <w:t>d</w:t>
      </w:r>
      <w:r w:rsidRPr="002934CD">
        <w:t xml:space="preserve">). Power at </w:t>
      </w:r>
      <w:r>
        <w:t>periods</w:t>
      </w:r>
      <w:r w:rsidRPr="002934CD">
        <w:t xml:space="preserve"> of 8- to 16-years and also 16- to 64-years are also prominent, though the significance is intermittent and the band variable, throughout the reconstruction. </w:t>
      </w:r>
    </w:p>
    <w:p w14:paraId="36913EBD" w14:textId="557CB729" w:rsidR="00055FBD" w:rsidRDefault="00580CB9" w:rsidP="00580CB9">
      <w:pPr>
        <w:pStyle w:val="Heading2"/>
      </w:pPr>
      <w:bookmarkStart w:id="77" w:name="_Toc118026859"/>
      <w:r>
        <w:t>A.5</w:t>
      </w:r>
      <w:r>
        <w:tab/>
      </w:r>
      <w:r w:rsidR="00055FBD" w:rsidRPr="002934CD">
        <w:t>Discussion</w:t>
      </w:r>
      <w:bookmarkEnd w:id="77"/>
    </w:p>
    <w:p w14:paraId="299B5B4F" w14:textId="48ED1E33" w:rsidR="000D6F1B" w:rsidRPr="000D6F1B" w:rsidRDefault="000D6F1B" w:rsidP="000D6F1B"/>
    <w:p w14:paraId="7D209BDE" w14:textId="274F0780" w:rsidR="00055FBD" w:rsidRPr="002934CD" w:rsidRDefault="00055FBD" w:rsidP="00055FBD">
      <w:pPr>
        <w:spacing w:after="160" w:line="360" w:lineRule="auto"/>
      </w:pPr>
      <w:r w:rsidRPr="002934CD">
        <w:t xml:space="preserve">In the marine realm, well-replicated, crossdated chronologies are expanding in spatial coverage and species diversity to address impacts of environmental variability on growth, environmental history, and interactions among species and trophic levels (Black et al., 2019). However, absolutely dated chronologies extending prior to 1800 CE remain less common and currently number less than a dozen (Black et al., 2019). Although six geoduck chronologies have been published, all were developed from live-collected material and thus extend, at most, into the mid-1800s CE (Strom et al., 2004; Black et al., 2009). The Tree Nob Chronology (TNC) is thus the first multicentennial, crossdated chronology of any species in the NEP and was made possible by combining live-collected individuals with overlapping dead-collected shells. Growth synchrony, or covariance, among samples was quite strong, facilitating crossdating and greatly reducing the chances of spurious matches among dead-collected individuals. Indeed, dead-collected individuals had only one very conspicuous placement in time according to cross-correlation analyses, and multiple radiometric dates independently verify crossdating accuracy. The mean correlation between each individual and the average of all others was consistently above 0.8, which is as high as is observed in other bivalve datasets including </w:t>
      </w:r>
      <w:r w:rsidRPr="002934CD">
        <w:rPr>
          <w:i/>
          <w:iCs/>
        </w:rPr>
        <w:t>A</w:t>
      </w:r>
      <w:r>
        <w:rPr>
          <w:i/>
          <w:iCs/>
        </w:rPr>
        <w:t>.</w:t>
      </w:r>
      <w:r w:rsidRPr="002934CD">
        <w:rPr>
          <w:i/>
          <w:iCs/>
        </w:rPr>
        <w:t xml:space="preserve"> </w:t>
      </w:r>
      <w:proofErr w:type="spellStart"/>
      <w:r w:rsidRPr="002934CD">
        <w:rPr>
          <w:i/>
          <w:iCs/>
        </w:rPr>
        <w:t>islandica</w:t>
      </w:r>
      <w:proofErr w:type="spellEnd"/>
      <w:r w:rsidRPr="002934CD">
        <w:t xml:space="preserve"> or </w:t>
      </w:r>
      <w:r w:rsidRPr="00846AC9">
        <w:rPr>
          <w:i/>
          <w:iCs/>
        </w:rPr>
        <w:t xml:space="preserve">G. </w:t>
      </w:r>
      <w:proofErr w:type="spellStart"/>
      <w:r w:rsidRPr="00846AC9">
        <w:rPr>
          <w:i/>
          <w:iCs/>
        </w:rPr>
        <w:t>glycymeris</w:t>
      </w:r>
      <w:proofErr w:type="spellEnd"/>
      <w:r w:rsidRPr="002934CD">
        <w:t xml:space="preserve"> (</w:t>
      </w:r>
      <w:proofErr w:type="spellStart"/>
      <w:r w:rsidRPr="002934CD">
        <w:t>eg.</w:t>
      </w:r>
      <w:proofErr w:type="spellEnd"/>
      <w:r w:rsidRPr="002934CD">
        <w:t xml:space="preserve"> Butler</w:t>
      </w:r>
      <w:r>
        <w:t xml:space="preserve"> et al.,</w:t>
      </w:r>
      <w:r w:rsidRPr="002934CD">
        <w:t xml:space="preserve"> 2009) and is among the highest values recorded for tree-ring data (</w:t>
      </w:r>
      <w:proofErr w:type="spellStart"/>
      <w:r w:rsidRPr="002934CD">
        <w:t>eg.</w:t>
      </w:r>
      <w:proofErr w:type="spellEnd"/>
      <w:r w:rsidRPr="002934CD">
        <w:t xml:space="preserve"> </w:t>
      </w:r>
      <w:proofErr w:type="spellStart"/>
      <w:r w:rsidRPr="002934CD">
        <w:t>Stahle</w:t>
      </w:r>
      <w:proofErr w:type="spellEnd"/>
      <w:r w:rsidRPr="002934CD">
        <w:t xml:space="preserve"> et al., 2013). RingdateR greatly improved the pace of extending the chronology, which ultimately yielded a temporal coverage of approximately 1200 of the last 3,000 years. </w:t>
      </w:r>
    </w:p>
    <w:p w14:paraId="6708913A" w14:textId="10CAD890" w:rsidR="00055FBD" w:rsidRPr="002934CD" w:rsidRDefault="00055FBD" w:rsidP="00055FBD">
      <w:pPr>
        <w:spacing w:after="160" w:line="360" w:lineRule="auto"/>
      </w:pPr>
      <w:r w:rsidRPr="002934CD">
        <w:t xml:space="preserve">Exact crossdating ensures that high-frequency, year-to-year variability is fully expressed in the final chronology, but there may still be issues retaining low-frequency variability, especially at </w:t>
      </w:r>
      <w:r w:rsidRPr="002934CD">
        <w:lastRenderedPageBreak/>
        <w:t xml:space="preserve">multidecadal and longer timescales. When fitting a separate function to each set of measurements to remove age-related growth declines (Cook </w:t>
      </w:r>
      <w:r>
        <w:t>&amp;</w:t>
      </w:r>
      <w:r w:rsidRPr="002934CD">
        <w:t xml:space="preserve"> Kairiukstis, 1990) any trends longer than the measurement series are also removed. Therefore, low-frequency variability in the resulting chronology is limited to timescales that are less than the average series length (Cook et al., 1995). Applying RCS allowed us to avoid this ‘segment length curse’ by comparing each set of measurements to a single ‘regional curve’ of age-related growth (Mitchell, 1967). Given that the analysis involved living and dead samples, this single curve provided a universal benchmark of average growth that spanned many cohorts and environmental regimes (</w:t>
      </w:r>
      <w:proofErr w:type="spellStart"/>
      <w:r w:rsidRPr="002934CD">
        <w:t>Briffa</w:t>
      </w:r>
      <w:proofErr w:type="spellEnd"/>
      <w:r w:rsidRPr="002934CD">
        <w:t xml:space="preserve"> et al.</w:t>
      </w:r>
      <w:r>
        <w:t>,</w:t>
      </w:r>
      <w:r w:rsidRPr="002934CD">
        <w:t xml:space="preserve"> 1992). Individuals that lived through poor (favorable) environmental regimes would have relatively slower (faster) growth compared to the curve, and this information is retained in the detrending process and incorporated into the chronology.</w:t>
      </w:r>
    </w:p>
    <w:p w14:paraId="4EB84865" w14:textId="48C69CA6" w:rsidR="00055FBD" w:rsidRPr="002934CD" w:rsidRDefault="00055FBD" w:rsidP="00055FBD">
      <w:pPr>
        <w:spacing w:after="160" w:line="360" w:lineRule="auto"/>
      </w:pPr>
      <w:r w:rsidRPr="002934CD">
        <w:t>Although RCS, under the correct circumstances, provides a solution to the segment-length curse, it introduces several new assumptions and complications (</w:t>
      </w:r>
      <w:proofErr w:type="spellStart"/>
      <w:r w:rsidRPr="002934CD">
        <w:t>Briffa</w:t>
      </w:r>
      <w:proofErr w:type="spellEnd"/>
      <w:r w:rsidRPr="002934CD">
        <w:t xml:space="preserve"> </w:t>
      </w:r>
      <w:r>
        <w:t>&amp;</w:t>
      </w:r>
      <w:r w:rsidRPr="002934CD">
        <w:t xml:space="preserve"> Melvin, 2011). Biases arise if longer-lived individuals inherently grow more slowly than short-lived counterparts, especially if those slower-growing individuals are over-represented early in the chronology (Schulman, 1954; Esper et al., 2003; Black et al., 2008). RCS also requires individuals that represent a range of environmental regimes and thus relatively evenly spread across a long </w:t>
      </w:r>
      <w:proofErr w:type="spellStart"/>
      <w:r w:rsidRPr="002934CD">
        <w:t>timespan</w:t>
      </w:r>
      <w:proofErr w:type="spellEnd"/>
      <w:r w:rsidRPr="002934CD">
        <w:t xml:space="preserve">. Over-representation of samples in a narrow or fixed time window could result in a single climatic pattern being heavily imprinted on the regional curve, thereby distorting long-term trends (Melvin </w:t>
      </w:r>
      <w:r>
        <w:t>&amp;</w:t>
      </w:r>
      <w:r w:rsidRPr="002934CD">
        <w:t xml:space="preserve"> </w:t>
      </w:r>
      <w:proofErr w:type="spellStart"/>
      <w:r w:rsidRPr="002934CD">
        <w:t>Briffa</w:t>
      </w:r>
      <w:proofErr w:type="spellEnd"/>
      <w:r w:rsidRPr="002934CD">
        <w:t xml:space="preserve">, 2008). Finally, RCS tends to introduce relatively high levels of variance among indices and thus requires large sample counts to maintain a given level of signal strength in the chronology (Fritts, 1976; </w:t>
      </w:r>
      <w:r>
        <w:t>Esper et al.</w:t>
      </w:r>
      <w:r w:rsidRPr="002934CD">
        <w:t xml:space="preserve">, 2003; Melvin </w:t>
      </w:r>
      <w:r>
        <w:t>&amp;</w:t>
      </w:r>
      <w:r w:rsidRPr="002934CD">
        <w:t xml:space="preserve"> </w:t>
      </w:r>
      <w:proofErr w:type="spellStart"/>
      <w:r w:rsidRPr="002934CD">
        <w:t>Briffa</w:t>
      </w:r>
      <w:proofErr w:type="spellEnd"/>
      <w:r w:rsidRPr="002934CD">
        <w:t>, 2014).</w:t>
      </w:r>
    </w:p>
    <w:p w14:paraId="0EBE1ADE" w14:textId="44108A7D" w:rsidR="00055FBD" w:rsidRPr="002934CD" w:rsidRDefault="00055FBD" w:rsidP="00055FBD">
      <w:pPr>
        <w:spacing w:after="160" w:line="360" w:lineRule="auto"/>
      </w:pPr>
      <w:r w:rsidRPr="002934CD">
        <w:t xml:space="preserve">The Tree Nob dataset appears to meet the underlying assumptions necessary for an RCS analysis. Ontogenetic growth declines are highly geometric, and geoduck lack the sustained growth pulses or suppressions common in trees following disturbance, allowing the development of a robust regional curve. Also, our analyses indicate that there are no strong relationships between growth rate and longevity. Sample counts are large, and shells were collected from a geographically focused area that should be climatologically homogenous. Moreover, samples represent intervals of time that span the majority of the past 1,500 years and thus capture the </w:t>
      </w:r>
      <w:r w:rsidRPr="002934CD">
        <w:lastRenderedPageBreak/>
        <w:t xml:space="preserve">necessary diversity of environmental regimes. The RCS method has been previously used on geoduck (Strom et al., 2005), but with all live-collected individuals, which resulted in a chronology that did not substantially differ from negative exponential detrending. However, the approach has been effective at resolving low-frequency variability in </w:t>
      </w:r>
      <w:r w:rsidRPr="002934CD">
        <w:rPr>
          <w:i/>
          <w:iCs/>
        </w:rPr>
        <w:t>A</w:t>
      </w:r>
      <w:r>
        <w:rPr>
          <w:i/>
          <w:iCs/>
        </w:rPr>
        <w:t>.</w:t>
      </w:r>
      <w:r w:rsidRPr="002934CD">
        <w:rPr>
          <w:i/>
          <w:iCs/>
        </w:rPr>
        <w:t xml:space="preserve"> </w:t>
      </w:r>
      <w:proofErr w:type="spellStart"/>
      <w:r w:rsidRPr="002934CD">
        <w:rPr>
          <w:i/>
          <w:iCs/>
        </w:rPr>
        <w:t>islandica</w:t>
      </w:r>
      <w:proofErr w:type="spellEnd"/>
      <w:r w:rsidRPr="002934CD">
        <w:t xml:space="preserve"> chronologies developed from live- and dead-collected samples (Butler et al., 2010; Butler et al., 2013). In the TNC, evidence for preservation of low frequency is apparent in the chronology periodogram</w:t>
      </w:r>
      <w:r>
        <w:t xml:space="preserve"> (Fig 3D)</w:t>
      </w:r>
      <w:r w:rsidRPr="002934CD">
        <w:t xml:space="preserve"> as well as the steep increase over the most recent century</w:t>
      </w:r>
      <w:r>
        <w:t xml:space="preserve"> (Fig </w:t>
      </w:r>
      <w:r w:rsidR="00F422DB">
        <w:t>A.</w:t>
      </w:r>
      <w:r>
        <w:t>3</w:t>
      </w:r>
      <w:r w:rsidR="00F422DB">
        <w:t>a</w:t>
      </w:r>
      <w:r>
        <w:t>)</w:t>
      </w:r>
      <w:r w:rsidRPr="002934CD">
        <w:t xml:space="preserve">. The spectral character of the RCS chronology is also a better approximation of the Langara SST record than the EXP chronology, particularly in the low-frequency domain </w:t>
      </w:r>
      <w:r w:rsidR="00730F02">
        <w:t>(</w:t>
      </w:r>
      <w:r w:rsidR="00730F02">
        <w:t>Supplemental Material</w:t>
      </w:r>
      <w:r>
        <w:t xml:space="preserve"> </w:t>
      </w:r>
      <w:r w:rsidR="00730F02">
        <w:t>A.</w:t>
      </w:r>
      <w:r>
        <w:t>S</w:t>
      </w:r>
      <w:r w:rsidR="00730F02">
        <w:t>.</w:t>
      </w:r>
      <w:r>
        <w:t>5</w:t>
      </w:r>
      <w:r w:rsidR="00730F02">
        <w:t>.</w:t>
      </w:r>
      <w:r w:rsidRPr="002934CD">
        <w:t xml:space="preserve">). Poor fits of the regional curve functions tend to be most pronounced at the ends of the time series and can be amplified if low-frequency variability causes these end data points to exert leverage in the curve-fitting regression. However, signal-free detrending techniques did not make a difference in the Tree Nob RCS analysis, suggesting that there was no climate signal in the ontogenetically aligned data that could have biased the regional curve fit.  </w:t>
      </w:r>
    </w:p>
    <w:p w14:paraId="2E1977C3" w14:textId="77777777" w:rsidR="00055FBD" w:rsidRPr="002934CD" w:rsidRDefault="00055FBD" w:rsidP="00055FBD">
      <w:pPr>
        <w:spacing w:after="160" w:line="360" w:lineRule="auto"/>
      </w:pPr>
      <w:r w:rsidRPr="002934CD">
        <w:t xml:space="preserve">The adaptive power transformation has been commonly employed in tree rings (Esper et al., 2003; Fan et al., 2008, </w:t>
      </w:r>
      <w:proofErr w:type="spellStart"/>
      <w:r w:rsidRPr="002934CD">
        <w:t>Panthi</w:t>
      </w:r>
      <w:proofErr w:type="spellEnd"/>
      <w:r w:rsidRPr="002934CD">
        <w:t xml:space="preserve"> et al., 2017) and bivalves (Butler et al., 2010; Butler et al., 2013; </w:t>
      </w:r>
      <w:proofErr w:type="spellStart"/>
      <w:r w:rsidRPr="002934CD">
        <w:t>Marali</w:t>
      </w:r>
      <w:proofErr w:type="spellEnd"/>
      <w:r w:rsidRPr="002934CD">
        <w:t xml:space="preserve"> </w:t>
      </w:r>
      <w:r>
        <w:t xml:space="preserve">&amp; </w:t>
      </w:r>
      <w:proofErr w:type="spellStart"/>
      <w:r w:rsidRPr="002934CD">
        <w:t>Shon̈e</w:t>
      </w:r>
      <w:proofErr w:type="spellEnd"/>
      <w:r w:rsidRPr="002934CD">
        <w:t xml:space="preserve">, 2015) for the stabilization of variance. This tool is particularly useful when paired with exponential detrending, especially in situations where absolute growth rate drops to very low levels and remains in that state for prolonged periods (Cook </w:t>
      </w:r>
      <w:r>
        <w:t xml:space="preserve">&amp; </w:t>
      </w:r>
      <w:r w:rsidRPr="002934CD">
        <w:t xml:space="preserve">Peters 1997), as is common in bivalve datasets. APT has been paired with RCS in tree-ring research (Esper et al., 2003; </w:t>
      </w:r>
      <w:proofErr w:type="spellStart"/>
      <w:r w:rsidRPr="002934CD">
        <w:t>Büntgen</w:t>
      </w:r>
      <w:proofErr w:type="spellEnd"/>
      <w:r w:rsidRPr="002934CD">
        <w:t xml:space="preserve"> et al., 2005), but this detrending combination introduced low-frequency artifacts in the Tree Nob data because transformation of individual series altered their positions relative to the regional curve. This vertical offset of individual series radically altered low-frequency signals. Thus, care must be taken in implementing APT in combination with RCS when analyzing bivalve growth-increment data.</w:t>
      </w:r>
    </w:p>
    <w:p w14:paraId="221447C3" w14:textId="77777777" w:rsidR="00055FBD" w:rsidRPr="002934CD" w:rsidRDefault="00055FBD" w:rsidP="00055FBD">
      <w:pPr>
        <w:spacing w:after="160" w:line="360" w:lineRule="auto"/>
      </w:pPr>
      <w:r w:rsidRPr="002934CD">
        <w:t>The TNC correlates very strongly with SST, especially over the seasonal window of April through November, which is consistent with earlier findings at Tree Nob (Black et al.</w:t>
      </w:r>
      <w:r>
        <w:t>,</w:t>
      </w:r>
      <w:r w:rsidRPr="002934CD">
        <w:t xml:space="preserve"> 2008) and generally matches with the warm-season correlations of March-October in the Protection Island chronology in the Strait of Juan de Fuca (Strom et al.</w:t>
      </w:r>
      <w:r>
        <w:t>,</w:t>
      </w:r>
      <w:r w:rsidRPr="002934CD">
        <w:t xml:space="preserve"> 2004). A key difference, however, is that </w:t>
      </w:r>
      <w:r w:rsidRPr="002934CD">
        <w:lastRenderedPageBreak/>
        <w:t xml:space="preserve">in our reconstruction, the TNC lagged by one year was also a significant predictor of SST in a stepwise regression. This suggests there is ‘biological memory’ of the prior growing season in geoduck growth increments at this site, although memory at a point lower in the food chain cannot be ruled out. To further confirm this memory, we correlated the geoduck chronology against a much wider seasonal window of prior July through the concurrent November. When this window was used as a reconstruction target, only the current year of geoduck growth was significant. Thus, to reconstruct the seasonal window of current April through November, subsequent-year geoduck growth significantly increased predictive skill. Biological memory has been well documented in tree-ring records and can arise from the multi-year persistence of leaves in non-deciduous species or use of stored energy (Schulman, 1956; </w:t>
      </w:r>
      <w:proofErr w:type="spellStart"/>
      <w:r w:rsidRPr="002934CD">
        <w:t>Matalas</w:t>
      </w:r>
      <w:proofErr w:type="spellEnd"/>
      <w:r w:rsidRPr="002934CD">
        <w:t>, 1962; Esper et al., 2015). There may be an analogous situation in bivalves in which stored glycogen, for which peak reserves occur in July and August, and is carried over from prior growing seasons (</w:t>
      </w:r>
      <w:proofErr w:type="spellStart"/>
      <w:r w:rsidRPr="002934CD">
        <w:t>Soudant</w:t>
      </w:r>
      <w:proofErr w:type="spellEnd"/>
      <w:r w:rsidRPr="002934CD">
        <w:t xml:space="preserve"> et al.</w:t>
      </w:r>
      <w:r>
        <w:t>,</w:t>
      </w:r>
      <w:r w:rsidRPr="002934CD">
        <w:t xml:space="preserve"> 1996; Feldman et al., 2004).  </w:t>
      </w:r>
    </w:p>
    <w:p w14:paraId="7F11C819" w14:textId="702DE39C" w:rsidR="00055FBD" w:rsidRPr="002934CD" w:rsidRDefault="00055FBD" w:rsidP="00055FBD">
      <w:pPr>
        <w:spacing w:after="160" w:line="360" w:lineRule="auto"/>
      </w:pPr>
      <w:r w:rsidRPr="002934CD">
        <w:t>The SST reconstruction from geoduck is characterized by considerable interannual to interdecadal variability and is linked to broad-scale climate patterns in the North Pacific basin</w:t>
      </w:r>
      <w:r>
        <w:t xml:space="preserve"> (</w:t>
      </w:r>
      <w:r w:rsidR="00730F02">
        <w:t>Supplemental Material</w:t>
      </w:r>
      <w:r w:rsidR="00730F02">
        <w:t xml:space="preserve"> A.</w:t>
      </w:r>
      <w:r>
        <w:t>S</w:t>
      </w:r>
      <w:r w:rsidR="00730F02">
        <w:t>.</w:t>
      </w:r>
      <w:r>
        <w:t>8</w:t>
      </w:r>
      <w:r w:rsidR="00730F02">
        <w:t>.</w:t>
      </w:r>
      <w:r>
        <w:t xml:space="preserve">). </w:t>
      </w:r>
      <w:r w:rsidRPr="002934CD">
        <w:t xml:space="preserve">The most energetic of these in the El Niño Southern Oscillation (ENSO), which is </w:t>
      </w:r>
      <w:proofErr w:type="spellStart"/>
      <w:r w:rsidRPr="002934CD">
        <w:t>teleconnected</w:t>
      </w:r>
      <w:proofErr w:type="spellEnd"/>
      <w:r w:rsidRPr="002934CD">
        <w:t xml:space="preserve"> to the Aleutian Low (Schneider </w:t>
      </w:r>
      <w:r>
        <w:t>&amp;</w:t>
      </w:r>
      <w:r w:rsidRPr="002934CD">
        <w:t xml:space="preserve"> </w:t>
      </w:r>
      <w:proofErr w:type="spellStart"/>
      <w:r w:rsidRPr="002934CD">
        <w:t>Cournuelle</w:t>
      </w:r>
      <w:proofErr w:type="spellEnd"/>
      <w:r w:rsidRPr="002934CD">
        <w:t xml:space="preserve">, 2005; Newman et al., 2016) and thus is expected to be related to the geoduck SST reconstruction. The Niño3 index from the Hadley Centre Sea Ice and Sea Surface Temperature data set (Rayner et al., 2003) significantly correlates with Langara instrumental (1940-2017, r = </w:t>
      </w:r>
      <w:r>
        <w:t>0</w:t>
      </w:r>
      <w:r w:rsidRPr="002934CD">
        <w:t>.45, p = 2.8e-5) and also significantly correlates with the reconstruction over the interval 1870-2000 (r = 0.31, p = 3.0e-4). Warm years in the reconstruction correspond to major El Niño events including 1941 and 1998 (Trenberth et al., 2001). This may also explain some of the power in the 3- to 7-year window of the wavelet analysis of the SST reconstruction (</w:t>
      </w:r>
      <w:r w:rsidR="00101F58">
        <w:t>Fig</w:t>
      </w:r>
      <w:r w:rsidRPr="002934CD">
        <w:t xml:space="preserve"> </w:t>
      </w:r>
      <w:r w:rsidR="00F422DB">
        <w:t>A.</w:t>
      </w:r>
      <w:r w:rsidRPr="002934CD">
        <w:t>5</w:t>
      </w:r>
      <w:r w:rsidR="00F422DB">
        <w:t>d</w:t>
      </w:r>
      <w:r w:rsidRPr="002934CD">
        <w:t>). Lower-frequency periodicities in the reconstruction are also consistent with the Pacific Decadal Oscillation (PDO), defined as the leading empirical orthogonal function of gridded SST north of 20° latitude in the North Pacific after the global warming trend has been removed. Over the 20</w:t>
      </w:r>
      <w:r w:rsidRPr="002934CD">
        <w:rPr>
          <w:vertAlign w:val="superscript"/>
        </w:rPr>
        <w:t>th</w:t>
      </w:r>
      <w:r w:rsidRPr="002934CD">
        <w:t xml:space="preserve"> century, the PDO varies at 16–32-year frequencies (Mantua et al.</w:t>
      </w:r>
      <w:r>
        <w:t>,</w:t>
      </w:r>
      <w:r w:rsidRPr="002934CD">
        <w:t xml:space="preserve"> 1997), and fifty-year cycles have also been noted in the instrumental record of the North Pacific (</w:t>
      </w:r>
      <w:proofErr w:type="spellStart"/>
      <w:r w:rsidRPr="002934CD">
        <w:t>Minobe</w:t>
      </w:r>
      <w:proofErr w:type="spellEnd"/>
      <w:r w:rsidRPr="002934CD">
        <w:t xml:space="preserve"> 1999). These frequencies are reflected in the </w:t>
      </w:r>
      <w:r w:rsidRPr="002934CD">
        <w:lastRenderedPageBreak/>
        <w:t>Langara reconstruction over the past 1500 years, suggesting energy in these domains are characteristic of North Pacific variability over the past several centuries; however, the low-frequency power is variable in peak periodicity, intermittent in time, and less significant on average than peaks in the 4–8-year band. The Langara instrumental record significantly correlates with PDO (r=</w:t>
      </w:r>
      <w:r>
        <w:t>0</w:t>
      </w:r>
      <w:r w:rsidRPr="002934CD">
        <w:t xml:space="preserve">.71, n=78, p &lt; 1.0e-5) as does the Langara reconstruction from geoduck (r=0.49, n=108, p &lt; 1.0e-5). The PDO index, however, is detrended to remove the global warming trend and accentuate interdecadal variability (Mantua et al., 1997) while the geoduck chronology was generated to preserve these longer-term trends. Thus, a more appropriate comparison is with the “Arc” pattern, calculated as the dominant mode of SST variability in the northeastern Pacific (east of 180° longitude) without detrending. The Arc pattern is more closely focused on the northeastern Pacific and is dynamically linked to the atmosphere (Johnstone and Mantua 2014). Correlation between the Arc pattern and the Langara reconstruction is r = </w:t>
      </w:r>
      <w:r>
        <w:t>0</w:t>
      </w:r>
      <w:r w:rsidRPr="002934CD">
        <w:t xml:space="preserve">.62 </w:t>
      </w:r>
      <w:bookmarkStart w:id="78" w:name="_Hlk65491092"/>
      <w:r w:rsidRPr="002934CD">
        <w:t>(p &lt; 1.0e-5</w:t>
      </w:r>
      <w:bookmarkEnd w:id="78"/>
      <w:r w:rsidRPr="002934CD">
        <w:t>), underscoring the strength of this broad-scale climate pattern in the geoduck increment widths that includes the 20</w:t>
      </w:r>
      <w:r w:rsidRPr="002934CD">
        <w:rPr>
          <w:vertAlign w:val="superscript"/>
        </w:rPr>
        <w:t>th</w:t>
      </w:r>
      <w:r w:rsidRPr="002934CD">
        <w:t xml:space="preserve"> century warming trend.</w:t>
      </w:r>
    </w:p>
    <w:p w14:paraId="68365320" w14:textId="77777777" w:rsidR="00055FBD" w:rsidRPr="002934CD" w:rsidRDefault="00055FBD" w:rsidP="00055FBD">
      <w:pPr>
        <w:spacing w:after="160" w:line="360" w:lineRule="auto"/>
      </w:pPr>
      <w:r w:rsidRPr="002934CD">
        <w:t xml:space="preserve">Multiple studies have targeted the PDO or Gulf of Alaska sea surface temperatures for reconstruction. Analysis involving annually resolved archives are dominated by tree-ring datasets (Biondi et al., 2001; </w:t>
      </w:r>
      <w:proofErr w:type="spellStart"/>
      <w:r w:rsidRPr="002934CD">
        <w:t>D’Arrigo</w:t>
      </w:r>
      <w:proofErr w:type="spellEnd"/>
      <w:r w:rsidRPr="002934CD">
        <w:t xml:space="preserve">, 2001; </w:t>
      </w:r>
      <w:proofErr w:type="spellStart"/>
      <w:r w:rsidRPr="002934CD">
        <w:t>Gedalof</w:t>
      </w:r>
      <w:proofErr w:type="spellEnd"/>
      <w:r w:rsidRPr="002934CD">
        <w:t xml:space="preserve"> </w:t>
      </w:r>
      <w:r>
        <w:t>&amp;</w:t>
      </w:r>
      <w:r w:rsidRPr="002934CD">
        <w:t xml:space="preserve"> Smith, 2001; MacDonald </w:t>
      </w:r>
      <w:r>
        <w:t>&amp;</w:t>
      </w:r>
      <w:r w:rsidRPr="002934CD">
        <w:t xml:space="preserve"> Case, 2005; </w:t>
      </w:r>
      <w:proofErr w:type="spellStart"/>
      <w:r w:rsidRPr="002934CD">
        <w:t>D’Arrigo</w:t>
      </w:r>
      <w:proofErr w:type="spellEnd"/>
      <w:r w:rsidRPr="002934CD">
        <w:t xml:space="preserve"> </w:t>
      </w:r>
      <w:r>
        <w:t>&amp;</w:t>
      </w:r>
      <w:r w:rsidRPr="002934CD">
        <w:t xml:space="preserve"> Wilson, 2006), though long-term instrumental precipitation records from China have also been used (Shen et al., 2006). These reconstructions, however, poorly agree with one another before 1900 (</w:t>
      </w:r>
      <w:proofErr w:type="spellStart"/>
      <w:r w:rsidRPr="002934CD">
        <w:t>Kipfmueller</w:t>
      </w:r>
      <w:proofErr w:type="spellEnd"/>
      <w:r w:rsidRPr="002934CD">
        <w:t xml:space="preserve"> et al., 2012; Henley, 2017), </w:t>
      </w:r>
      <w:r w:rsidRPr="002934CD">
        <w:rPr>
          <w:szCs w:val="22"/>
        </w:rPr>
        <w:t>and thus there is considerable uncertainty about the variability of the North Pacific prior to the 20th century (Cook, 2009; Newman et al., 2016).</w:t>
      </w:r>
      <w:r w:rsidRPr="002934CD">
        <w:t xml:space="preserve"> Although the geoduck-based reconstruction contains 20th century warming trends and other reconstructions may not, especially if the target is explicitly the PDO, we compared the Langara history to six annually resolved proxy records that are relevant to northeastern Pacific SST (Biondi et al., 2001; </w:t>
      </w:r>
      <w:proofErr w:type="spellStart"/>
      <w:r w:rsidRPr="002934CD">
        <w:t>D’Arrigo</w:t>
      </w:r>
      <w:proofErr w:type="spellEnd"/>
      <w:r w:rsidRPr="002934CD">
        <w:t xml:space="preserve">, 2001; </w:t>
      </w:r>
      <w:proofErr w:type="spellStart"/>
      <w:r w:rsidRPr="002934CD">
        <w:t>Gedalof</w:t>
      </w:r>
      <w:proofErr w:type="spellEnd"/>
      <w:r w:rsidRPr="002934CD">
        <w:t xml:space="preserve"> </w:t>
      </w:r>
      <w:r>
        <w:t>&amp;</w:t>
      </w:r>
      <w:r w:rsidRPr="002934CD">
        <w:t xml:space="preserve"> Smith, 2001; MacDonald </w:t>
      </w:r>
      <w:r>
        <w:t>&amp;</w:t>
      </w:r>
      <w:r w:rsidRPr="002934CD">
        <w:t xml:space="preserve"> Case, 2005; </w:t>
      </w:r>
      <w:proofErr w:type="spellStart"/>
      <w:r w:rsidRPr="002934CD">
        <w:t>D’Arrigo</w:t>
      </w:r>
      <w:proofErr w:type="spellEnd"/>
      <w:r w:rsidRPr="002934CD">
        <w:t xml:space="preserve"> </w:t>
      </w:r>
      <w:r>
        <w:t>&amp;</w:t>
      </w:r>
      <w:r w:rsidRPr="002934CD">
        <w:t xml:space="preserve"> Wilson, 2006; Shen et al., 2006). Among these only the </w:t>
      </w:r>
      <w:proofErr w:type="spellStart"/>
      <w:r w:rsidRPr="002934CD">
        <w:t>Gedalof</w:t>
      </w:r>
      <w:proofErr w:type="spellEnd"/>
      <w:r w:rsidRPr="002934CD">
        <w:t xml:space="preserve"> </w:t>
      </w:r>
      <w:r>
        <w:t>&amp;</w:t>
      </w:r>
      <w:r w:rsidRPr="002934CD">
        <w:t xml:space="preserve"> Smith (2001) reconstruction significantly and stably correlates (r=0.39, n=250, p &lt; 1.0e</w:t>
      </w:r>
      <w:r w:rsidRPr="002934CD">
        <w:rPr>
          <w:vertAlign w:val="superscript"/>
        </w:rPr>
        <w:t>-5</w:t>
      </w:r>
      <w:r w:rsidRPr="002934CD">
        <w:t xml:space="preserve">), with comparable relationships pre- and post- 1900 with the Langara reconstruction. The combination of the Langara reconstruction with that from </w:t>
      </w:r>
      <w:proofErr w:type="spellStart"/>
      <w:r w:rsidRPr="002934CD">
        <w:t>Gedalof</w:t>
      </w:r>
      <w:proofErr w:type="spellEnd"/>
      <w:r w:rsidRPr="002934CD">
        <w:t xml:space="preserve"> and Smith by simple average </w:t>
      </w:r>
      <w:r w:rsidRPr="002934CD">
        <w:lastRenderedPageBreak/>
        <w:t>produces a series that correlates much more strongly with the PDO index (r=0.66, n=82, p &lt; 1.0e</w:t>
      </w:r>
      <w:r w:rsidRPr="002934CD">
        <w:rPr>
          <w:vertAlign w:val="superscript"/>
        </w:rPr>
        <w:t>-5</w:t>
      </w:r>
      <w:r w:rsidRPr="002934CD">
        <w:t xml:space="preserve">) than either series individually. This result is consistent with earlier findings that a composite of multiple geoduck and SST-sensitive tree-ring chronologies could explain greater quantities of SST variance when combined (Black et al., 2009). The agreement between the Langara reconstruction and that of </w:t>
      </w:r>
      <w:proofErr w:type="spellStart"/>
      <w:r w:rsidRPr="002934CD">
        <w:t>Gedalof</w:t>
      </w:r>
      <w:proofErr w:type="spellEnd"/>
      <w:r w:rsidRPr="002934CD">
        <w:t xml:space="preserve"> and Smith (2001) suggests that trees and bivalves likely share common patterns, and that with careful selection of chronologies, could be combined to generate much longer multi-proxy histories. Previous SST-related reconstruction attempts may suffer from some combination of instability in the dominant modes of climate variability (</w:t>
      </w:r>
      <w:proofErr w:type="spellStart"/>
      <w:r w:rsidRPr="002934CD">
        <w:t>Gedalof</w:t>
      </w:r>
      <w:proofErr w:type="spellEnd"/>
      <w:r w:rsidRPr="002934CD">
        <w:t xml:space="preserve"> et al., 2002; Bond et al., 2003; Di Lorenzo et al., 2008), spatial limitations of proxy networks, inconsistencies of teleconnections (Gallant et al., 2013, </w:t>
      </w:r>
      <w:proofErr w:type="spellStart"/>
      <w:r w:rsidRPr="002934CD">
        <w:t>Batehup</w:t>
      </w:r>
      <w:proofErr w:type="spellEnd"/>
      <w:r w:rsidRPr="002934CD">
        <w:t xml:space="preserve"> et al., 2015), idiosyncrasies of reconstruction methods, and incompatibility of frequency characteristics (Franke et al., 2013). The geoduck chronology could provide a much longer, annually resolved, marine-based estimate of SST variability with which to screen tree-ring chronologies for stability over multicentennial timescales, which can be difficult to determine given the brevity of the instrumental record, the relatively low number of multidecadal cycles, and the possibility of changing climate-growth relationships with anthropogenic warming (Frank et al., 2007; Wilson et al., 2007; Esper et al., 2009). </w:t>
      </w:r>
    </w:p>
    <w:p w14:paraId="071FF022" w14:textId="77777777" w:rsidR="00055FBD" w:rsidRPr="002934CD" w:rsidRDefault="00055FBD" w:rsidP="00055FBD">
      <w:pPr>
        <w:spacing w:after="160" w:line="360" w:lineRule="auto"/>
      </w:pPr>
      <w:r w:rsidRPr="002934CD">
        <w:t xml:space="preserve">In addition to broad-scale </w:t>
      </w:r>
      <w:proofErr w:type="spellStart"/>
      <w:r w:rsidRPr="002934CD">
        <w:t>teleconnected</w:t>
      </w:r>
      <w:proofErr w:type="spellEnd"/>
      <w:r w:rsidRPr="002934CD">
        <w:t xml:space="preserve"> climate processes, the geoduck-based reconstruction also appears to capture cooling associated with minima in solar activity and major volcanic eruptions. The coldest decade of the reconstruction centered around 1810 coincides with the Dalton Minimum as well as the coldest decade of the last 500 years reported in a review of Northern Hemisphere (NH) temperature reconstructions (Cole-Dai et al., 2009). Volcanism is also a likely contributor to the cold, and thus the slow growth that geoduck exhibit during this period (Wagner </w:t>
      </w:r>
      <w:r>
        <w:t>&amp;</w:t>
      </w:r>
      <w:r w:rsidRPr="002934CD">
        <w:t xml:space="preserve"> </w:t>
      </w:r>
      <w:proofErr w:type="spellStart"/>
      <w:r w:rsidRPr="002934CD">
        <w:t>Zorita</w:t>
      </w:r>
      <w:proofErr w:type="spellEnd"/>
      <w:r w:rsidRPr="002934CD">
        <w:t xml:space="preserve">, 2005). The two largest NH volcanic eruptions since 1735 occurred in 1809 (Unknown) and 1815 (Tambora; Gao et al., 2008). At least one of these appears to have a signature in the geoduck-based SST reconstruction, indicated by the three coldest years on record in 1809-1811. The year 1816, however, is relatively warm in the Langara reconstruction and was likely associated with an El Niño event (Li et al., 2013), though the reconstruction returns to conspicuously cool conditions in 1817 and 1818. The 1982 and 1991 eruptions of El </w:t>
      </w:r>
      <w:proofErr w:type="spellStart"/>
      <w:r w:rsidRPr="002934CD">
        <w:t>Chic</w:t>
      </w:r>
      <w:r w:rsidRPr="002934CD">
        <w:rPr>
          <w:rFonts w:ascii="Calibri" w:hAnsi="Calibri" w:cs="Calibri"/>
        </w:rPr>
        <w:t>ó</w:t>
      </w:r>
      <w:r w:rsidRPr="002934CD">
        <w:t>n</w:t>
      </w:r>
      <w:proofErr w:type="spellEnd"/>
      <w:r w:rsidRPr="002934CD">
        <w:t xml:space="preserve"> and </w:t>
      </w:r>
      <w:r w:rsidRPr="002934CD">
        <w:lastRenderedPageBreak/>
        <w:t>Pinatubo also foretell brief, sharp cooling events in the warmest reconstruction interval. Thus, volcanic activity may have an influence on the regional SST but may also be overridden by other climatic processes (Adams et al., 2003).</w:t>
      </w:r>
    </w:p>
    <w:p w14:paraId="6F4C0557" w14:textId="0F5111AD" w:rsidR="00055FBD" w:rsidRPr="002934CD" w:rsidRDefault="00055FBD" w:rsidP="00055FBD">
      <w:pPr>
        <w:spacing w:after="160" w:line="360" w:lineRule="auto"/>
      </w:pPr>
      <w:r w:rsidRPr="002934CD">
        <w:t xml:space="preserve">One of the most conspicuous features of the reconstruction is the warming trend that began around 1850 and continues through the end of the record. Indeed, the decades since the 1976 shift to a warm regime (Nitta </w:t>
      </w:r>
      <w:r>
        <w:t>&amp;</w:t>
      </w:r>
      <w:r w:rsidRPr="002934CD">
        <w:t xml:space="preserve"> Yamada, 1989; Trenberth 1990; Latif </w:t>
      </w:r>
      <w:r>
        <w:t>&amp;</w:t>
      </w:r>
      <w:r w:rsidRPr="002934CD">
        <w:t xml:space="preserve"> Barnett; 1996) are the warmest of the 50 decades in the reconstruction (</w:t>
      </w:r>
      <w:r w:rsidR="00101F58">
        <w:t>Fig</w:t>
      </w:r>
      <w:r w:rsidRPr="002934CD">
        <w:t xml:space="preserve"> </w:t>
      </w:r>
      <w:r w:rsidR="00F422DB">
        <w:t>A.</w:t>
      </w:r>
      <w:r w:rsidRPr="002934CD">
        <w:t>5</w:t>
      </w:r>
      <w:r w:rsidR="00F422DB">
        <w:t>b</w:t>
      </w:r>
      <w:r w:rsidRPr="002934CD">
        <w:t xml:space="preserve">), consistent with NH surface temperature and global SST reconstructions (Mann et al., 2009). Although the reconstruction ends in 2000 and is specific to a nearshore location, it does underscore the long-term warming that has occurred in the northeastern Pacific over the past century or longer and thereby provides context for the recent and apparently unprecedented marine heatwaves known colloquially as “The Blob” (Bond et al., 2015, DiLorenzo </w:t>
      </w:r>
      <w:r>
        <w:t>&amp;</w:t>
      </w:r>
      <w:r w:rsidRPr="002934CD">
        <w:t xml:space="preserve"> Mantua 2016). The first of these warm-water events occurred between 2014</w:t>
      </w:r>
      <w:r>
        <w:t>–</w:t>
      </w:r>
      <w:r w:rsidRPr="002934CD">
        <w:t>2015 followed by another in 2019. These heatwaves were characterized by significant reductions in krill and forage fish, species redistributions, harmful algal blooms, seabird mortality, broad-scale marine mammal strandings, and the closure of multiple fisheries (</w:t>
      </w:r>
      <w:proofErr w:type="spellStart"/>
      <w:r w:rsidRPr="002934CD">
        <w:t>Kintisch</w:t>
      </w:r>
      <w:proofErr w:type="spellEnd"/>
      <w:r w:rsidRPr="002934CD">
        <w:t xml:space="preserve">, 2015; </w:t>
      </w:r>
      <w:proofErr w:type="spellStart"/>
      <w:r w:rsidRPr="002934CD">
        <w:t>Gewin</w:t>
      </w:r>
      <w:proofErr w:type="spellEnd"/>
      <w:r w:rsidRPr="002934CD">
        <w:t>, 2015; Amaya et al., 20</w:t>
      </w:r>
      <w:r>
        <w:t>20</w:t>
      </w:r>
      <w:r w:rsidRPr="002934CD">
        <w:t xml:space="preserve">; Cornwall, 2019). Peak warming occurred primarily offshore and is thus not reflected well in the Langara instrumental record, but the warming trends that culminated in these apparently unprecedented heatwaves are clear in the geoduck-based reconstruction. </w:t>
      </w:r>
    </w:p>
    <w:p w14:paraId="5275D543" w14:textId="77777777" w:rsidR="00055FBD" w:rsidRPr="002934CD" w:rsidRDefault="00055FBD" w:rsidP="00055FBD">
      <w:pPr>
        <w:spacing w:after="160" w:line="360" w:lineRule="auto"/>
      </w:pPr>
      <w:r w:rsidRPr="002934CD">
        <w:t xml:space="preserve">Ultimately, the TNC continuously extends between 1725 and 2008 while also providing multiple windows that span 58% of the </w:t>
      </w:r>
      <w:r>
        <w:t xml:space="preserve">past </w:t>
      </w:r>
      <w:r w:rsidRPr="002934CD">
        <w:t xml:space="preserve">1500 years. As such, this is the longest annually resolved marine archive currently available in the North Pacific, and with a high probability of being substantially extended. Indeed, with additional collections, there is the distinct possibility that gaps in the chronology could be filled to yield a continuous millennial to 1,500-year record. From the limited number of radiocarbon dates of randomly selected, undated shells, the minimum preservation is 3,000 years, but may be much greater considering that </w:t>
      </w:r>
      <w:r w:rsidRPr="00846AC9">
        <w:rPr>
          <w:i/>
          <w:iCs/>
        </w:rPr>
        <w:t xml:space="preserve">A. </w:t>
      </w:r>
      <w:proofErr w:type="spellStart"/>
      <w:r w:rsidRPr="00846AC9">
        <w:rPr>
          <w:i/>
          <w:iCs/>
        </w:rPr>
        <w:t>islandica</w:t>
      </w:r>
      <w:proofErr w:type="spellEnd"/>
      <w:r w:rsidRPr="002934CD">
        <w:t xml:space="preserve"> that died more than 10,000 years BP have been retrieved from the North Atlantic seafloor (Butler et al.</w:t>
      </w:r>
      <w:r>
        <w:t>,</w:t>
      </w:r>
      <w:r w:rsidRPr="002934CD">
        <w:t xml:space="preserve"> 2020). Given the abundance of geoduck along the NEP coast and typical average lifespan, chronologies of similar length could be developed from the Strait of Juan de Fuca to Kodiak, </w:t>
      </w:r>
      <w:r w:rsidRPr="002934CD">
        <w:lastRenderedPageBreak/>
        <w:t>Alaska. To better constrain past climate variability, the exactly dated framework of the TNC could also be sampled for isotopic or possibly microchemical analysis. Oxygen isotope ratios have proven to be a robust indicator of past hydrography (</w:t>
      </w:r>
      <w:proofErr w:type="spellStart"/>
      <w:r w:rsidRPr="002934CD">
        <w:t>i.e</w:t>
      </w:r>
      <w:proofErr w:type="spellEnd"/>
      <w:r w:rsidRPr="002934CD">
        <w:t xml:space="preserve">, combined effects of salinity and temperature changes), especially for </w:t>
      </w:r>
      <w:r w:rsidRPr="002934CD">
        <w:rPr>
          <w:i/>
          <w:iCs/>
        </w:rPr>
        <w:t>A</w:t>
      </w:r>
      <w:r>
        <w:rPr>
          <w:i/>
          <w:iCs/>
        </w:rPr>
        <w:t>.</w:t>
      </w:r>
      <w:r w:rsidRPr="002934CD">
        <w:rPr>
          <w:i/>
          <w:iCs/>
        </w:rPr>
        <w:t xml:space="preserve"> </w:t>
      </w:r>
      <w:proofErr w:type="spellStart"/>
      <w:r w:rsidRPr="002934CD">
        <w:rPr>
          <w:i/>
          <w:iCs/>
        </w:rPr>
        <w:t>islandica</w:t>
      </w:r>
      <w:proofErr w:type="spellEnd"/>
      <w:r w:rsidRPr="002934CD">
        <w:t xml:space="preserve"> and may also be useful for geoduck (</w:t>
      </w:r>
      <w:r w:rsidRPr="00C61BE3">
        <w:t>Wanamaker et al., 2008;</w:t>
      </w:r>
      <w:r>
        <w:t xml:space="preserve"> </w:t>
      </w:r>
      <w:r w:rsidRPr="002934CD">
        <w:t>Reynolds et al., 2013; Reynolds et al., 2016).</w:t>
      </w:r>
    </w:p>
    <w:p w14:paraId="0D835285" w14:textId="77777777" w:rsidR="00055FBD" w:rsidRPr="002934CD" w:rsidRDefault="00055FBD" w:rsidP="00055FBD">
      <w:pPr>
        <w:spacing w:after="160" w:line="360" w:lineRule="auto"/>
      </w:pPr>
      <w:r w:rsidRPr="002934CD">
        <w:t>On broader spatial scales, NEP SST modulates global temperatures via fluxes of heat storage and release, especially on decadal timeframes (</w:t>
      </w:r>
      <w:proofErr w:type="spellStart"/>
      <w:r w:rsidRPr="002934CD">
        <w:t>Meehl</w:t>
      </w:r>
      <w:proofErr w:type="spellEnd"/>
      <w:r w:rsidRPr="002934CD">
        <w:t xml:space="preserve"> et al., 2011; </w:t>
      </w:r>
      <w:proofErr w:type="spellStart"/>
      <w:r w:rsidRPr="002934CD">
        <w:t>Meehl</w:t>
      </w:r>
      <w:proofErr w:type="spellEnd"/>
      <w:r w:rsidRPr="002934CD">
        <w:t xml:space="preserve"> et al., 2013; England et al., 2014; Thompson et al., 2015; Yin et al., 2018). Thus, better constraining the past may afford some predictive skill for the future. For example, uncertainty in short-term (&lt;30 years) global warming projections is largely due to variability in global ocean heat content (Smith et al., 2007; Hawkins </w:t>
      </w:r>
      <w:r>
        <w:t>&amp;</w:t>
      </w:r>
      <w:r w:rsidRPr="002934CD">
        <w:t xml:space="preserve"> Sutton 2009) while decadal climate prediction skill for North America, and associated climate adaptation planning, is also contingent on the predictability of NEP SST regime (</w:t>
      </w:r>
      <w:proofErr w:type="spellStart"/>
      <w:r w:rsidRPr="002934CD">
        <w:t>Meehl</w:t>
      </w:r>
      <w:proofErr w:type="spellEnd"/>
      <w:r w:rsidRPr="002934CD">
        <w:t xml:space="preserve"> et al., 2009). Moreover, a high-resolution reconstruction of basin-wide NEP SST, possibly generated through multi-proxy approaches, could also be used to test hypotheses regarding the origins of NEP SST decadal-scale variability. NEP SST regimes have been interpreted by some as oscillatory, with forcing mechanisms related to Rossby wave propagation time or gyre circulation (</w:t>
      </w:r>
      <w:proofErr w:type="spellStart"/>
      <w:r w:rsidRPr="002934CD">
        <w:t>Minobe</w:t>
      </w:r>
      <w:proofErr w:type="spellEnd"/>
      <w:r w:rsidRPr="002934CD">
        <w:t xml:space="preserve">, 1999; Chao et al., 2000; Mantua </w:t>
      </w:r>
      <w:r>
        <w:t>&amp;</w:t>
      </w:r>
      <w:r w:rsidRPr="002934CD">
        <w:t xml:space="preserve"> Hare, 2002). However, an increasing body of evidence suggests that NEP SST is better described as random noise resulting from higher-frequency signals of tropical (e.g. the El Ni</w:t>
      </w:r>
      <w:r>
        <w:t>ñ</w:t>
      </w:r>
      <w:r w:rsidRPr="002934CD">
        <w:t xml:space="preserve">o Southern Oscillation) and extratropical (e.g. variability in the Aleutian Low) origin being buffered in the water column of the NEP (Pierce, 2001; Newman et al., 2003; Schneider </w:t>
      </w:r>
      <w:r>
        <w:t>&amp;</w:t>
      </w:r>
      <w:r w:rsidRPr="002934CD">
        <w:t xml:space="preserve"> </w:t>
      </w:r>
      <w:proofErr w:type="spellStart"/>
      <w:r w:rsidRPr="002934CD">
        <w:t>Cornuelle</w:t>
      </w:r>
      <w:proofErr w:type="spellEnd"/>
      <w:r w:rsidRPr="002934CD">
        <w:t xml:space="preserve">, 2005; Mestas-Nunez </w:t>
      </w:r>
      <w:r>
        <w:t>&amp;</w:t>
      </w:r>
      <w:r w:rsidRPr="002934CD">
        <w:t xml:space="preserve"> Miller, 2006; Newman et al., 2016). A basin-scale NEP reconstruction could be compared to independent annually resolved ENSO reconstructions to test these relationships over multicentennial timescales. Also, residual variance could be compared to eastern Asian climate or that of the western Pacific to better identify extratropical influences on NEP SST. As such, geoduck represent a key archive that could be greatly expanded in temporal and spatial scope to address basic questions of past NEP variability and its drivers. </w:t>
      </w:r>
    </w:p>
    <w:p w14:paraId="68647EF3" w14:textId="77777777" w:rsidR="00FA179B" w:rsidRDefault="00FA179B">
      <w:pPr>
        <w:rPr>
          <w:rFonts w:eastAsiaTheme="majorEastAsia"/>
        </w:rPr>
      </w:pPr>
      <w:r>
        <w:br w:type="page"/>
      </w:r>
    </w:p>
    <w:p w14:paraId="0201705E" w14:textId="6B0CE2C5" w:rsidR="00055FBD" w:rsidRDefault="00622E3C" w:rsidP="00622E3C">
      <w:pPr>
        <w:pStyle w:val="Heading2"/>
      </w:pPr>
      <w:bookmarkStart w:id="79" w:name="_Toc118026860"/>
      <w:r>
        <w:lastRenderedPageBreak/>
        <w:t>A.6</w:t>
      </w:r>
      <w:r>
        <w:tab/>
      </w:r>
      <w:r w:rsidR="00055FBD">
        <w:t>Acknowledgments, Samples, and Data</w:t>
      </w:r>
      <w:bookmarkEnd w:id="79"/>
    </w:p>
    <w:p w14:paraId="5EB0AAD2" w14:textId="77777777" w:rsidR="000D6F1B" w:rsidRPr="000D6F1B" w:rsidRDefault="000D6F1B" w:rsidP="000D6F1B"/>
    <w:p w14:paraId="0C407488" w14:textId="2447069E" w:rsidR="00055FBD" w:rsidRPr="002934CD" w:rsidRDefault="00055FBD" w:rsidP="00055FBD">
      <w:pPr>
        <w:pStyle w:val="Text"/>
        <w:spacing w:line="360" w:lineRule="auto"/>
        <w:ind w:firstLine="0"/>
        <w:rPr>
          <w:bCs/>
        </w:rPr>
      </w:pPr>
      <w:r w:rsidRPr="002934CD">
        <w:rPr>
          <w:bCs/>
        </w:rPr>
        <w:t>Shell collection was performed by Trident Biological Consulting Ltd., and we thank Mike Atkins for his thoughtful and professional services that provided this unique collection.</w:t>
      </w:r>
      <w:r>
        <w:rPr>
          <w:bCs/>
        </w:rPr>
        <w:t xml:space="preserve"> We also thank Hank Carson at the Washington Department of Fish and Wildlife for his support in the sample collection process. </w:t>
      </w:r>
      <w:r w:rsidRPr="002934CD">
        <w:rPr>
          <w:bCs/>
        </w:rPr>
        <w:t>This work is funded by the National Science Foundation (</w:t>
      </w:r>
      <w:r>
        <w:rPr>
          <w:bCs/>
        </w:rPr>
        <w:t xml:space="preserve">AGS </w:t>
      </w:r>
      <w:r w:rsidRPr="002934CD">
        <w:rPr>
          <w:bCs/>
        </w:rPr>
        <w:t>Award Number: 1855628</w:t>
      </w:r>
      <w:r w:rsidRPr="00C61BE3">
        <w:rPr>
          <w:bCs/>
        </w:rPr>
        <w:t xml:space="preserve"> to BAB; Award Number: 1602751 to ADW; Award Number: 1602633 to DG</w:t>
      </w:r>
      <w:r w:rsidRPr="002934CD">
        <w:rPr>
          <w:bCs/>
        </w:rPr>
        <w:t>).</w:t>
      </w:r>
      <w:r>
        <w:rPr>
          <w:bCs/>
        </w:rPr>
        <w:t xml:space="preserve"> The growth increment </w:t>
      </w:r>
      <w:proofErr w:type="spellStart"/>
      <w:r>
        <w:rPr>
          <w:bCs/>
        </w:rPr>
        <w:t>mesaurements</w:t>
      </w:r>
      <w:proofErr w:type="spellEnd"/>
      <w:r>
        <w:rPr>
          <w:bCs/>
        </w:rPr>
        <w:t xml:space="preserve"> and related ‘pith offsets’, master chronology, and reconstruction data will be</w:t>
      </w:r>
      <w:r w:rsidRPr="002934CD">
        <w:rPr>
          <w:bCs/>
        </w:rPr>
        <w:t xml:space="preserve"> archived at NOAA Paleoclimatology (</w:t>
      </w:r>
      <w:r w:rsidRPr="00061774">
        <w:rPr>
          <w:bCs/>
        </w:rPr>
        <w:t>https://www.ncdc.noaa.gov/paleo/study/33312</w:t>
      </w:r>
      <w:r w:rsidRPr="002934CD">
        <w:rPr>
          <w:bCs/>
        </w:rPr>
        <w:t>)</w:t>
      </w:r>
      <w:r>
        <w:rPr>
          <w:bCs/>
        </w:rPr>
        <w:t xml:space="preserve">. Data are temporarily stored at: </w:t>
      </w:r>
      <w:r w:rsidRPr="00061774">
        <w:rPr>
          <w:bCs/>
        </w:rPr>
        <w:t>https://drive.google.com/drive/folders/1wyeuAe76vlL6bB6aibPuBD6yzE2FSocC?usp=sharing</w:t>
      </w:r>
    </w:p>
    <w:p w14:paraId="774F234F" w14:textId="77777777" w:rsidR="00FA179B" w:rsidRDefault="00FA179B">
      <w:pPr>
        <w:rPr>
          <w:rFonts w:eastAsiaTheme="majorEastAsia"/>
        </w:rPr>
      </w:pPr>
      <w:r>
        <w:br w:type="page"/>
      </w:r>
    </w:p>
    <w:p w14:paraId="1FC34998" w14:textId="726712F5" w:rsidR="00055FBD" w:rsidRDefault="00622E3C" w:rsidP="00622E3C">
      <w:pPr>
        <w:pStyle w:val="Heading2"/>
      </w:pPr>
      <w:bookmarkStart w:id="80" w:name="_Toc118026861"/>
      <w:r>
        <w:lastRenderedPageBreak/>
        <w:t>A.7</w:t>
      </w:r>
      <w:r>
        <w:tab/>
      </w:r>
      <w:r w:rsidR="00055FBD">
        <w:t>References</w:t>
      </w:r>
      <w:bookmarkEnd w:id="80"/>
    </w:p>
    <w:p w14:paraId="2E495CBA" w14:textId="77777777" w:rsidR="000D6F1B" w:rsidRPr="000D6F1B" w:rsidRDefault="000D6F1B" w:rsidP="000D6F1B"/>
    <w:p w14:paraId="21EB21EE" w14:textId="77777777" w:rsidR="00055FBD" w:rsidRPr="00FA179B" w:rsidRDefault="00055FBD" w:rsidP="00055FBD">
      <w:pPr>
        <w:widowControl w:val="0"/>
        <w:autoSpaceDE w:val="0"/>
        <w:autoSpaceDN w:val="0"/>
        <w:adjustRightInd w:val="0"/>
        <w:spacing w:line="360" w:lineRule="auto"/>
        <w:ind w:left="720" w:hanging="720"/>
      </w:pPr>
      <w:r w:rsidRPr="00FA179B">
        <w:t xml:space="preserve">Adams, J. B., Mann, M. E., &amp; Ammann, C. M. (2003). Proxy evidence for an El Nino-like response to volcanic forcing. </w:t>
      </w:r>
      <w:r w:rsidRPr="00FA179B">
        <w:rPr>
          <w:i/>
          <w:iCs/>
        </w:rPr>
        <w:t>Nature</w:t>
      </w:r>
      <w:r w:rsidRPr="00FA179B">
        <w:t>,</w:t>
      </w:r>
      <w:r w:rsidRPr="00FA179B">
        <w:rPr>
          <w:i/>
          <w:iCs/>
        </w:rPr>
        <w:t xml:space="preserve"> 426</w:t>
      </w:r>
      <w:r w:rsidRPr="00FA179B">
        <w:t xml:space="preserve">(6964), 274-278. </w:t>
      </w:r>
    </w:p>
    <w:p w14:paraId="54816A42" w14:textId="77777777" w:rsidR="00055FBD" w:rsidRPr="00FA179B" w:rsidRDefault="00055FBD" w:rsidP="00055FBD">
      <w:pPr>
        <w:widowControl w:val="0"/>
        <w:autoSpaceDE w:val="0"/>
        <w:autoSpaceDN w:val="0"/>
        <w:adjustRightInd w:val="0"/>
        <w:spacing w:line="360" w:lineRule="auto"/>
        <w:ind w:left="720" w:hanging="720"/>
      </w:pPr>
      <w:bookmarkStart w:id="81" w:name="_Hlk118026263"/>
      <w:r w:rsidRPr="00FA179B">
        <w:t xml:space="preserve">Amaya, D. J., Miller, A. J., </w:t>
      </w:r>
      <w:proofErr w:type="spellStart"/>
      <w:r w:rsidRPr="00FA179B">
        <w:t>Xie</w:t>
      </w:r>
      <w:proofErr w:type="spellEnd"/>
      <w:r w:rsidRPr="00FA179B">
        <w:t xml:space="preserve">, S.-P., &amp; </w:t>
      </w:r>
      <w:proofErr w:type="spellStart"/>
      <w:r w:rsidRPr="00FA179B">
        <w:t>Kosaka</w:t>
      </w:r>
      <w:proofErr w:type="spellEnd"/>
      <w:r w:rsidRPr="00FA179B">
        <w:t xml:space="preserve">, Y. (2020). Physical drivers of the summer 2019 North Pacific marine heatwave. </w:t>
      </w:r>
      <w:r w:rsidRPr="00FA179B">
        <w:rPr>
          <w:i/>
          <w:iCs/>
        </w:rPr>
        <w:t>Nature communications</w:t>
      </w:r>
      <w:r w:rsidRPr="00FA179B">
        <w:t>,</w:t>
      </w:r>
      <w:r w:rsidRPr="00FA179B">
        <w:rPr>
          <w:i/>
          <w:iCs/>
        </w:rPr>
        <w:t xml:space="preserve"> 11</w:t>
      </w:r>
      <w:r w:rsidRPr="00FA179B">
        <w:t xml:space="preserve">(1), 1-9. </w:t>
      </w:r>
    </w:p>
    <w:p w14:paraId="03D6506B" w14:textId="77777777" w:rsidR="00055FBD" w:rsidRPr="00FA179B" w:rsidRDefault="00055FBD" w:rsidP="00055FBD">
      <w:pPr>
        <w:widowControl w:val="0"/>
        <w:autoSpaceDE w:val="0"/>
        <w:autoSpaceDN w:val="0"/>
        <w:adjustRightInd w:val="0"/>
        <w:spacing w:line="360" w:lineRule="auto"/>
        <w:ind w:left="720" w:hanging="720"/>
      </w:pPr>
      <w:bookmarkStart w:id="82" w:name="_Hlk117416640"/>
      <w:bookmarkEnd w:id="81"/>
      <w:proofErr w:type="spellStart"/>
      <w:r w:rsidRPr="00FA179B">
        <w:t>Batehup</w:t>
      </w:r>
      <w:proofErr w:type="spellEnd"/>
      <w:r w:rsidRPr="00FA179B">
        <w:t xml:space="preserve">, R., McGregor, S., &amp; Gallant, A. (2015). The influence of non-stationary teleconnections on </w:t>
      </w:r>
      <w:proofErr w:type="spellStart"/>
      <w:r w:rsidRPr="00FA179B">
        <w:t>palaeoclimate</w:t>
      </w:r>
      <w:proofErr w:type="spellEnd"/>
      <w:r w:rsidRPr="00FA179B">
        <w:t xml:space="preserve"> reconstructions of ENSO variance using a pseudoproxy framework. </w:t>
      </w:r>
      <w:r w:rsidRPr="00FA179B">
        <w:rPr>
          <w:i/>
          <w:iCs/>
        </w:rPr>
        <w:t>Climate of the Past</w:t>
      </w:r>
      <w:r w:rsidRPr="00FA179B">
        <w:t>,</w:t>
      </w:r>
      <w:r w:rsidRPr="00FA179B">
        <w:rPr>
          <w:i/>
          <w:iCs/>
        </w:rPr>
        <w:t xml:space="preserve"> 11</w:t>
      </w:r>
      <w:r w:rsidRPr="00FA179B">
        <w:t xml:space="preserve">(12), 1733-1749. </w:t>
      </w:r>
    </w:p>
    <w:p w14:paraId="4FD7B9FD" w14:textId="77777777" w:rsidR="00055FBD" w:rsidRPr="00FA179B" w:rsidRDefault="00055FBD" w:rsidP="00055FBD">
      <w:pPr>
        <w:widowControl w:val="0"/>
        <w:autoSpaceDE w:val="0"/>
        <w:autoSpaceDN w:val="0"/>
        <w:adjustRightInd w:val="0"/>
        <w:spacing w:line="360" w:lineRule="auto"/>
        <w:ind w:left="720" w:hanging="720"/>
      </w:pPr>
      <w:bookmarkStart w:id="83" w:name="_Hlk118026223"/>
      <w:bookmarkEnd w:id="82"/>
      <w:proofErr w:type="spellStart"/>
      <w:r w:rsidRPr="00FA179B">
        <w:t>Berkelhammer</w:t>
      </w:r>
      <w:proofErr w:type="spellEnd"/>
      <w:r w:rsidRPr="00FA179B">
        <w:t xml:space="preserve">, M. (2019). Synchronous modes of terrestrial and marine productivity in the North Pacific. </w:t>
      </w:r>
      <w:r w:rsidRPr="00FA179B">
        <w:rPr>
          <w:i/>
          <w:iCs/>
        </w:rPr>
        <w:t>Frontiers in Earth Science</w:t>
      </w:r>
      <w:r w:rsidRPr="00FA179B">
        <w:t>,</w:t>
      </w:r>
      <w:r w:rsidRPr="00FA179B">
        <w:rPr>
          <w:i/>
          <w:iCs/>
        </w:rPr>
        <w:t xml:space="preserve"> 7</w:t>
      </w:r>
      <w:r w:rsidRPr="00FA179B">
        <w:t xml:space="preserve">, 73. </w:t>
      </w:r>
    </w:p>
    <w:p w14:paraId="220703B1" w14:textId="77777777" w:rsidR="00055FBD" w:rsidRPr="00FA179B" w:rsidRDefault="00055FBD" w:rsidP="00055FBD">
      <w:pPr>
        <w:widowControl w:val="0"/>
        <w:autoSpaceDE w:val="0"/>
        <w:autoSpaceDN w:val="0"/>
        <w:adjustRightInd w:val="0"/>
        <w:spacing w:line="360" w:lineRule="auto"/>
        <w:ind w:left="720" w:hanging="720"/>
      </w:pPr>
      <w:bookmarkStart w:id="84" w:name="_Hlk117416097"/>
      <w:bookmarkEnd w:id="83"/>
      <w:r w:rsidRPr="00FA179B">
        <w:t xml:space="preserve">Biondi, F., </w:t>
      </w:r>
      <w:proofErr w:type="spellStart"/>
      <w:r w:rsidRPr="00FA179B">
        <w:t>Gershunov</w:t>
      </w:r>
      <w:proofErr w:type="spellEnd"/>
      <w:r w:rsidRPr="00FA179B">
        <w:t xml:space="preserve">, A., &amp; Cayan, D. R. (2001). North Pacific decadal climate variability since 1661. </w:t>
      </w:r>
      <w:r w:rsidRPr="00FA179B">
        <w:rPr>
          <w:i/>
          <w:iCs/>
        </w:rPr>
        <w:t>Journal of Climate</w:t>
      </w:r>
      <w:r w:rsidRPr="00FA179B">
        <w:t>,</w:t>
      </w:r>
      <w:r w:rsidRPr="00FA179B">
        <w:rPr>
          <w:i/>
          <w:iCs/>
        </w:rPr>
        <w:t xml:space="preserve"> 14</w:t>
      </w:r>
      <w:r w:rsidRPr="00FA179B">
        <w:t xml:space="preserve">(1), 5-10. </w:t>
      </w:r>
    </w:p>
    <w:bookmarkEnd w:id="84"/>
    <w:p w14:paraId="02255C8B" w14:textId="77777777" w:rsidR="00055FBD" w:rsidRPr="00FA179B" w:rsidRDefault="00055FBD" w:rsidP="00055FBD">
      <w:pPr>
        <w:widowControl w:val="0"/>
        <w:autoSpaceDE w:val="0"/>
        <w:autoSpaceDN w:val="0"/>
        <w:adjustRightInd w:val="0"/>
        <w:spacing w:line="360" w:lineRule="auto"/>
        <w:ind w:left="720" w:hanging="720"/>
      </w:pPr>
      <w:r w:rsidRPr="00FA179B">
        <w:t xml:space="preserve">Black, B. A., Andersson, C., Butler, P. G., Carroll, M. L., DeLong, K. L., Reynolds, D. J., </w:t>
      </w:r>
      <w:proofErr w:type="spellStart"/>
      <w:r w:rsidRPr="00FA179B">
        <w:t>Schöne</w:t>
      </w:r>
      <w:proofErr w:type="spellEnd"/>
      <w:r w:rsidRPr="00FA179B">
        <w:t xml:space="preserve">, B. R., </w:t>
      </w:r>
      <w:proofErr w:type="spellStart"/>
      <w:r w:rsidRPr="00FA179B">
        <w:t>Scourse</w:t>
      </w:r>
      <w:proofErr w:type="spellEnd"/>
      <w:r w:rsidRPr="00FA179B">
        <w:t xml:space="preserve">, J., van der </w:t>
      </w:r>
      <w:proofErr w:type="spellStart"/>
      <w:r w:rsidRPr="00FA179B">
        <w:t>Sleen</w:t>
      </w:r>
      <w:proofErr w:type="spellEnd"/>
      <w:r w:rsidRPr="00FA179B">
        <w:t xml:space="preserve">, P., &amp; Wanamaker, A. D. (2019). The revolution of crossdating in marine </w:t>
      </w:r>
      <w:proofErr w:type="spellStart"/>
      <w:r w:rsidRPr="00FA179B">
        <w:t>palaeoecology</w:t>
      </w:r>
      <w:proofErr w:type="spellEnd"/>
      <w:r w:rsidRPr="00FA179B">
        <w:t xml:space="preserve"> and palaeoclimatology. </w:t>
      </w:r>
      <w:r w:rsidRPr="00FA179B">
        <w:rPr>
          <w:i/>
          <w:iCs/>
        </w:rPr>
        <w:t>Biology letters</w:t>
      </w:r>
      <w:r w:rsidRPr="00FA179B">
        <w:t>,</w:t>
      </w:r>
      <w:r w:rsidRPr="00FA179B">
        <w:rPr>
          <w:i/>
          <w:iCs/>
        </w:rPr>
        <w:t xml:space="preserve"> 15</w:t>
      </w:r>
      <w:r w:rsidRPr="00FA179B">
        <w:t xml:space="preserve">(1), 20180665. </w:t>
      </w:r>
    </w:p>
    <w:p w14:paraId="6E5BFFA8" w14:textId="77777777" w:rsidR="00055FBD" w:rsidRPr="00FA179B" w:rsidRDefault="00055FBD" w:rsidP="00055FBD">
      <w:pPr>
        <w:widowControl w:val="0"/>
        <w:autoSpaceDE w:val="0"/>
        <w:autoSpaceDN w:val="0"/>
        <w:adjustRightInd w:val="0"/>
        <w:spacing w:line="360" w:lineRule="auto"/>
        <w:ind w:left="720" w:hanging="720"/>
      </w:pPr>
      <w:bookmarkStart w:id="85" w:name="_Hlk117416290"/>
      <w:r w:rsidRPr="00FA179B">
        <w:t xml:space="preserve">Black, B. A., </w:t>
      </w:r>
      <w:proofErr w:type="spellStart"/>
      <w:r w:rsidRPr="00FA179B">
        <w:t>Copenheaver</w:t>
      </w:r>
      <w:proofErr w:type="spellEnd"/>
      <w:r w:rsidRPr="00FA179B">
        <w:t xml:space="preserve">, C. A., Frank, D. C., Stuckey, M. J., &amp; </w:t>
      </w:r>
      <w:proofErr w:type="spellStart"/>
      <w:r w:rsidRPr="00FA179B">
        <w:t>Kormanyos</w:t>
      </w:r>
      <w:proofErr w:type="spellEnd"/>
      <w:r w:rsidRPr="00FA179B">
        <w:t xml:space="preserve">, R. E. (2009). Multi-proxy reconstructions of northeastern Pacific sea surface temperature data from trees and Pacific geoduck. </w:t>
      </w:r>
      <w:proofErr w:type="spellStart"/>
      <w:r w:rsidRPr="00FA179B">
        <w:rPr>
          <w:i/>
          <w:iCs/>
        </w:rPr>
        <w:t>Palaeogeography</w:t>
      </w:r>
      <w:proofErr w:type="spellEnd"/>
      <w:r w:rsidRPr="00FA179B">
        <w:rPr>
          <w:i/>
          <w:iCs/>
        </w:rPr>
        <w:t xml:space="preserve">, Palaeoclimatology, </w:t>
      </w:r>
      <w:proofErr w:type="spellStart"/>
      <w:r w:rsidRPr="00FA179B">
        <w:rPr>
          <w:i/>
          <w:iCs/>
        </w:rPr>
        <w:t>Palaeoecology</w:t>
      </w:r>
      <w:proofErr w:type="spellEnd"/>
      <w:r w:rsidRPr="00FA179B">
        <w:t>,</w:t>
      </w:r>
      <w:r w:rsidRPr="00FA179B">
        <w:rPr>
          <w:i/>
          <w:iCs/>
        </w:rPr>
        <w:t xml:space="preserve"> 278</w:t>
      </w:r>
      <w:r w:rsidRPr="00FA179B">
        <w:t xml:space="preserve">(1-4), 40-47. </w:t>
      </w:r>
    </w:p>
    <w:p w14:paraId="5A6BD4F5" w14:textId="77777777" w:rsidR="00055FBD" w:rsidRPr="00FA179B" w:rsidRDefault="00055FBD" w:rsidP="00055FBD">
      <w:pPr>
        <w:widowControl w:val="0"/>
        <w:autoSpaceDE w:val="0"/>
        <w:autoSpaceDN w:val="0"/>
        <w:adjustRightInd w:val="0"/>
        <w:spacing w:line="360" w:lineRule="auto"/>
        <w:ind w:left="720" w:hanging="720"/>
      </w:pPr>
      <w:bookmarkStart w:id="86" w:name="_Hlk118026393"/>
      <w:bookmarkEnd w:id="85"/>
      <w:r w:rsidRPr="00FA179B">
        <w:t xml:space="preserve">Black, B. A., Gillespie, D. C., MacLellan, S. E., &amp; Hand, C. M. (2008). Establishing highly accurate production-age data using the tree-ring technique of crossdating: a case study for Pacific geoduck (Panopea </w:t>
      </w:r>
      <w:proofErr w:type="spellStart"/>
      <w:r w:rsidRPr="00FA179B">
        <w:t>abrupta</w:t>
      </w:r>
      <w:proofErr w:type="spellEnd"/>
      <w:r w:rsidRPr="00FA179B">
        <w:t xml:space="preserve">). </w:t>
      </w:r>
      <w:r w:rsidRPr="00FA179B">
        <w:rPr>
          <w:i/>
          <w:iCs/>
        </w:rPr>
        <w:t>Canadian Journal of Fisheries and Aquatic Sciences</w:t>
      </w:r>
      <w:r w:rsidRPr="00FA179B">
        <w:t>,</w:t>
      </w:r>
      <w:r w:rsidRPr="00FA179B">
        <w:rPr>
          <w:i/>
          <w:iCs/>
        </w:rPr>
        <w:t xml:space="preserve"> 65</w:t>
      </w:r>
      <w:r w:rsidRPr="00FA179B">
        <w:t xml:space="preserve">(12), 2572-2578. </w:t>
      </w:r>
    </w:p>
    <w:bookmarkEnd w:id="86"/>
    <w:p w14:paraId="75D58E65" w14:textId="77777777" w:rsidR="00055FBD" w:rsidRPr="00FA179B" w:rsidRDefault="00055FBD" w:rsidP="00055FBD">
      <w:pPr>
        <w:widowControl w:val="0"/>
        <w:autoSpaceDE w:val="0"/>
        <w:autoSpaceDN w:val="0"/>
        <w:adjustRightInd w:val="0"/>
        <w:spacing w:line="360" w:lineRule="auto"/>
        <w:ind w:left="720" w:hanging="720"/>
      </w:pPr>
      <w:r w:rsidRPr="00FA179B">
        <w:t xml:space="preserve">Bond, N., Overland, J., Spillane, M., &amp; </w:t>
      </w:r>
      <w:proofErr w:type="spellStart"/>
      <w:r w:rsidRPr="00FA179B">
        <w:t>Stabeno</w:t>
      </w:r>
      <w:proofErr w:type="spellEnd"/>
      <w:r w:rsidRPr="00FA179B">
        <w:t xml:space="preserve">, P. (2003). Recent shifts in the state of the North Pacific. </w:t>
      </w:r>
      <w:r w:rsidRPr="00FA179B">
        <w:rPr>
          <w:i/>
          <w:iCs/>
        </w:rPr>
        <w:t>Geophysical Research Letters</w:t>
      </w:r>
      <w:r w:rsidRPr="00FA179B">
        <w:t>,</w:t>
      </w:r>
      <w:r w:rsidRPr="00FA179B">
        <w:rPr>
          <w:i/>
          <w:iCs/>
        </w:rPr>
        <w:t xml:space="preserve"> 30</w:t>
      </w:r>
      <w:r w:rsidRPr="00FA179B">
        <w:t xml:space="preserve">(23). </w:t>
      </w:r>
    </w:p>
    <w:p w14:paraId="1CC4BF44" w14:textId="77777777" w:rsidR="00055FBD" w:rsidRPr="00FA179B" w:rsidRDefault="00055FBD" w:rsidP="00055FBD">
      <w:pPr>
        <w:widowControl w:val="0"/>
        <w:autoSpaceDE w:val="0"/>
        <w:autoSpaceDN w:val="0"/>
        <w:adjustRightInd w:val="0"/>
        <w:spacing w:line="360" w:lineRule="auto"/>
        <w:ind w:left="720" w:hanging="720"/>
      </w:pPr>
      <w:bookmarkStart w:id="87" w:name="_Hlk118026143"/>
      <w:r w:rsidRPr="00FA179B">
        <w:t xml:space="preserve">Bond, N. A., Cronin, M. F., Freeland, H., &amp; Mantua, N. (2015). Causes and impacts of the 2014 warm anomaly in the NE Pacific. </w:t>
      </w:r>
      <w:r w:rsidRPr="00FA179B">
        <w:rPr>
          <w:i/>
          <w:iCs/>
        </w:rPr>
        <w:t>Geophysical Research Letters</w:t>
      </w:r>
      <w:r w:rsidRPr="00FA179B">
        <w:t>,</w:t>
      </w:r>
      <w:r w:rsidRPr="00FA179B">
        <w:rPr>
          <w:i/>
          <w:iCs/>
        </w:rPr>
        <w:t xml:space="preserve"> 42</w:t>
      </w:r>
      <w:r w:rsidRPr="00FA179B">
        <w:t xml:space="preserve">(9), 3414-3420. </w:t>
      </w:r>
    </w:p>
    <w:bookmarkEnd w:id="87"/>
    <w:p w14:paraId="42EA4FDF"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Briffa</w:t>
      </w:r>
      <w:proofErr w:type="spellEnd"/>
      <w:r w:rsidRPr="00FA179B">
        <w:t xml:space="preserve">, K. R., Jones, P. D., Bartholin, T. S., Eckstein, D., </w:t>
      </w:r>
      <w:proofErr w:type="spellStart"/>
      <w:r w:rsidRPr="00FA179B">
        <w:t>Schweingruber</w:t>
      </w:r>
      <w:proofErr w:type="spellEnd"/>
      <w:r w:rsidRPr="00FA179B">
        <w:t xml:space="preserve">, F. H., </w:t>
      </w:r>
      <w:proofErr w:type="spellStart"/>
      <w:r w:rsidRPr="00FA179B">
        <w:t>Karlen</w:t>
      </w:r>
      <w:proofErr w:type="spellEnd"/>
      <w:r w:rsidRPr="00FA179B">
        <w:t xml:space="preserve">, W., </w:t>
      </w:r>
      <w:r w:rsidRPr="00FA179B">
        <w:lastRenderedPageBreak/>
        <w:t xml:space="preserve">Zetterberg, P., &amp; </w:t>
      </w:r>
      <w:proofErr w:type="spellStart"/>
      <w:r w:rsidRPr="00FA179B">
        <w:t>Eronen</w:t>
      </w:r>
      <w:proofErr w:type="spellEnd"/>
      <w:r w:rsidRPr="00FA179B">
        <w:t xml:space="preserve">, M. (1992). Fennoscandian summers from AD 500: temperature changes on short and long timescales. </w:t>
      </w:r>
      <w:r w:rsidRPr="00FA179B">
        <w:rPr>
          <w:i/>
          <w:iCs/>
        </w:rPr>
        <w:t>Climate Dynamics</w:t>
      </w:r>
      <w:r w:rsidRPr="00FA179B">
        <w:t>,</w:t>
      </w:r>
      <w:r w:rsidRPr="00FA179B">
        <w:rPr>
          <w:i/>
          <w:iCs/>
        </w:rPr>
        <w:t xml:space="preserve"> 7</w:t>
      </w:r>
      <w:r w:rsidRPr="00FA179B">
        <w:t xml:space="preserve">(3), 111-119. </w:t>
      </w:r>
    </w:p>
    <w:p w14:paraId="3206F262"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Briffa</w:t>
      </w:r>
      <w:proofErr w:type="spellEnd"/>
      <w:r w:rsidRPr="00FA179B">
        <w:t xml:space="preserve">, K. R., Jones, P. D., </w:t>
      </w:r>
      <w:proofErr w:type="spellStart"/>
      <w:r w:rsidRPr="00FA179B">
        <w:t>Schweingruber</w:t>
      </w:r>
      <w:proofErr w:type="spellEnd"/>
      <w:r w:rsidRPr="00FA179B">
        <w:t xml:space="preserve">, F. H., </w:t>
      </w:r>
      <w:proofErr w:type="spellStart"/>
      <w:r w:rsidRPr="00FA179B">
        <w:t>Karlén</w:t>
      </w:r>
      <w:proofErr w:type="spellEnd"/>
      <w:r w:rsidRPr="00FA179B">
        <w:t xml:space="preserve">, W., &amp; </w:t>
      </w:r>
      <w:proofErr w:type="spellStart"/>
      <w:r w:rsidRPr="00FA179B">
        <w:t>Shiyatov</w:t>
      </w:r>
      <w:proofErr w:type="spellEnd"/>
      <w:r w:rsidRPr="00FA179B">
        <w:t xml:space="preserve">, S. G. (1996). Tree-ring variables as proxy-climate indicators: problems with low-frequency signals. In </w:t>
      </w:r>
      <w:r w:rsidRPr="00FA179B">
        <w:rPr>
          <w:i/>
          <w:iCs/>
        </w:rPr>
        <w:t>Climatic variations and forcing mechanisms of the last 2000 years</w:t>
      </w:r>
      <w:r w:rsidRPr="00FA179B">
        <w:t xml:space="preserve"> (pp. 9-41). Springer. </w:t>
      </w:r>
    </w:p>
    <w:p w14:paraId="4F8D614F"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Briffa</w:t>
      </w:r>
      <w:proofErr w:type="spellEnd"/>
      <w:r w:rsidRPr="00FA179B">
        <w:t xml:space="preserve">, K. R., &amp; Melvin, T. M. (2011). A closer look at regional curve standardization of tree-ring records: justification of the need, a warning of some pitfalls, and suggested improvements in its application. In </w:t>
      </w:r>
      <w:r w:rsidRPr="00FA179B">
        <w:rPr>
          <w:i/>
          <w:iCs/>
        </w:rPr>
        <w:t>Dendroclimatology</w:t>
      </w:r>
      <w:r w:rsidRPr="00FA179B">
        <w:t xml:space="preserve"> (pp. 113-145). Springer. </w:t>
      </w:r>
    </w:p>
    <w:p w14:paraId="7DDAE704" w14:textId="77777777" w:rsidR="00055FBD" w:rsidRPr="00FA179B" w:rsidRDefault="00055FBD" w:rsidP="00055FBD">
      <w:pPr>
        <w:widowControl w:val="0"/>
        <w:autoSpaceDE w:val="0"/>
        <w:autoSpaceDN w:val="0"/>
        <w:adjustRightInd w:val="0"/>
        <w:spacing w:line="360" w:lineRule="auto"/>
        <w:ind w:left="720" w:hanging="720"/>
      </w:pPr>
      <w:r w:rsidRPr="00FA179B">
        <w:t>Bunn, A. G. (2008). A dendrochronology program library in R (</w:t>
      </w:r>
      <w:proofErr w:type="spellStart"/>
      <w:r w:rsidRPr="00FA179B">
        <w:t>dplR</w:t>
      </w:r>
      <w:proofErr w:type="spellEnd"/>
      <w:r w:rsidRPr="00FA179B">
        <w:t xml:space="preserve">). </w:t>
      </w:r>
      <w:proofErr w:type="spellStart"/>
      <w:r w:rsidRPr="00FA179B">
        <w:rPr>
          <w:i/>
          <w:iCs/>
        </w:rPr>
        <w:t>Dendrochronologia</w:t>
      </w:r>
      <w:proofErr w:type="spellEnd"/>
      <w:r w:rsidRPr="00FA179B">
        <w:t>,</w:t>
      </w:r>
      <w:r w:rsidRPr="00FA179B">
        <w:rPr>
          <w:i/>
          <w:iCs/>
        </w:rPr>
        <w:t xml:space="preserve"> 26</w:t>
      </w:r>
      <w:r w:rsidRPr="00FA179B">
        <w:t xml:space="preserve">(2), 115-124. </w:t>
      </w:r>
    </w:p>
    <w:p w14:paraId="51DD840E" w14:textId="77777777" w:rsidR="00055FBD" w:rsidRPr="00FA179B" w:rsidRDefault="00055FBD" w:rsidP="00055FBD">
      <w:pPr>
        <w:widowControl w:val="0"/>
        <w:autoSpaceDE w:val="0"/>
        <w:autoSpaceDN w:val="0"/>
        <w:adjustRightInd w:val="0"/>
        <w:spacing w:line="360" w:lineRule="auto"/>
        <w:ind w:left="720" w:hanging="720"/>
      </w:pPr>
      <w:r w:rsidRPr="00FA179B">
        <w:t xml:space="preserve">Bunn, A. G., </w:t>
      </w:r>
      <w:proofErr w:type="spellStart"/>
      <w:r w:rsidRPr="00FA179B">
        <w:t>Jansma</w:t>
      </w:r>
      <w:proofErr w:type="spellEnd"/>
      <w:r w:rsidRPr="00FA179B">
        <w:t xml:space="preserve">, E., </w:t>
      </w:r>
      <w:proofErr w:type="spellStart"/>
      <w:r w:rsidRPr="00FA179B">
        <w:t>Korpela</w:t>
      </w:r>
      <w:proofErr w:type="spellEnd"/>
      <w:r w:rsidRPr="00FA179B">
        <w:t xml:space="preserve">, M., Westfall, R. D., &amp; Baldwin, J. (2013). Using simulations and data to evaluate mean sensitivity (ζ) as a useful statistic in dendrochronology. </w:t>
      </w:r>
      <w:proofErr w:type="spellStart"/>
      <w:r w:rsidRPr="00FA179B">
        <w:rPr>
          <w:i/>
          <w:iCs/>
        </w:rPr>
        <w:t>Dendrochronologia</w:t>
      </w:r>
      <w:proofErr w:type="spellEnd"/>
      <w:r w:rsidRPr="00FA179B">
        <w:t>,</w:t>
      </w:r>
      <w:r w:rsidRPr="00FA179B">
        <w:rPr>
          <w:i/>
          <w:iCs/>
        </w:rPr>
        <w:t xml:space="preserve"> 31</w:t>
      </w:r>
      <w:r w:rsidRPr="00FA179B">
        <w:t xml:space="preserve">(3), 250-254. </w:t>
      </w:r>
    </w:p>
    <w:p w14:paraId="3A1FF3D0"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Büntgen</w:t>
      </w:r>
      <w:proofErr w:type="spellEnd"/>
      <w:r w:rsidRPr="00FA179B">
        <w:t xml:space="preserve">, U., Esper, J., Frank, D. C., </w:t>
      </w:r>
      <w:proofErr w:type="spellStart"/>
      <w:r w:rsidRPr="00FA179B">
        <w:t>Nicolussi</w:t>
      </w:r>
      <w:proofErr w:type="spellEnd"/>
      <w:r w:rsidRPr="00FA179B">
        <w:t xml:space="preserve">, K., &amp; </w:t>
      </w:r>
      <w:proofErr w:type="spellStart"/>
      <w:r w:rsidRPr="00FA179B">
        <w:t>Schmidhalter</w:t>
      </w:r>
      <w:proofErr w:type="spellEnd"/>
      <w:r w:rsidRPr="00FA179B">
        <w:t xml:space="preserve">, M. (2005). A 1052-year tree-ring proxy for Alpine summer temperatures. </w:t>
      </w:r>
      <w:r w:rsidRPr="00FA179B">
        <w:rPr>
          <w:i/>
          <w:iCs/>
        </w:rPr>
        <w:t>Climate Dynamics</w:t>
      </w:r>
      <w:r w:rsidRPr="00FA179B">
        <w:t>,</w:t>
      </w:r>
      <w:r w:rsidRPr="00FA179B">
        <w:rPr>
          <w:i/>
          <w:iCs/>
        </w:rPr>
        <w:t xml:space="preserve"> 25</w:t>
      </w:r>
      <w:r w:rsidRPr="00FA179B">
        <w:t xml:space="preserve">(2), 141-153. </w:t>
      </w:r>
    </w:p>
    <w:p w14:paraId="76D94D86" w14:textId="77777777" w:rsidR="00055FBD" w:rsidRPr="00FA179B" w:rsidRDefault="00055FBD" w:rsidP="00055FBD">
      <w:pPr>
        <w:widowControl w:val="0"/>
        <w:autoSpaceDE w:val="0"/>
        <w:autoSpaceDN w:val="0"/>
        <w:adjustRightInd w:val="0"/>
        <w:spacing w:line="360" w:lineRule="auto"/>
        <w:ind w:left="720" w:hanging="720"/>
      </w:pPr>
      <w:r w:rsidRPr="00FA179B">
        <w:t xml:space="preserve">Bureau, D. (2002). Age, size structure and growth parameters of geoducks (Panopea </w:t>
      </w:r>
      <w:proofErr w:type="spellStart"/>
      <w:r w:rsidRPr="00FA179B">
        <w:t>abrupta</w:t>
      </w:r>
      <w:proofErr w:type="spellEnd"/>
      <w:r w:rsidRPr="00FA179B">
        <w:t xml:space="preserve">, Conrad 1849) from 34 locations in British Columbia sampled between 1993 and 2000. </w:t>
      </w:r>
      <w:r w:rsidRPr="00FA179B">
        <w:rPr>
          <w:i/>
          <w:iCs/>
        </w:rPr>
        <w:t xml:space="preserve">Can Tech Rep Fish </w:t>
      </w:r>
      <w:proofErr w:type="spellStart"/>
      <w:r w:rsidRPr="00FA179B">
        <w:rPr>
          <w:i/>
          <w:iCs/>
        </w:rPr>
        <w:t>Aquat</w:t>
      </w:r>
      <w:proofErr w:type="spellEnd"/>
      <w:r w:rsidRPr="00FA179B">
        <w:rPr>
          <w:i/>
          <w:iCs/>
        </w:rPr>
        <w:t xml:space="preserve"> Sci</w:t>
      </w:r>
      <w:r w:rsidRPr="00FA179B">
        <w:t>,</w:t>
      </w:r>
      <w:r w:rsidRPr="00FA179B">
        <w:rPr>
          <w:i/>
          <w:iCs/>
        </w:rPr>
        <w:t xml:space="preserve"> 2413</w:t>
      </w:r>
      <w:r w:rsidRPr="00FA179B">
        <w:t xml:space="preserve">, 1-84. </w:t>
      </w:r>
    </w:p>
    <w:p w14:paraId="097FFB27" w14:textId="77777777" w:rsidR="00055FBD" w:rsidRPr="00FA179B" w:rsidRDefault="00055FBD" w:rsidP="00055FBD">
      <w:pPr>
        <w:widowControl w:val="0"/>
        <w:autoSpaceDE w:val="0"/>
        <w:autoSpaceDN w:val="0"/>
        <w:adjustRightInd w:val="0"/>
        <w:spacing w:line="360" w:lineRule="auto"/>
        <w:ind w:left="720" w:hanging="720"/>
      </w:pPr>
      <w:r w:rsidRPr="00FA179B">
        <w:t xml:space="preserve">Butler, P. G., Fraser, N. M., </w:t>
      </w:r>
      <w:proofErr w:type="spellStart"/>
      <w:r w:rsidRPr="00FA179B">
        <w:t>Scourse</w:t>
      </w:r>
      <w:proofErr w:type="spellEnd"/>
      <w:r w:rsidRPr="00FA179B">
        <w:t xml:space="preserve">, J. D., Richardson, C. A., Bryant, C., &amp; </w:t>
      </w:r>
      <w:proofErr w:type="spellStart"/>
      <w:r w:rsidRPr="00FA179B">
        <w:t>Heinemeier</w:t>
      </w:r>
      <w:proofErr w:type="spellEnd"/>
      <w:r w:rsidRPr="00FA179B">
        <w:t xml:space="preserve">, J. (2020). Is there a reliable </w:t>
      </w:r>
      <w:proofErr w:type="spellStart"/>
      <w:r w:rsidRPr="00FA179B">
        <w:t>taphonomic</w:t>
      </w:r>
      <w:proofErr w:type="spellEnd"/>
      <w:r w:rsidRPr="00FA179B">
        <w:t xml:space="preserve"> clock in the temperate North Atlantic? An example from a North Sea population of the </w:t>
      </w:r>
      <w:proofErr w:type="spellStart"/>
      <w:r w:rsidRPr="00FA179B">
        <w:t>mollusc</w:t>
      </w:r>
      <w:proofErr w:type="spellEnd"/>
      <w:r w:rsidRPr="00FA179B">
        <w:t xml:space="preserve"> Arctica </w:t>
      </w:r>
      <w:proofErr w:type="spellStart"/>
      <w:r w:rsidRPr="00FA179B">
        <w:t>islandica</w:t>
      </w:r>
      <w:proofErr w:type="spellEnd"/>
      <w:r w:rsidRPr="00FA179B">
        <w:t xml:space="preserve">. </w:t>
      </w:r>
      <w:proofErr w:type="spellStart"/>
      <w:r w:rsidRPr="00FA179B">
        <w:rPr>
          <w:i/>
          <w:iCs/>
        </w:rPr>
        <w:t>Palaeogeography</w:t>
      </w:r>
      <w:proofErr w:type="spellEnd"/>
      <w:r w:rsidRPr="00FA179B">
        <w:rPr>
          <w:i/>
          <w:iCs/>
        </w:rPr>
        <w:t xml:space="preserve">, Palaeoclimatology, </w:t>
      </w:r>
      <w:proofErr w:type="spellStart"/>
      <w:r w:rsidRPr="00FA179B">
        <w:rPr>
          <w:i/>
          <w:iCs/>
        </w:rPr>
        <w:t>Palaeoecology</w:t>
      </w:r>
      <w:proofErr w:type="spellEnd"/>
      <w:r w:rsidRPr="00FA179B">
        <w:t>,</w:t>
      </w:r>
      <w:r w:rsidRPr="00FA179B">
        <w:rPr>
          <w:i/>
          <w:iCs/>
        </w:rPr>
        <w:t xml:space="preserve"> 560</w:t>
      </w:r>
      <w:r w:rsidRPr="00FA179B">
        <w:t xml:space="preserve">, 109975. </w:t>
      </w:r>
    </w:p>
    <w:p w14:paraId="0DD2C92F" w14:textId="77777777" w:rsidR="00055FBD" w:rsidRPr="00FA179B" w:rsidRDefault="00055FBD" w:rsidP="00055FBD">
      <w:pPr>
        <w:widowControl w:val="0"/>
        <w:autoSpaceDE w:val="0"/>
        <w:autoSpaceDN w:val="0"/>
        <w:adjustRightInd w:val="0"/>
        <w:spacing w:line="360" w:lineRule="auto"/>
        <w:ind w:left="720" w:hanging="720"/>
      </w:pPr>
      <w:bookmarkStart w:id="88" w:name="_Hlk118026335"/>
      <w:r w:rsidRPr="00FA179B">
        <w:t xml:space="preserve">Butler, P. G., Richardson, C. A., </w:t>
      </w:r>
      <w:proofErr w:type="spellStart"/>
      <w:r w:rsidRPr="00FA179B">
        <w:t>Scourse</w:t>
      </w:r>
      <w:proofErr w:type="spellEnd"/>
      <w:r w:rsidRPr="00FA179B">
        <w:t xml:space="preserve">, J. D., Wanamaker Jr, A. D., </w:t>
      </w:r>
      <w:proofErr w:type="spellStart"/>
      <w:r w:rsidRPr="00FA179B">
        <w:t>Shammon</w:t>
      </w:r>
      <w:proofErr w:type="spellEnd"/>
      <w:r w:rsidRPr="00FA179B">
        <w:t xml:space="preserve">, T. M., &amp; Bennell, J. D. (2010). Marine climate in the Irish Sea: analysis of a 489-year marine master chronology derived from growth increments in the shell of the clam Arctica </w:t>
      </w:r>
      <w:proofErr w:type="spellStart"/>
      <w:r w:rsidRPr="00FA179B">
        <w:t>islandica</w:t>
      </w:r>
      <w:proofErr w:type="spellEnd"/>
      <w:r w:rsidRPr="00FA179B">
        <w:t xml:space="preserve">. </w:t>
      </w:r>
      <w:r w:rsidRPr="00FA179B">
        <w:rPr>
          <w:i/>
          <w:iCs/>
        </w:rPr>
        <w:t>Quaternary Science Reviews</w:t>
      </w:r>
      <w:r w:rsidRPr="00FA179B">
        <w:t>,</w:t>
      </w:r>
      <w:r w:rsidRPr="00FA179B">
        <w:rPr>
          <w:i/>
          <w:iCs/>
        </w:rPr>
        <w:t xml:space="preserve"> 29</w:t>
      </w:r>
      <w:r w:rsidRPr="00FA179B">
        <w:t xml:space="preserve">(13-14), 1614-1632. </w:t>
      </w:r>
    </w:p>
    <w:bookmarkEnd w:id="88"/>
    <w:p w14:paraId="6A7CC486" w14:textId="77777777" w:rsidR="00055FBD" w:rsidRPr="00FA179B" w:rsidRDefault="00055FBD" w:rsidP="00055FBD">
      <w:pPr>
        <w:widowControl w:val="0"/>
        <w:autoSpaceDE w:val="0"/>
        <w:autoSpaceDN w:val="0"/>
        <w:adjustRightInd w:val="0"/>
        <w:spacing w:line="360" w:lineRule="auto"/>
        <w:ind w:left="720" w:hanging="720"/>
      </w:pPr>
      <w:r w:rsidRPr="00FA179B">
        <w:t xml:space="preserve">Butler, P. G., </w:t>
      </w:r>
      <w:proofErr w:type="spellStart"/>
      <w:r w:rsidRPr="00FA179B">
        <w:t>Scourse</w:t>
      </w:r>
      <w:proofErr w:type="spellEnd"/>
      <w:r w:rsidRPr="00FA179B">
        <w:t xml:space="preserve">, J. D., Richardson, C. A., Wanamaker Jr, A. D., Bryant, C. L., &amp; Bennell, J. D. (2009). Continuous marine radiocarbon reservoir calibration and the 13C Suess effect in the Irish Sea: Results from the first multi-centennial shell-based marine master </w:t>
      </w:r>
      <w:r w:rsidRPr="00FA179B">
        <w:lastRenderedPageBreak/>
        <w:t xml:space="preserve">chronology. </w:t>
      </w:r>
      <w:r w:rsidRPr="00FA179B">
        <w:rPr>
          <w:i/>
          <w:iCs/>
        </w:rPr>
        <w:t>Earth and Planetary Science Letters</w:t>
      </w:r>
      <w:r w:rsidRPr="00FA179B">
        <w:t>,</w:t>
      </w:r>
      <w:r w:rsidRPr="00FA179B">
        <w:rPr>
          <w:i/>
          <w:iCs/>
        </w:rPr>
        <w:t xml:space="preserve"> 279</w:t>
      </w:r>
      <w:r w:rsidRPr="00FA179B">
        <w:t xml:space="preserve">(3-4), 230-241. </w:t>
      </w:r>
    </w:p>
    <w:p w14:paraId="4F8C2836" w14:textId="77777777" w:rsidR="00055FBD" w:rsidRPr="00FA179B" w:rsidRDefault="00055FBD" w:rsidP="00055FBD">
      <w:pPr>
        <w:widowControl w:val="0"/>
        <w:autoSpaceDE w:val="0"/>
        <w:autoSpaceDN w:val="0"/>
        <w:adjustRightInd w:val="0"/>
        <w:spacing w:line="360" w:lineRule="auto"/>
        <w:ind w:left="720" w:hanging="720"/>
      </w:pPr>
      <w:r w:rsidRPr="00FA179B">
        <w:t xml:space="preserve">Butler, P. G., Wanamaker Jr, A. D., </w:t>
      </w:r>
      <w:proofErr w:type="spellStart"/>
      <w:r w:rsidRPr="00FA179B">
        <w:t>Scourse</w:t>
      </w:r>
      <w:proofErr w:type="spellEnd"/>
      <w:r w:rsidRPr="00FA179B">
        <w:t xml:space="preserve">, J. D., Richardson, C. A., &amp; Reynolds, D. J. (2013). Variability of marine climate on the North Icelandic Shelf in a 1357-year proxy archive based on growth increments in the bivalve Arctica </w:t>
      </w:r>
      <w:proofErr w:type="spellStart"/>
      <w:r w:rsidRPr="00FA179B">
        <w:t>islandica</w:t>
      </w:r>
      <w:proofErr w:type="spellEnd"/>
      <w:r w:rsidRPr="00FA179B">
        <w:t xml:space="preserve">. </w:t>
      </w:r>
      <w:proofErr w:type="spellStart"/>
      <w:r w:rsidRPr="00FA179B">
        <w:rPr>
          <w:i/>
          <w:iCs/>
        </w:rPr>
        <w:t>Palaeogeography</w:t>
      </w:r>
      <w:proofErr w:type="spellEnd"/>
      <w:r w:rsidRPr="00FA179B">
        <w:rPr>
          <w:i/>
          <w:iCs/>
        </w:rPr>
        <w:t xml:space="preserve">, Palaeoclimatology, </w:t>
      </w:r>
      <w:proofErr w:type="spellStart"/>
      <w:r w:rsidRPr="00FA179B">
        <w:rPr>
          <w:i/>
          <w:iCs/>
        </w:rPr>
        <w:t>Palaeoecology</w:t>
      </w:r>
      <w:proofErr w:type="spellEnd"/>
      <w:r w:rsidRPr="00FA179B">
        <w:t>,</w:t>
      </w:r>
      <w:r w:rsidRPr="00FA179B">
        <w:rPr>
          <w:i/>
          <w:iCs/>
        </w:rPr>
        <w:t xml:space="preserve"> 373</w:t>
      </w:r>
      <w:r w:rsidRPr="00FA179B">
        <w:t>, 141-151.</w:t>
      </w:r>
    </w:p>
    <w:p w14:paraId="4EEF9029" w14:textId="77777777" w:rsidR="00055FBD" w:rsidRPr="00FA179B" w:rsidRDefault="00055FBD" w:rsidP="00055FBD">
      <w:pPr>
        <w:widowControl w:val="0"/>
        <w:autoSpaceDE w:val="0"/>
        <w:autoSpaceDN w:val="0"/>
        <w:adjustRightInd w:val="0"/>
        <w:spacing w:line="360" w:lineRule="auto"/>
        <w:ind w:left="720" w:hanging="720"/>
      </w:pPr>
      <w:r w:rsidRPr="00FA179B">
        <w:t xml:space="preserve">Chao, Y., </w:t>
      </w:r>
      <w:proofErr w:type="spellStart"/>
      <w:r w:rsidRPr="00FA179B">
        <w:t>Ghil</w:t>
      </w:r>
      <w:proofErr w:type="spellEnd"/>
      <w:r w:rsidRPr="00FA179B">
        <w:t>, M., &amp; McWilliams, J. C. (2000). Pacific interdecadal variability in this century's sea surface temperatures. Geophysical Research Letters, 27(15), 2261-2264.</w:t>
      </w:r>
    </w:p>
    <w:p w14:paraId="577A47FD" w14:textId="77777777" w:rsidR="00055FBD" w:rsidRPr="00FA179B" w:rsidRDefault="00055FBD" w:rsidP="00055FBD">
      <w:pPr>
        <w:widowControl w:val="0"/>
        <w:autoSpaceDE w:val="0"/>
        <w:autoSpaceDN w:val="0"/>
        <w:adjustRightInd w:val="0"/>
        <w:spacing w:line="360" w:lineRule="auto"/>
        <w:ind w:left="720" w:hanging="720"/>
      </w:pPr>
      <w:bookmarkStart w:id="89" w:name="_Hlk118026045"/>
      <w:r w:rsidRPr="00FA179B">
        <w:t xml:space="preserve">Chavez, F. P., Ryan, J., </w:t>
      </w:r>
      <w:proofErr w:type="spellStart"/>
      <w:r w:rsidRPr="00FA179B">
        <w:t>Lluch</w:t>
      </w:r>
      <w:proofErr w:type="spellEnd"/>
      <w:r w:rsidRPr="00FA179B">
        <w:t xml:space="preserve">-Cota, S. E., &amp; </w:t>
      </w:r>
      <w:proofErr w:type="spellStart"/>
      <w:r w:rsidRPr="00FA179B">
        <w:t>Ñiquen</w:t>
      </w:r>
      <w:proofErr w:type="spellEnd"/>
      <w:r w:rsidRPr="00FA179B">
        <w:t xml:space="preserve">, M. (2003). From anchovies to sardines and back: multidecadal change in the Pacific Ocean. </w:t>
      </w:r>
      <w:r w:rsidRPr="00FA179B">
        <w:rPr>
          <w:i/>
          <w:iCs/>
        </w:rPr>
        <w:t>Science</w:t>
      </w:r>
      <w:r w:rsidRPr="00FA179B">
        <w:t>,</w:t>
      </w:r>
      <w:r w:rsidRPr="00FA179B">
        <w:rPr>
          <w:i/>
          <w:iCs/>
        </w:rPr>
        <w:t xml:space="preserve"> 299</w:t>
      </w:r>
      <w:r w:rsidRPr="00FA179B">
        <w:t xml:space="preserve">(5604), 217-221. </w:t>
      </w:r>
    </w:p>
    <w:p w14:paraId="09289F9D" w14:textId="77777777" w:rsidR="00055FBD" w:rsidRPr="00FA179B" w:rsidRDefault="00055FBD" w:rsidP="00055FBD">
      <w:pPr>
        <w:widowControl w:val="0"/>
        <w:autoSpaceDE w:val="0"/>
        <w:autoSpaceDN w:val="0"/>
        <w:adjustRightInd w:val="0"/>
        <w:spacing w:line="360" w:lineRule="auto"/>
        <w:ind w:left="720" w:hanging="720"/>
      </w:pPr>
      <w:bookmarkStart w:id="90" w:name="_Hlk118025967"/>
      <w:bookmarkEnd w:id="89"/>
      <w:r w:rsidRPr="00FA179B">
        <w:t xml:space="preserve">Clark, W. G., Hare, S. R., Parma, A. M., Sullivan, P. J., &amp; </w:t>
      </w:r>
      <w:proofErr w:type="spellStart"/>
      <w:r w:rsidRPr="00FA179B">
        <w:t>Trumble</w:t>
      </w:r>
      <w:proofErr w:type="spellEnd"/>
      <w:r w:rsidRPr="00FA179B">
        <w:t>, R. J. (1999). Decadal changes in growth and recruitment of Pacific halibut (</w:t>
      </w:r>
      <w:proofErr w:type="spellStart"/>
      <w:r w:rsidRPr="00FA179B">
        <w:t>Hippoglossus</w:t>
      </w:r>
      <w:proofErr w:type="spellEnd"/>
      <w:r w:rsidRPr="00FA179B">
        <w:t xml:space="preserve"> </w:t>
      </w:r>
      <w:proofErr w:type="spellStart"/>
      <w:r w:rsidRPr="00FA179B">
        <w:t>stenolepis</w:t>
      </w:r>
      <w:proofErr w:type="spellEnd"/>
      <w:r w:rsidRPr="00FA179B">
        <w:t xml:space="preserve">). </w:t>
      </w:r>
      <w:r w:rsidRPr="00FA179B">
        <w:rPr>
          <w:i/>
          <w:iCs/>
        </w:rPr>
        <w:t>Canadian Journal of Fisheries and Aquatic Sciences</w:t>
      </w:r>
      <w:r w:rsidRPr="00FA179B">
        <w:t>,</w:t>
      </w:r>
      <w:r w:rsidRPr="00FA179B">
        <w:rPr>
          <w:i/>
          <w:iCs/>
        </w:rPr>
        <w:t xml:space="preserve"> 56</w:t>
      </w:r>
      <w:r w:rsidRPr="00FA179B">
        <w:t xml:space="preserve">(2), 242-252. </w:t>
      </w:r>
    </w:p>
    <w:bookmarkEnd w:id="90"/>
    <w:p w14:paraId="767FF052" w14:textId="77777777" w:rsidR="00055FBD" w:rsidRPr="00FA179B" w:rsidRDefault="00055FBD" w:rsidP="00055FBD">
      <w:pPr>
        <w:widowControl w:val="0"/>
        <w:autoSpaceDE w:val="0"/>
        <w:autoSpaceDN w:val="0"/>
        <w:adjustRightInd w:val="0"/>
        <w:spacing w:line="360" w:lineRule="auto"/>
        <w:ind w:left="720" w:hanging="720"/>
      </w:pPr>
      <w:r w:rsidRPr="00FA179B">
        <w:t xml:space="preserve">Cole‐Dai, J., Ferris, D., </w:t>
      </w:r>
      <w:proofErr w:type="spellStart"/>
      <w:r w:rsidRPr="00FA179B">
        <w:t>Lanciki</w:t>
      </w:r>
      <w:proofErr w:type="spellEnd"/>
      <w:r w:rsidRPr="00FA179B">
        <w:t xml:space="preserve">, A., Savarino, J., Baroni, M., &amp; </w:t>
      </w:r>
      <w:proofErr w:type="spellStart"/>
      <w:r w:rsidRPr="00FA179B">
        <w:t>Thiemens</w:t>
      </w:r>
      <w:proofErr w:type="spellEnd"/>
      <w:r w:rsidRPr="00FA179B">
        <w:t xml:space="preserve">, M. H. (2009). Cold decade (AD 1810–1819) caused by Tambora (1815) and another (1809) stratospheric volcanic eruption. </w:t>
      </w:r>
      <w:r w:rsidRPr="00FA179B">
        <w:rPr>
          <w:i/>
          <w:iCs/>
        </w:rPr>
        <w:t>Geophysical Research Letters</w:t>
      </w:r>
      <w:r w:rsidRPr="00FA179B">
        <w:t>,</w:t>
      </w:r>
      <w:r w:rsidRPr="00FA179B">
        <w:rPr>
          <w:i/>
          <w:iCs/>
        </w:rPr>
        <w:t xml:space="preserve"> 36</w:t>
      </w:r>
      <w:r w:rsidRPr="00FA179B">
        <w:t xml:space="preserve">(22). </w:t>
      </w:r>
    </w:p>
    <w:p w14:paraId="25337306" w14:textId="77777777" w:rsidR="00055FBD" w:rsidRPr="00FA179B" w:rsidRDefault="00055FBD" w:rsidP="00055FBD">
      <w:pPr>
        <w:widowControl w:val="0"/>
        <w:autoSpaceDE w:val="0"/>
        <w:autoSpaceDN w:val="0"/>
        <w:adjustRightInd w:val="0"/>
        <w:spacing w:line="360" w:lineRule="auto"/>
        <w:ind w:left="720" w:hanging="720"/>
      </w:pPr>
      <w:r w:rsidRPr="00FA179B">
        <w:t>Cook, E. (2009). North Pacific climate variability over the past millennium from long tree-ring records. AGU Fall Meeting Abstracts.</w:t>
      </w:r>
    </w:p>
    <w:p w14:paraId="41D0831F" w14:textId="77777777" w:rsidR="00055FBD" w:rsidRPr="00FA179B" w:rsidRDefault="00055FBD" w:rsidP="00055FBD">
      <w:pPr>
        <w:widowControl w:val="0"/>
        <w:autoSpaceDE w:val="0"/>
        <w:autoSpaceDN w:val="0"/>
        <w:adjustRightInd w:val="0"/>
        <w:spacing w:line="360" w:lineRule="auto"/>
        <w:ind w:left="720" w:hanging="720"/>
      </w:pPr>
      <w:r w:rsidRPr="00FA179B">
        <w:t xml:space="preserve">Cook, E. R., </w:t>
      </w:r>
      <w:proofErr w:type="spellStart"/>
      <w:r w:rsidRPr="00FA179B">
        <w:t>Briffa</w:t>
      </w:r>
      <w:proofErr w:type="spellEnd"/>
      <w:r w:rsidRPr="00FA179B">
        <w:t xml:space="preserve">, K. R., &amp; Jones, P. D. (1994). Spatial regression methods in dendroclimatology: a review and comparison of two techniques. </w:t>
      </w:r>
      <w:r w:rsidRPr="00FA179B">
        <w:rPr>
          <w:i/>
          <w:iCs/>
        </w:rPr>
        <w:t>International Journal of Climatology</w:t>
      </w:r>
      <w:r w:rsidRPr="00FA179B">
        <w:t>,</w:t>
      </w:r>
      <w:r w:rsidRPr="00FA179B">
        <w:rPr>
          <w:i/>
          <w:iCs/>
        </w:rPr>
        <w:t xml:space="preserve"> 14</w:t>
      </w:r>
      <w:r w:rsidRPr="00FA179B">
        <w:t xml:space="preserve">(4), 379-402. </w:t>
      </w:r>
    </w:p>
    <w:p w14:paraId="77432336" w14:textId="77777777" w:rsidR="00055FBD" w:rsidRPr="00FA179B" w:rsidRDefault="00055FBD" w:rsidP="00055FBD">
      <w:pPr>
        <w:widowControl w:val="0"/>
        <w:autoSpaceDE w:val="0"/>
        <w:autoSpaceDN w:val="0"/>
        <w:adjustRightInd w:val="0"/>
        <w:spacing w:line="360" w:lineRule="auto"/>
        <w:ind w:left="720" w:hanging="720"/>
      </w:pPr>
      <w:r w:rsidRPr="00FA179B">
        <w:t xml:space="preserve">Cook, E. R., </w:t>
      </w:r>
      <w:proofErr w:type="spellStart"/>
      <w:r w:rsidRPr="00FA179B">
        <w:t>Briffa</w:t>
      </w:r>
      <w:proofErr w:type="spellEnd"/>
      <w:r w:rsidRPr="00FA179B">
        <w:t xml:space="preserve">, K. R., Meko, D. M., Graybill, D. A., &amp; Funkhouser, G. (1995). </w:t>
      </w:r>
      <w:proofErr w:type="spellStart"/>
      <w:r w:rsidRPr="00FA179B">
        <w:t>The'segment</w:t>
      </w:r>
      <w:proofErr w:type="spellEnd"/>
      <w:r w:rsidRPr="00FA179B">
        <w:t xml:space="preserve"> length </w:t>
      </w:r>
      <w:proofErr w:type="spellStart"/>
      <w:r w:rsidRPr="00FA179B">
        <w:t>curse'in</w:t>
      </w:r>
      <w:proofErr w:type="spellEnd"/>
      <w:r w:rsidRPr="00FA179B">
        <w:t xml:space="preserve"> long tree-ring chronology development for </w:t>
      </w:r>
      <w:proofErr w:type="spellStart"/>
      <w:r w:rsidRPr="00FA179B">
        <w:t>palaeoclimatic</w:t>
      </w:r>
      <w:proofErr w:type="spellEnd"/>
      <w:r w:rsidRPr="00FA179B">
        <w:t xml:space="preserve"> studies. </w:t>
      </w:r>
      <w:r w:rsidRPr="00FA179B">
        <w:rPr>
          <w:i/>
          <w:iCs/>
        </w:rPr>
        <w:t>The Holocene</w:t>
      </w:r>
      <w:r w:rsidRPr="00FA179B">
        <w:t>,</w:t>
      </w:r>
      <w:r w:rsidRPr="00FA179B">
        <w:rPr>
          <w:i/>
          <w:iCs/>
        </w:rPr>
        <w:t xml:space="preserve"> 5</w:t>
      </w:r>
      <w:r w:rsidRPr="00FA179B">
        <w:t xml:space="preserve">(2), 229-237. </w:t>
      </w:r>
    </w:p>
    <w:p w14:paraId="65AABE7C" w14:textId="77777777" w:rsidR="00055FBD" w:rsidRPr="00FA179B" w:rsidRDefault="00055FBD" w:rsidP="00055FBD">
      <w:pPr>
        <w:widowControl w:val="0"/>
        <w:autoSpaceDE w:val="0"/>
        <w:autoSpaceDN w:val="0"/>
        <w:adjustRightInd w:val="0"/>
        <w:spacing w:line="360" w:lineRule="auto"/>
        <w:ind w:left="720" w:hanging="720"/>
      </w:pPr>
      <w:r w:rsidRPr="00FA179B">
        <w:t xml:space="preserve">Cook, E. R., &amp; Kairiukstis, L. A. (1990). </w:t>
      </w:r>
      <w:r w:rsidRPr="00FA179B">
        <w:rPr>
          <w:i/>
          <w:iCs/>
        </w:rPr>
        <w:t>Methods of dendrochronology: applications in the environmental sciences</w:t>
      </w:r>
      <w:r w:rsidRPr="00FA179B">
        <w:t xml:space="preserve">. Springer Science &amp; Business Media. </w:t>
      </w:r>
    </w:p>
    <w:p w14:paraId="625A7C3A" w14:textId="77777777" w:rsidR="00055FBD" w:rsidRPr="00FA179B" w:rsidRDefault="00055FBD" w:rsidP="00055FBD">
      <w:pPr>
        <w:widowControl w:val="0"/>
        <w:autoSpaceDE w:val="0"/>
        <w:autoSpaceDN w:val="0"/>
        <w:adjustRightInd w:val="0"/>
        <w:spacing w:line="360" w:lineRule="auto"/>
        <w:ind w:left="720" w:hanging="720"/>
      </w:pPr>
      <w:r w:rsidRPr="00FA179B">
        <w:t xml:space="preserve">Cook, E. R., &amp; Peters, K. (1997). Calculating unbiased tree-ring indices for the study of climatic and environmental change. </w:t>
      </w:r>
      <w:r w:rsidRPr="00FA179B">
        <w:rPr>
          <w:i/>
          <w:iCs/>
        </w:rPr>
        <w:t>The Holocene</w:t>
      </w:r>
      <w:r w:rsidRPr="00FA179B">
        <w:t>,</w:t>
      </w:r>
      <w:r w:rsidRPr="00FA179B">
        <w:rPr>
          <w:i/>
          <w:iCs/>
        </w:rPr>
        <w:t xml:space="preserve"> 7</w:t>
      </w:r>
      <w:r w:rsidRPr="00FA179B">
        <w:t>(3), 361-370.</w:t>
      </w:r>
    </w:p>
    <w:p w14:paraId="445CAD76" w14:textId="77777777" w:rsidR="00055FBD" w:rsidRPr="00FA179B" w:rsidRDefault="00055FBD" w:rsidP="00055FBD">
      <w:pPr>
        <w:widowControl w:val="0"/>
        <w:autoSpaceDE w:val="0"/>
        <w:autoSpaceDN w:val="0"/>
        <w:adjustRightInd w:val="0"/>
        <w:spacing w:line="360" w:lineRule="auto"/>
        <w:ind w:left="720" w:hanging="720"/>
      </w:pPr>
      <w:r w:rsidRPr="00FA179B">
        <w:t>Cornwall, W. (2019). A new ‘Blob’ menaces Pacific ecosystems. Science, 365(6459), 1233-1233.</w:t>
      </w:r>
    </w:p>
    <w:p w14:paraId="32777364" w14:textId="77777777" w:rsidR="00055FBD" w:rsidRPr="00FA179B" w:rsidRDefault="00055FBD" w:rsidP="00055FBD">
      <w:pPr>
        <w:widowControl w:val="0"/>
        <w:autoSpaceDE w:val="0"/>
        <w:autoSpaceDN w:val="0"/>
        <w:adjustRightInd w:val="0"/>
        <w:spacing w:line="360" w:lineRule="auto"/>
        <w:ind w:left="720" w:hanging="720"/>
      </w:pPr>
      <w:bookmarkStart w:id="91" w:name="_Hlk117416135"/>
      <w:proofErr w:type="spellStart"/>
      <w:r w:rsidRPr="00FA179B">
        <w:lastRenderedPageBreak/>
        <w:t>D'Arrigo</w:t>
      </w:r>
      <w:proofErr w:type="spellEnd"/>
      <w:r w:rsidRPr="00FA179B">
        <w:t xml:space="preserve">, R., &amp; Wilson, R. (2006). On the Asian expression of the PDO. </w:t>
      </w:r>
      <w:r w:rsidRPr="00FA179B">
        <w:rPr>
          <w:i/>
          <w:iCs/>
        </w:rPr>
        <w:t>International Journal of Climatology: A Journal of the Royal Meteorological Society</w:t>
      </w:r>
      <w:r w:rsidRPr="00FA179B">
        <w:t>,</w:t>
      </w:r>
      <w:r w:rsidRPr="00FA179B">
        <w:rPr>
          <w:i/>
          <w:iCs/>
        </w:rPr>
        <w:t xml:space="preserve"> 26</w:t>
      </w:r>
      <w:r w:rsidRPr="00FA179B">
        <w:t>(12), 1607-1617.</w:t>
      </w:r>
    </w:p>
    <w:p w14:paraId="2B928FE8"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D'Arrigo</w:t>
      </w:r>
      <w:proofErr w:type="spellEnd"/>
      <w:r w:rsidRPr="00FA179B">
        <w:t xml:space="preserve">, R., </w:t>
      </w:r>
      <w:proofErr w:type="spellStart"/>
      <w:r w:rsidRPr="00FA179B">
        <w:t>Villalba</w:t>
      </w:r>
      <w:proofErr w:type="spellEnd"/>
      <w:r w:rsidRPr="00FA179B">
        <w:t>, R., &amp; Wiles, G. (2001). Tree-ring estimates of Pacific decadal climate variability. Climate Dynamics, 18(3-4), 219-224.</w:t>
      </w:r>
    </w:p>
    <w:bookmarkEnd w:id="91"/>
    <w:p w14:paraId="30A7832F" w14:textId="77777777" w:rsidR="00055FBD" w:rsidRPr="00FA179B" w:rsidRDefault="00055FBD" w:rsidP="00055FBD">
      <w:pPr>
        <w:widowControl w:val="0"/>
        <w:autoSpaceDE w:val="0"/>
        <w:autoSpaceDN w:val="0"/>
        <w:adjustRightInd w:val="0"/>
        <w:spacing w:line="360" w:lineRule="auto"/>
        <w:ind w:left="720" w:hanging="720"/>
      </w:pPr>
      <w:r w:rsidRPr="00FA179B">
        <w:t xml:space="preserve">de Vries, H. (1958). Variation in concentration of radiocarbon with time and location on earth. </w:t>
      </w:r>
      <w:r w:rsidRPr="00FA179B">
        <w:rPr>
          <w:i/>
          <w:iCs/>
        </w:rPr>
        <w:t xml:space="preserve">Proc. </w:t>
      </w:r>
      <w:proofErr w:type="spellStart"/>
      <w:r w:rsidRPr="00FA179B">
        <w:rPr>
          <w:i/>
          <w:iCs/>
        </w:rPr>
        <w:t>Koninkl</w:t>
      </w:r>
      <w:proofErr w:type="spellEnd"/>
      <w:r w:rsidRPr="00FA179B">
        <w:rPr>
          <w:i/>
          <w:iCs/>
        </w:rPr>
        <w:t xml:space="preserve">. </w:t>
      </w:r>
      <w:proofErr w:type="spellStart"/>
      <w:r w:rsidRPr="00FA179B">
        <w:rPr>
          <w:i/>
          <w:iCs/>
        </w:rPr>
        <w:t>Nederl</w:t>
      </w:r>
      <w:proofErr w:type="spellEnd"/>
      <w:r w:rsidRPr="00FA179B">
        <w:rPr>
          <w:i/>
          <w:iCs/>
        </w:rPr>
        <w:t xml:space="preserve">. </w:t>
      </w:r>
      <w:proofErr w:type="spellStart"/>
      <w:r w:rsidRPr="00FA179B">
        <w:rPr>
          <w:i/>
          <w:iCs/>
        </w:rPr>
        <w:t>Akad</w:t>
      </w:r>
      <w:proofErr w:type="spellEnd"/>
      <w:r w:rsidRPr="00FA179B">
        <w:rPr>
          <w:i/>
          <w:iCs/>
        </w:rPr>
        <w:t xml:space="preserve">. </w:t>
      </w:r>
      <w:proofErr w:type="spellStart"/>
      <w:r w:rsidRPr="00FA179B">
        <w:rPr>
          <w:i/>
          <w:iCs/>
        </w:rPr>
        <w:t>Wetenschappen</w:t>
      </w:r>
      <w:proofErr w:type="spellEnd"/>
      <w:r w:rsidRPr="00FA179B">
        <w:rPr>
          <w:i/>
          <w:iCs/>
        </w:rPr>
        <w:t>, B</w:t>
      </w:r>
      <w:r w:rsidRPr="00FA179B">
        <w:t>,</w:t>
      </w:r>
      <w:r w:rsidRPr="00FA179B">
        <w:rPr>
          <w:i/>
          <w:iCs/>
        </w:rPr>
        <w:t xml:space="preserve"> 61</w:t>
      </w:r>
      <w:r w:rsidRPr="00FA179B">
        <w:t xml:space="preserve">, 1-9. </w:t>
      </w:r>
    </w:p>
    <w:p w14:paraId="25607BFD" w14:textId="77777777" w:rsidR="00055FBD" w:rsidRPr="00FA179B" w:rsidRDefault="00055FBD" w:rsidP="00055FBD">
      <w:pPr>
        <w:widowControl w:val="0"/>
        <w:autoSpaceDE w:val="0"/>
        <w:autoSpaceDN w:val="0"/>
        <w:adjustRightInd w:val="0"/>
        <w:spacing w:line="360" w:lineRule="auto"/>
        <w:ind w:left="720" w:hanging="720"/>
      </w:pPr>
      <w:bookmarkStart w:id="92" w:name="_Hlk118026186"/>
      <w:r w:rsidRPr="00FA179B">
        <w:t xml:space="preserve">Di Lorenzo, E., &amp; Mantua, N. (2016). Multi-year persistence of the 2014/15 North Pacific marine heatwave. </w:t>
      </w:r>
      <w:r w:rsidRPr="00FA179B">
        <w:rPr>
          <w:i/>
          <w:iCs/>
        </w:rPr>
        <w:t>Nature Climate Change</w:t>
      </w:r>
      <w:r w:rsidRPr="00FA179B">
        <w:t>,</w:t>
      </w:r>
      <w:r w:rsidRPr="00FA179B">
        <w:rPr>
          <w:i/>
          <w:iCs/>
        </w:rPr>
        <w:t xml:space="preserve"> 6</w:t>
      </w:r>
      <w:r w:rsidRPr="00FA179B">
        <w:t xml:space="preserve">(11), 1042-1047. </w:t>
      </w:r>
    </w:p>
    <w:bookmarkEnd w:id="92"/>
    <w:p w14:paraId="0181718E" w14:textId="77777777" w:rsidR="00055FBD" w:rsidRPr="00FA179B" w:rsidRDefault="00055FBD" w:rsidP="00055FBD">
      <w:pPr>
        <w:widowControl w:val="0"/>
        <w:autoSpaceDE w:val="0"/>
        <w:autoSpaceDN w:val="0"/>
        <w:adjustRightInd w:val="0"/>
        <w:spacing w:line="360" w:lineRule="auto"/>
        <w:ind w:left="720" w:hanging="720"/>
      </w:pPr>
      <w:r w:rsidRPr="00FA179B">
        <w:t xml:space="preserve">Di Lorenzo, E., Schneider, N., Cobb, K. M., Franks, P., </w:t>
      </w:r>
      <w:proofErr w:type="spellStart"/>
      <w:r w:rsidRPr="00FA179B">
        <w:t>Chhak</w:t>
      </w:r>
      <w:proofErr w:type="spellEnd"/>
      <w:r w:rsidRPr="00FA179B">
        <w:t xml:space="preserve">, K., Miller, A. J., McWilliams, J. C., </w:t>
      </w:r>
      <w:proofErr w:type="spellStart"/>
      <w:r w:rsidRPr="00FA179B">
        <w:t>Bograd</w:t>
      </w:r>
      <w:proofErr w:type="spellEnd"/>
      <w:r w:rsidRPr="00FA179B">
        <w:t xml:space="preserve">, S. J., Arango, H., &amp; </w:t>
      </w:r>
      <w:proofErr w:type="spellStart"/>
      <w:r w:rsidRPr="00FA179B">
        <w:t>Curchitser</w:t>
      </w:r>
      <w:proofErr w:type="spellEnd"/>
      <w:r w:rsidRPr="00FA179B">
        <w:t xml:space="preserve">, E. (2008). North Pacific Gyre Oscillation links ocean climate and ecosystem change. </w:t>
      </w:r>
      <w:r w:rsidRPr="00FA179B">
        <w:rPr>
          <w:i/>
          <w:iCs/>
        </w:rPr>
        <w:t>Geophysical Research Letters</w:t>
      </w:r>
      <w:r w:rsidRPr="00FA179B">
        <w:t>,</w:t>
      </w:r>
      <w:r w:rsidRPr="00FA179B">
        <w:rPr>
          <w:i/>
          <w:iCs/>
        </w:rPr>
        <w:t xml:space="preserve"> 35</w:t>
      </w:r>
      <w:r w:rsidRPr="00FA179B">
        <w:t xml:space="preserve">(8). </w:t>
      </w:r>
    </w:p>
    <w:p w14:paraId="5DEE037D" w14:textId="77777777" w:rsidR="00055FBD" w:rsidRPr="00FA179B" w:rsidRDefault="00055FBD" w:rsidP="00055FBD">
      <w:pPr>
        <w:widowControl w:val="0"/>
        <w:autoSpaceDE w:val="0"/>
        <w:autoSpaceDN w:val="0"/>
        <w:adjustRightInd w:val="0"/>
        <w:spacing w:line="360" w:lineRule="auto"/>
        <w:ind w:left="720" w:hanging="720"/>
      </w:pPr>
      <w:bookmarkStart w:id="93" w:name="_Hlk118026492"/>
      <w:r w:rsidRPr="00FA179B">
        <w:t xml:space="preserve">Douglass, A. E. (1941). Crossdating in dendrochronology. </w:t>
      </w:r>
      <w:r w:rsidRPr="00FA179B">
        <w:rPr>
          <w:i/>
          <w:iCs/>
        </w:rPr>
        <w:t>Journal of Forestry</w:t>
      </w:r>
      <w:r w:rsidRPr="00FA179B">
        <w:t>,</w:t>
      </w:r>
      <w:r w:rsidRPr="00FA179B">
        <w:rPr>
          <w:i/>
          <w:iCs/>
        </w:rPr>
        <w:t xml:space="preserve"> 39</w:t>
      </w:r>
      <w:r w:rsidRPr="00FA179B">
        <w:t xml:space="preserve">(10), 825-831. </w:t>
      </w:r>
    </w:p>
    <w:bookmarkEnd w:id="93"/>
    <w:p w14:paraId="0F08C761" w14:textId="77777777" w:rsidR="00055FBD" w:rsidRPr="00FA179B" w:rsidRDefault="00055FBD" w:rsidP="00055FBD">
      <w:pPr>
        <w:widowControl w:val="0"/>
        <w:autoSpaceDE w:val="0"/>
        <w:autoSpaceDN w:val="0"/>
        <w:adjustRightInd w:val="0"/>
        <w:spacing w:line="360" w:lineRule="auto"/>
        <w:ind w:left="720" w:hanging="720"/>
      </w:pPr>
      <w:r w:rsidRPr="00FA179B">
        <w:t xml:space="preserve">Ebisuzaki, W. (1997). A method to estimate the statistical significance of a correlation when the data are serially correlated. </w:t>
      </w:r>
      <w:r w:rsidRPr="00FA179B">
        <w:rPr>
          <w:i/>
          <w:iCs/>
        </w:rPr>
        <w:t>Journal of Climate</w:t>
      </w:r>
      <w:r w:rsidRPr="00FA179B">
        <w:t>,</w:t>
      </w:r>
      <w:r w:rsidRPr="00FA179B">
        <w:rPr>
          <w:i/>
          <w:iCs/>
        </w:rPr>
        <w:t xml:space="preserve"> 10</w:t>
      </w:r>
      <w:r w:rsidRPr="00FA179B">
        <w:t xml:space="preserve">(9), 2147-2153. </w:t>
      </w:r>
    </w:p>
    <w:p w14:paraId="5ED58191" w14:textId="77777777" w:rsidR="00055FBD" w:rsidRPr="00FA179B" w:rsidRDefault="00055FBD" w:rsidP="00055FBD">
      <w:pPr>
        <w:widowControl w:val="0"/>
        <w:autoSpaceDE w:val="0"/>
        <w:autoSpaceDN w:val="0"/>
        <w:adjustRightInd w:val="0"/>
        <w:spacing w:line="360" w:lineRule="auto"/>
        <w:ind w:left="720" w:hanging="720"/>
      </w:pPr>
      <w:r w:rsidRPr="00FA179B">
        <w:t xml:space="preserve">England, M. H., McGregor, S., Spence, P., </w:t>
      </w:r>
      <w:proofErr w:type="spellStart"/>
      <w:r w:rsidRPr="00FA179B">
        <w:t>Meehl</w:t>
      </w:r>
      <w:proofErr w:type="spellEnd"/>
      <w:r w:rsidRPr="00FA179B">
        <w:t xml:space="preserve">, G. A., </w:t>
      </w:r>
      <w:proofErr w:type="spellStart"/>
      <w:r w:rsidRPr="00FA179B">
        <w:t>Timmermann</w:t>
      </w:r>
      <w:proofErr w:type="spellEnd"/>
      <w:r w:rsidRPr="00FA179B">
        <w:t xml:space="preserve">, A., Cai, W., Gupta, A. S., </w:t>
      </w:r>
      <w:proofErr w:type="spellStart"/>
      <w:r w:rsidRPr="00FA179B">
        <w:t>McPhaden</w:t>
      </w:r>
      <w:proofErr w:type="spellEnd"/>
      <w:r w:rsidRPr="00FA179B">
        <w:t xml:space="preserve">, M. J., </w:t>
      </w:r>
      <w:proofErr w:type="spellStart"/>
      <w:r w:rsidRPr="00FA179B">
        <w:t>Purich</w:t>
      </w:r>
      <w:proofErr w:type="spellEnd"/>
      <w:r w:rsidRPr="00FA179B">
        <w:t>, A., &amp; Santoso, A. (2014). Recent intensification of wind-driven circulation in the Pacific and the ongoing warming hiatus. Nature Climate Change, 4(3), 222-227.</w:t>
      </w:r>
    </w:p>
    <w:p w14:paraId="3FD893C2" w14:textId="77777777" w:rsidR="00055FBD" w:rsidRPr="00FA179B" w:rsidRDefault="00055FBD" w:rsidP="00055FBD">
      <w:pPr>
        <w:widowControl w:val="0"/>
        <w:autoSpaceDE w:val="0"/>
        <w:autoSpaceDN w:val="0"/>
        <w:adjustRightInd w:val="0"/>
        <w:spacing w:line="360" w:lineRule="auto"/>
        <w:ind w:left="720" w:hanging="720"/>
      </w:pPr>
      <w:r w:rsidRPr="00FA179B">
        <w:t xml:space="preserve">Esper, J., Cook, E. R., </w:t>
      </w:r>
      <w:proofErr w:type="spellStart"/>
      <w:r w:rsidRPr="00FA179B">
        <w:t>Krusic</w:t>
      </w:r>
      <w:proofErr w:type="spellEnd"/>
      <w:r w:rsidRPr="00FA179B">
        <w:t xml:space="preserve">, P. J., Peters, K., &amp; </w:t>
      </w:r>
      <w:proofErr w:type="spellStart"/>
      <w:r w:rsidRPr="00FA179B">
        <w:t>Schweingruber</w:t>
      </w:r>
      <w:proofErr w:type="spellEnd"/>
      <w:r w:rsidRPr="00FA179B">
        <w:t xml:space="preserve">, F. H. (2003). Tests of the RCS method for preserving low-frequency variability in long tree-ring chronologies. </w:t>
      </w:r>
    </w:p>
    <w:p w14:paraId="72A94B85" w14:textId="77777777" w:rsidR="00055FBD" w:rsidRPr="00FA179B" w:rsidRDefault="00055FBD" w:rsidP="00055FBD">
      <w:pPr>
        <w:widowControl w:val="0"/>
        <w:autoSpaceDE w:val="0"/>
        <w:autoSpaceDN w:val="0"/>
        <w:adjustRightInd w:val="0"/>
        <w:spacing w:line="360" w:lineRule="auto"/>
        <w:ind w:left="720" w:hanging="720"/>
      </w:pPr>
      <w:r w:rsidRPr="00FA179B">
        <w:t xml:space="preserve">Esper, J., &amp; Frank, D. (2009). Divergence pitfalls in tree-ring research. </w:t>
      </w:r>
      <w:r w:rsidRPr="00FA179B">
        <w:rPr>
          <w:i/>
          <w:iCs/>
        </w:rPr>
        <w:t>Climatic Change</w:t>
      </w:r>
      <w:r w:rsidRPr="00FA179B">
        <w:t>,</w:t>
      </w:r>
      <w:r w:rsidRPr="00FA179B">
        <w:rPr>
          <w:i/>
          <w:iCs/>
        </w:rPr>
        <w:t xml:space="preserve"> 94</w:t>
      </w:r>
      <w:r w:rsidRPr="00FA179B">
        <w:t xml:space="preserve">(3), 261-266. </w:t>
      </w:r>
    </w:p>
    <w:p w14:paraId="63C3298C" w14:textId="77777777" w:rsidR="00055FBD" w:rsidRPr="00FA179B" w:rsidRDefault="00055FBD" w:rsidP="00055FBD">
      <w:pPr>
        <w:widowControl w:val="0"/>
        <w:autoSpaceDE w:val="0"/>
        <w:autoSpaceDN w:val="0"/>
        <w:adjustRightInd w:val="0"/>
        <w:spacing w:line="360" w:lineRule="auto"/>
        <w:ind w:left="720" w:hanging="720"/>
      </w:pPr>
      <w:r w:rsidRPr="00FA179B">
        <w:t xml:space="preserve">Esper, J., Schneider, L., </w:t>
      </w:r>
      <w:proofErr w:type="spellStart"/>
      <w:r w:rsidRPr="00FA179B">
        <w:t>Smerdon</w:t>
      </w:r>
      <w:proofErr w:type="spellEnd"/>
      <w:r w:rsidRPr="00FA179B">
        <w:t xml:space="preserve">, J. E., </w:t>
      </w:r>
      <w:proofErr w:type="spellStart"/>
      <w:r w:rsidRPr="00FA179B">
        <w:t>Schöne</w:t>
      </w:r>
      <w:proofErr w:type="spellEnd"/>
      <w:r w:rsidRPr="00FA179B">
        <w:t xml:space="preserve">, B. R., &amp; </w:t>
      </w:r>
      <w:proofErr w:type="spellStart"/>
      <w:r w:rsidRPr="00FA179B">
        <w:t>Büntgen</w:t>
      </w:r>
      <w:proofErr w:type="spellEnd"/>
      <w:r w:rsidRPr="00FA179B">
        <w:t xml:space="preserve">, U. (2015). Signals and memory in tree-ring width and density data. </w:t>
      </w:r>
      <w:proofErr w:type="spellStart"/>
      <w:r w:rsidRPr="00FA179B">
        <w:rPr>
          <w:i/>
          <w:iCs/>
        </w:rPr>
        <w:t>Dendrochronologia</w:t>
      </w:r>
      <w:proofErr w:type="spellEnd"/>
      <w:r w:rsidRPr="00FA179B">
        <w:t>,</w:t>
      </w:r>
      <w:r w:rsidRPr="00FA179B">
        <w:rPr>
          <w:i/>
          <w:iCs/>
        </w:rPr>
        <w:t xml:space="preserve"> 35</w:t>
      </w:r>
      <w:r w:rsidRPr="00FA179B">
        <w:t xml:space="preserve">, 62-70. </w:t>
      </w:r>
    </w:p>
    <w:p w14:paraId="511DBFFE" w14:textId="77777777" w:rsidR="00055FBD" w:rsidRPr="00FA179B" w:rsidRDefault="00055FBD" w:rsidP="00055FBD">
      <w:pPr>
        <w:widowControl w:val="0"/>
        <w:autoSpaceDE w:val="0"/>
        <w:autoSpaceDN w:val="0"/>
        <w:adjustRightInd w:val="0"/>
        <w:spacing w:line="360" w:lineRule="auto"/>
        <w:ind w:left="720" w:hanging="720"/>
      </w:pPr>
      <w:r w:rsidRPr="00FA179B">
        <w:t xml:space="preserve">Fan, Z. X., </w:t>
      </w:r>
      <w:proofErr w:type="spellStart"/>
      <w:r w:rsidRPr="00FA179B">
        <w:t>Bräuning</w:t>
      </w:r>
      <w:proofErr w:type="spellEnd"/>
      <w:r w:rsidRPr="00FA179B">
        <w:t xml:space="preserve">, A., &amp; Cao, K. F. (2008). Tree‐ring based drought reconstruction in the central </w:t>
      </w:r>
      <w:proofErr w:type="spellStart"/>
      <w:r w:rsidRPr="00FA179B">
        <w:t>Hengduan</w:t>
      </w:r>
      <w:proofErr w:type="spellEnd"/>
      <w:r w:rsidRPr="00FA179B">
        <w:t xml:space="preserve"> Mountains region (China) since AD 1655. </w:t>
      </w:r>
      <w:r w:rsidRPr="00FA179B">
        <w:rPr>
          <w:i/>
          <w:iCs/>
        </w:rPr>
        <w:t>International Journal of Climatology: A Journal of the Royal Meteorological Society</w:t>
      </w:r>
      <w:r w:rsidRPr="00FA179B">
        <w:t>,</w:t>
      </w:r>
      <w:r w:rsidRPr="00FA179B">
        <w:rPr>
          <w:i/>
          <w:iCs/>
        </w:rPr>
        <w:t xml:space="preserve"> 28</w:t>
      </w:r>
      <w:r w:rsidRPr="00FA179B">
        <w:t xml:space="preserve">(14), 1879-1887. </w:t>
      </w:r>
    </w:p>
    <w:p w14:paraId="7D5B4ED5" w14:textId="77777777" w:rsidR="00055FBD" w:rsidRPr="00FA179B" w:rsidRDefault="00055FBD" w:rsidP="00055FBD">
      <w:pPr>
        <w:widowControl w:val="0"/>
        <w:autoSpaceDE w:val="0"/>
        <w:autoSpaceDN w:val="0"/>
        <w:adjustRightInd w:val="0"/>
        <w:spacing w:line="360" w:lineRule="auto"/>
        <w:ind w:left="720" w:hanging="720"/>
      </w:pPr>
      <w:r w:rsidRPr="00FA179B">
        <w:t xml:space="preserve">Feldman, K., </w:t>
      </w:r>
      <w:proofErr w:type="spellStart"/>
      <w:r w:rsidRPr="00FA179B">
        <w:t>Vadopalas</w:t>
      </w:r>
      <w:proofErr w:type="spellEnd"/>
      <w:r w:rsidRPr="00FA179B">
        <w:t xml:space="preserve">, B., Armstrong, D., Friedman, C., </w:t>
      </w:r>
      <w:proofErr w:type="spellStart"/>
      <w:r w:rsidRPr="00FA179B">
        <w:t>Hilborn</w:t>
      </w:r>
      <w:proofErr w:type="spellEnd"/>
      <w:r w:rsidRPr="00FA179B">
        <w:t xml:space="preserve">, R., </w:t>
      </w:r>
      <w:proofErr w:type="spellStart"/>
      <w:r w:rsidRPr="00FA179B">
        <w:t>Naish</w:t>
      </w:r>
      <w:proofErr w:type="spellEnd"/>
      <w:r w:rsidRPr="00FA179B">
        <w:t xml:space="preserve">, K., </w:t>
      </w:r>
      <w:proofErr w:type="spellStart"/>
      <w:r w:rsidRPr="00FA179B">
        <w:t>Orensanz</w:t>
      </w:r>
      <w:proofErr w:type="spellEnd"/>
      <w:r w:rsidRPr="00FA179B">
        <w:t xml:space="preserve">, J., Valero, J., </w:t>
      </w:r>
      <w:proofErr w:type="spellStart"/>
      <w:r w:rsidRPr="00FA179B">
        <w:t>Ruesink</w:t>
      </w:r>
      <w:proofErr w:type="spellEnd"/>
      <w:r w:rsidRPr="00FA179B">
        <w:t xml:space="preserve">, J., &amp; </w:t>
      </w:r>
      <w:proofErr w:type="spellStart"/>
      <w:r w:rsidRPr="00FA179B">
        <w:t>Suhrbier</w:t>
      </w:r>
      <w:proofErr w:type="spellEnd"/>
      <w:r w:rsidRPr="00FA179B">
        <w:t xml:space="preserve">, A. (2004). Comprehensive literature review and </w:t>
      </w:r>
      <w:r w:rsidRPr="00FA179B">
        <w:lastRenderedPageBreak/>
        <w:t xml:space="preserve">synopsis of issues relating to geoduck (Panopea </w:t>
      </w:r>
      <w:proofErr w:type="spellStart"/>
      <w:r w:rsidRPr="00FA179B">
        <w:t>abrupta</w:t>
      </w:r>
      <w:proofErr w:type="spellEnd"/>
      <w:r w:rsidRPr="00FA179B">
        <w:t xml:space="preserve">) ecology and aquaculture production. </w:t>
      </w:r>
      <w:r w:rsidRPr="00FA179B">
        <w:rPr>
          <w:i/>
          <w:iCs/>
        </w:rPr>
        <w:t>Olympia, WA: Washington State Department of Natural Resources</w:t>
      </w:r>
      <w:r w:rsidRPr="00FA179B">
        <w:t xml:space="preserve">. </w:t>
      </w:r>
    </w:p>
    <w:p w14:paraId="32EC403C" w14:textId="77777777" w:rsidR="00055FBD" w:rsidRPr="00FA179B" w:rsidRDefault="00055FBD" w:rsidP="00055FBD">
      <w:pPr>
        <w:widowControl w:val="0"/>
        <w:autoSpaceDE w:val="0"/>
        <w:autoSpaceDN w:val="0"/>
        <w:adjustRightInd w:val="0"/>
        <w:spacing w:line="360" w:lineRule="auto"/>
        <w:ind w:left="720" w:hanging="720"/>
      </w:pPr>
      <w:r w:rsidRPr="00FA179B">
        <w:t xml:space="preserve">Ferguson, C. W., &amp; Graybill, D. (1983). Dendrochronology of bristlecone pine: a progress report. </w:t>
      </w:r>
      <w:r w:rsidRPr="00FA179B">
        <w:rPr>
          <w:i/>
          <w:iCs/>
        </w:rPr>
        <w:t>Radiocarbon</w:t>
      </w:r>
      <w:r w:rsidRPr="00FA179B">
        <w:t>,</w:t>
      </w:r>
      <w:r w:rsidRPr="00FA179B">
        <w:rPr>
          <w:i/>
          <w:iCs/>
        </w:rPr>
        <w:t xml:space="preserve"> 25</w:t>
      </w:r>
      <w:r w:rsidRPr="00FA179B">
        <w:t xml:space="preserve">(2), 287-288. </w:t>
      </w:r>
    </w:p>
    <w:p w14:paraId="2C690534" w14:textId="77777777" w:rsidR="00055FBD" w:rsidRPr="00FA179B" w:rsidRDefault="00055FBD" w:rsidP="00055FBD">
      <w:pPr>
        <w:widowControl w:val="0"/>
        <w:autoSpaceDE w:val="0"/>
        <w:autoSpaceDN w:val="0"/>
        <w:adjustRightInd w:val="0"/>
        <w:spacing w:line="360" w:lineRule="auto"/>
        <w:ind w:left="720" w:hanging="720"/>
      </w:pPr>
      <w:r w:rsidRPr="00FA179B">
        <w:t xml:space="preserve">Frank, D., </w:t>
      </w:r>
      <w:proofErr w:type="spellStart"/>
      <w:r w:rsidRPr="00FA179B">
        <w:t>Büntgen</w:t>
      </w:r>
      <w:proofErr w:type="spellEnd"/>
      <w:r w:rsidRPr="00FA179B">
        <w:t xml:space="preserve">, U., </w:t>
      </w:r>
      <w:proofErr w:type="spellStart"/>
      <w:r w:rsidRPr="00FA179B">
        <w:t>Böhm</w:t>
      </w:r>
      <w:proofErr w:type="spellEnd"/>
      <w:r w:rsidRPr="00FA179B">
        <w:t xml:space="preserve">, R., Maugeri, M., &amp; Esper, J. (2007). Warmer early instrumental measurements versus colder reconstructed temperatures: shooting at a moving target. </w:t>
      </w:r>
      <w:r w:rsidRPr="00FA179B">
        <w:rPr>
          <w:i/>
          <w:iCs/>
        </w:rPr>
        <w:t>Quaternary Science Reviews</w:t>
      </w:r>
      <w:r w:rsidRPr="00FA179B">
        <w:t>,</w:t>
      </w:r>
      <w:r w:rsidRPr="00FA179B">
        <w:rPr>
          <w:i/>
          <w:iCs/>
        </w:rPr>
        <w:t xml:space="preserve"> 26</w:t>
      </w:r>
      <w:r w:rsidRPr="00FA179B">
        <w:t xml:space="preserve">(25-28), 3298-3310. </w:t>
      </w:r>
    </w:p>
    <w:p w14:paraId="53F979B3" w14:textId="77777777" w:rsidR="00055FBD" w:rsidRPr="00FA179B" w:rsidRDefault="00055FBD" w:rsidP="00055FBD">
      <w:pPr>
        <w:widowControl w:val="0"/>
        <w:autoSpaceDE w:val="0"/>
        <w:autoSpaceDN w:val="0"/>
        <w:adjustRightInd w:val="0"/>
        <w:spacing w:line="360" w:lineRule="auto"/>
        <w:ind w:left="720" w:hanging="720"/>
      </w:pPr>
      <w:bookmarkStart w:id="94" w:name="_Hlk117416660"/>
      <w:r w:rsidRPr="00FA179B">
        <w:t xml:space="preserve">Franke, J., Frank, D., </w:t>
      </w:r>
      <w:proofErr w:type="spellStart"/>
      <w:r w:rsidRPr="00FA179B">
        <w:t>Raible</w:t>
      </w:r>
      <w:proofErr w:type="spellEnd"/>
      <w:r w:rsidRPr="00FA179B">
        <w:t xml:space="preserve">, C. C., Esper, J., &amp; </w:t>
      </w:r>
      <w:proofErr w:type="spellStart"/>
      <w:r w:rsidRPr="00FA179B">
        <w:t>Brönnimann</w:t>
      </w:r>
      <w:proofErr w:type="spellEnd"/>
      <w:r w:rsidRPr="00FA179B">
        <w:t xml:space="preserve">, S. (2013). Spectral biases in tree-ring climate proxies. </w:t>
      </w:r>
      <w:r w:rsidRPr="00FA179B">
        <w:rPr>
          <w:i/>
          <w:iCs/>
        </w:rPr>
        <w:t>Nature Climate Change</w:t>
      </w:r>
      <w:r w:rsidRPr="00FA179B">
        <w:t>,</w:t>
      </w:r>
      <w:r w:rsidRPr="00FA179B">
        <w:rPr>
          <w:i/>
          <w:iCs/>
        </w:rPr>
        <w:t xml:space="preserve"> 3</w:t>
      </w:r>
      <w:r w:rsidRPr="00FA179B">
        <w:t xml:space="preserve">(4), 360-364. </w:t>
      </w:r>
    </w:p>
    <w:p w14:paraId="24BEB1C1" w14:textId="77777777" w:rsidR="00055FBD" w:rsidRPr="00FA179B" w:rsidRDefault="00055FBD" w:rsidP="00055FBD">
      <w:pPr>
        <w:widowControl w:val="0"/>
        <w:autoSpaceDE w:val="0"/>
        <w:autoSpaceDN w:val="0"/>
        <w:adjustRightInd w:val="0"/>
        <w:spacing w:line="360" w:lineRule="auto"/>
        <w:ind w:left="720" w:hanging="720"/>
      </w:pPr>
      <w:bookmarkStart w:id="95" w:name="_Hlk118026515"/>
      <w:bookmarkEnd w:id="94"/>
      <w:r w:rsidRPr="00FA179B">
        <w:t xml:space="preserve">Fritts, H. C. (1971). Dendroclimatology and dendroecology. </w:t>
      </w:r>
      <w:r w:rsidRPr="00FA179B">
        <w:rPr>
          <w:i/>
          <w:iCs/>
        </w:rPr>
        <w:t>Quaternary Research</w:t>
      </w:r>
      <w:r w:rsidRPr="00FA179B">
        <w:t>,</w:t>
      </w:r>
      <w:r w:rsidRPr="00FA179B">
        <w:rPr>
          <w:i/>
          <w:iCs/>
        </w:rPr>
        <w:t xml:space="preserve"> 1</w:t>
      </w:r>
      <w:r w:rsidRPr="00FA179B">
        <w:t xml:space="preserve">(4), 419-449. </w:t>
      </w:r>
    </w:p>
    <w:bookmarkEnd w:id="95"/>
    <w:p w14:paraId="42B5F7E7" w14:textId="77777777" w:rsidR="00055FBD" w:rsidRPr="00FA179B" w:rsidRDefault="00055FBD" w:rsidP="00055FBD">
      <w:pPr>
        <w:widowControl w:val="0"/>
        <w:autoSpaceDE w:val="0"/>
        <w:autoSpaceDN w:val="0"/>
        <w:adjustRightInd w:val="0"/>
        <w:spacing w:line="360" w:lineRule="auto"/>
        <w:ind w:left="720" w:hanging="720"/>
      </w:pPr>
      <w:r w:rsidRPr="00FA179B">
        <w:t>Fritts, H. C. (1976). Tree rings and climate. Academic Press. New York.</w:t>
      </w:r>
    </w:p>
    <w:p w14:paraId="59F43AFF" w14:textId="77777777" w:rsidR="00055FBD" w:rsidRPr="00FA179B" w:rsidRDefault="00055FBD" w:rsidP="00055FBD">
      <w:pPr>
        <w:widowControl w:val="0"/>
        <w:autoSpaceDE w:val="0"/>
        <w:autoSpaceDN w:val="0"/>
        <w:adjustRightInd w:val="0"/>
        <w:spacing w:line="360" w:lineRule="auto"/>
        <w:ind w:left="720" w:hanging="720"/>
      </w:pPr>
      <w:bookmarkStart w:id="96" w:name="_Hlk117416670"/>
      <w:r w:rsidRPr="00FA179B">
        <w:t xml:space="preserve">Gallant, A. J., Phipps, S. J., </w:t>
      </w:r>
      <w:proofErr w:type="spellStart"/>
      <w:r w:rsidRPr="00FA179B">
        <w:t>Karoly</w:t>
      </w:r>
      <w:proofErr w:type="spellEnd"/>
      <w:r w:rsidRPr="00FA179B">
        <w:t xml:space="preserve">, D. J., Mullan, A. B., &amp; </w:t>
      </w:r>
      <w:proofErr w:type="spellStart"/>
      <w:r w:rsidRPr="00FA179B">
        <w:t>Lorrey</w:t>
      </w:r>
      <w:proofErr w:type="spellEnd"/>
      <w:r w:rsidRPr="00FA179B">
        <w:t xml:space="preserve">, A. M. (2013). Nonstationary Australasian teleconnections and implications for paleoclimate reconstructions. </w:t>
      </w:r>
      <w:r w:rsidRPr="00FA179B">
        <w:rPr>
          <w:i/>
          <w:iCs/>
        </w:rPr>
        <w:t>Journal of Climate</w:t>
      </w:r>
      <w:r w:rsidRPr="00FA179B">
        <w:t>,</w:t>
      </w:r>
      <w:r w:rsidRPr="00FA179B">
        <w:rPr>
          <w:i/>
          <w:iCs/>
        </w:rPr>
        <w:t xml:space="preserve"> 26</w:t>
      </w:r>
      <w:r w:rsidRPr="00FA179B">
        <w:t xml:space="preserve">(22), 8827-8849. </w:t>
      </w:r>
    </w:p>
    <w:bookmarkEnd w:id="96"/>
    <w:p w14:paraId="09883FED" w14:textId="77777777" w:rsidR="00055FBD" w:rsidRPr="00FA179B" w:rsidRDefault="00055FBD" w:rsidP="00055FBD">
      <w:pPr>
        <w:widowControl w:val="0"/>
        <w:autoSpaceDE w:val="0"/>
        <w:autoSpaceDN w:val="0"/>
        <w:adjustRightInd w:val="0"/>
        <w:spacing w:line="360" w:lineRule="auto"/>
        <w:ind w:left="720" w:hanging="720"/>
      </w:pPr>
      <w:r w:rsidRPr="00FA179B">
        <w:t xml:space="preserve">Gao, C., Robock, A., &amp; Ammann, C. (2008). Volcanic forcing of climate over the past 1500 years: An improved ice core‐based index for climate models. </w:t>
      </w:r>
      <w:r w:rsidRPr="00FA179B">
        <w:rPr>
          <w:i/>
          <w:iCs/>
        </w:rPr>
        <w:t>Journal of Geophysical Research: Atmospheres</w:t>
      </w:r>
      <w:r w:rsidRPr="00FA179B">
        <w:t>,</w:t>
      </w:r>
      <w:r w:rsidRPr="00FA179B">
        <w:rPr>
          <w:i/>
          <w:iCs/>
        </w:rPr>
        <w:t xml:space="preserve"> 113</w:t>
      </w:r>
      <w:r w:rsidRPr="00FA179B">
        <w:t xml:space="preserve">(D23). </w:t>
      </w:r>
    </w:p>
    <w:p w14:paraId="4B09212B" w14:textId="77777777" w:rsidR="00055FBD" w:rsidRPr="00FA179B" w:rsidRDefault="00055FBD" w:rsidP="00055FBD">
      <w:pPr>
        <w:widowControl w:val="0"/>
        <w:autoSpaceDE w:val="0"/>
        <w:autoSpaceDN w:val="0"/>
        <w:adjustRightInd w:val="0"/>
        <w:spacing w:line="360" w:lineRule="auto"/>
        <w:ind w:left="720" w:hanging="720"/>
      </w:pPr>
      <w:r w:rsidRPr="00FA179B">
        <w:t xml:space="preserve">Gauss, C. (1821). Theory of the combination of observations which leads to the smallest errors. </w:t>
      </w:r>
      <w:r w:rsidRPr="00FA179B">
        <w:rPr>
          <w:i/>
          <w:iCs/>
        </w:rPr>
        <w:t>Gauss Werke</w:t>
      </w:r>
      <w:r w:rsidRPr="00FA179B">
        <w:t>,</w:t>
      </w:r>
      <w:r w:rsidRPr="00FA179B">
        <w:rPr>
          <w:i/>
          <w:iCs/>
        </w:rPr>
        <w:t xml:space="preserve"> 4</w:t>
      </w:r>
      <w:r w:rsidRPr="00FA179B">
        <w:t xml:space="preserve">, 1-93. </w:t>
      </w:r>
    </w:p>
    <w:p w14:paraId="384A3FB2"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Gedalof</w:t>
      </w:r>
      <w:proofErr w:type="spellEnd"/>
      <w:r w:rsidRPr="00FA179B">
        <w:t xml:space="preserve">, Z. e., Mantua, N. J., &amp; Peterson, D. L. (2002). A multi‐century perspective of variability in the Pacific Decadal Oscillation: New insights from tree rings and coral. </w:t>
      </w:r>
      <w:r w:rsidRPr="00FA179B">
        <w:rPr>
          <w:i/>
          <w:iCs/>
        </w:rPr>
        <w:t>Geophysical Research Letters</w:t>
      </w:r>
      <w:r w:rsidRPr="00FA179B">
        <w:t>,</w:t>
      </w:r>
      <w:r w:rsidRPr="00FA179B">
        <w:rPr>
          <w:i/>
          <w:iCs/>
        </w:rPr>
        <w:t xml:space="preserve"> 29</w:t>
      </w:r>
      <w:r w:rsidRPr="00FA179B">
        <w:t xml:space="preserve">(24), 57-51-57-54. </w:t>
      </w:r>
    </w:p>
    <w:p w14:paraId="137A57AC" w14:textId="77777777" w:rsidR="00055FBD" w:rsidRPr="00FA179B" w:rsidRDefault="00055FBD" w:rsidP="00055FBD">
      <w:pPr>
        <w:widowControl w:val="0"/>
        <w:autoSpaceDE w:val="0"/>
        <w:autoSpaceDN w:val="0"/>
        <w:adjustRightInd w:val="0"/>
        <w:spacing w:line="360" w:lineRule="auto"/>
        <w:ind w:left="720" w:hanging="720"/>
      </w:pPr>
      <w:bookmarkStart w:id="97" w:name="_Hlk117416163"/>
      <w:proofErr w:type="spellStart"/>
      <w:r w:rsidRPr="00FA179B">
        <w:t>Gedalof</w:t>
      </w:r>
      <w:proofErr w:type="spellEnd"/>
      <w:r w:rsidRPr="00FA179B">
        <w:t xml:space="preserve">, Z. e., &amp; Smith, D. J. (2001). Interdecadal climate variability and regime‐scale shifts in Pacific North America. </w:t>
      </w:r>
      <w:r w:rsidRPr="00FA179B">
        <w:rPr>
          <w:i/>
          <w:iCs/>
        </w:rPr>
        <w:t>Geophysical Research Letters</w:t>
      </w:r>
      <w:r w:rsidRPr="00FA179B">
        <w:t>,</w:t>
      </w:r>
      <w:r w:rsidRPr="00FA179B">
        <w:rPr>
          <w:i/>
          <w:iCs/>
        </w:rPr>
        <w:t xml:space="preserve"> 28</w:t>
      </w:r>
      <w:r w:rsidRPr="00FA179B">
        <w:t xml:space="preserve">(8), 1515-1518. </w:t>
      </w:r>
    </w:p>
    <w:bookmarkEnd w:id="97"/>
    <w:p w14:paraId="57822A50"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Gewin</w:t>
      </w:r>
      <w:proofErr w:type="spellEnd"/>
      <w:r w:rsidRPr="00FA179B">
        <w:t>, V. (2015). North Pacific ‘</w:t>
      </w:r>
      <w:proofErr w:type="spellStart"/>
      <w:r w:rsidRPr="00FA179B">
        <w:t>blob’stirs</w:t>
      </w:r>
      <w:proofErr w:type="spellEnd"/>
      <w:r w:rsidRPr="00FA179B">
        <w:t xml:space="preserve"> up fisheries management. </w:t>
      </w:r>
      <w:r w:rsidRPr="00FA179B">
        <w:rPr>
          <w:i/>
          <w:iCs/>
        </w:rPr>
        <w:t>Nature News</w:t>
      </w:r>
      <w:r w:rsidRPr="00FA179B">
        <w:t>,</w:t>
      </w:r>
      <w:r w:rsidRPr="00FA179B">
        <w:rPr>
          <w:i/>
          <w:iCs/>
        </w:rPr>
        <w:t xml:space="preserve"> 524</w:t>
      </w:r>
      <w:r w:rsidRPr="00FA179B">
        <w:t>(7566), 396.</w:t>
      </w:r>
    </w:p>
    <w:p w14:paraId="379E2E2F" w14:textId="77777777" w:rsidR="00055FBD" w:rsidRPr="00FA179B" w:rsidRDefault="00055FBD" w:rsidP="00055FBD">
      <w:pPr>
        <w:widowControl w:val="0"/>
        <w:autoSpaceDE w:val="0"/>
        <w:autoSpaceDN w:val="0"/>
        <w:adjustRightInd w:val="0"/>
        <w:spacing w:line="360" w:lineRule="auto"/>
        <w:ind w:left="720" w:hanging="720"/>
      </w:pPr>
      <w:r w:rsidRPr="00FA179B">
        <w:t>Hawkins, E., &amp; Sutton, R. (2009). The potential to narrow uncertainty in regional climate predictions. Bulletin of the American Meteorological Society, 90(8), 1095-1108.</w:t>
      </w:r>
    </w:p>
    <w:p w14:paraId="4A5E82DC" w14:textId="77777777" w:rsidR="00055FBD" w:rsidRPr="00FA179B" w:rsidRDefault="00055FBD" w:rsidP="00055FBD">
      <w:pPr>
        <w:widowControl w:val="0"/>
        <w:autoSpaceDE w:val="0"/>
        <w:autoSpaceDN w:val="0"/>
        <w:adjustRightInd w:val="0"/>
        <w:spacing w:line="360" w:lineRule="auto"/>
        <w:ind w:left="720" w:hanging="720"/>
      </w:pPr>
      <w:r w:rsidRPr="00FA179B">
        <w:lastRenderedPageBreak/>
        <w:t xml:space="preserve">Richardson, C. A. (2001). </w:t>
      </w:r>
      <w:proofErr w:type="spellStart"/>
      <w:r w:rsidRPr="00FA179B">
        <w:t>Molluscs</w:t>
      </w:r>
      <w:proofErr w:type="spellEnd"/>
      <w:r w:rsidRPr="00FA179B">
        <w:t xml:space="preserve"> as archives of environmental change. </w:t>
      </w:r>
      <w:proofErr w:type="spellStart"/>
      <w:r w:rsidRPr="00FA179B">
        <w:rPr>
          <w:i/>
          <w:iCs/>
        </w:rPr>
        <w:t>Oceanogr</w:t>
      </w:r>
      <w:proofErr w:type="spellEnd"/>
      <w:r w:rsidRPr="00FA179B">
        <w:rPr>
          <w:i/>
          <w:iCs/>
        </w:rPr>
        <w:t xml:space="preserve">. Mar. Biol. </w:t>
      </w:r>
      <w:proofErr w:type="spellStart"/>
      <w:r w:rsidRPr="00FA179B">
        <w:rPr>
          <w:i/>
          <w:iCs/>
        </w:rPr>
        <w:t>Annu</w:t>
      </w:r>
      <w:proofErr w:type="spellEnd"/>
      <w:r w:rsidRPr="00FA179B">
        <w:rPr>
          <w:i/>
          <w:iCs/>
        </w:rPr>
        <w:t>. Rev</w:t>
      </w:r>
      <w:r w:rsidRPr="00FA179B">
        <w:t>,</w:t>
      </w:r>
      <w:r w:rsidRPr="00FA179B">
        <w:rPr>
          <w:i/>
          <w:iCs/>
        </w:rPr>
        <w:t xml:space="preserve"> 39</w:t>
      </w:r>
      <w:r w:rsidRPr="00FA179B">
        <w:t>, 103-164.</w:t>
      </w:r>
    </w:p>
    <w:p w14:paraId="26CF1E32" w14:textId="77777777" w:rsidR="00055FBD" w:rsidRPr="00FA179B" w:rsidRDefault="00055FBD" w:rsidP="00055FBD">
      <w:pPr>
        <w:widowControl w:val="0"/>
        <w:autoSpaceDE w:val="0"/>
        <w:autoSpaceDN w:val="0"/>
        <w:adjustRightInd w:val="0"/>
        <w:spacing w:line="360" w:lineRule="auto"/>
        <w:ind w:left="720" w:hanging="720"/>
      </w:pPr>
      <w:bookmarkStart w:id="98" w:name="_Hlk118026468"/>
      <w:r w:rsidRPr="00FA179B">
        <w:t xml:space="preserve">Glock, W. S., &amp; Pearson, G. A. (1937). </w:t>
      </w:r>
      <w:r w:rsidRPr="00FA179B">
        <w:rPr>
          <w:i/>
          <w:iCs/>
        </w:rPr>
        <w:t>Principles and methods of tree-ring analysis</w:t>
      </w:r>
      <w:r w:rsidRPr="00FA179B">
        <w:t xml:space="preserve">. Carnegie institution of Washington </w:t>
      </w:r>
      <w:proofErr w:type="spellStart"/>
      <w:r w:rsidRPr="00FA179B">
        <w:t>Washington</w:t>
      </w:r>
      <w:proofErr w:type="spellEnd"/>
      <w:r w:rsidRPr="00FA179B">
        <w:t xml:space="preserve">, DC. </w:t>
      </w:r>
    </w:p>
    <w:p w14:paraId="72C629B2" w14:textId="77777777" w:rsidR="00055FBD" w:rsidRPr="00FA179B" w:rsidRDefault="00055FBD" w:rsidP="00055FBD">
      <w:pPr>
        <w:widowControl w:val="0"/>
        <w:autoSpaceDE w:val="0"/>
        <w:autoSpaceDN w:val="0"/>
        <w:adjustRightInd w:val="0"/>
        <w:spacing w:line="360" w:lineRule="auto"/>
        <w:ind w:left="720" w:hanging="720"/>
      </w:pPr>
      <w:bookmarkStart w:id="99" w:name="_Hlk118026005"/>
      <w:bookmarkEnd w:id="98"/>
      <w:r w:rsidRPr="00FA179B">
        <w:t xml:space="preserve">Hare, S. R., Mantua, N. J., &amp; Francis, R. C. (1999). Inverse production regimes: Alaska and west coast Pacific salmon. </w:t>
      </w:r>
      <w:r w:rsidRPr="00FA179B">
        <w:rPr>
          <w:i/>
          <w:iCs/>
        </w:rPr>
        <w:t>Fisheries</w:t>
      </w:r>
      <w:r w:rsidRPr="00FA179B">
        <w:t>,</w:t>
      </w:r>
      <w:r w:rsidRPr="00FA179B">
        <w:rPr>
          <w:i/>
          <w:iCs/>
        </w:rPr>
        <w:t xml:space="preserve"> 24</w:t>
      </w:r>
      <w:r w:rsidRPr="00FA179B">
        <w:t xml:space="preserve">(1), 6-14. </w:t>
      </w:r>
    </w:p>
    <w:bookmarkEnd w:id="99"/>
    <w:p w14:paraId="373A8115" w14:textId="77777777" w:rsidR="00055FBD" w:rsidRPr="00FA179B" w:rsidRDefault="00055FBD" w:rsidP="00055FBD">
      <w:pPr>
        <w:widowControl w:val="0"/>
        <w:autoSpaceDE w:val="0"/>
        <w:autoSpaceDN w:val="0"/>
        <w:adjustRightInd w:val="0"/>
        <w:spacing w:line="360" w:lineRule="auto"/>
        <w:ind w:left="720" w:hanging="720"/>
      </w:pPr>
      <w:r w:rsidRPr="00FA179B">
        <w:t xml:space="preserve">Heaton, T. J., Köhler, P., </w:t>
      </w:r>
      <w:proofErr w:type="spellStart"/>
      <w:r w:rsidRPr="00FA179B">
        <w:t>Butzin</w:t>
      </w:r>
      <w:proofErr w:type="spellEnd"/>
      <w:r w:rsidRPr="00FA179B">
        <w:t xml:space="preserve">, M., Bard, E., Reimer, R. W., Austin, W. E., Ramsey, C. B., </w:t>
      </w:r>
      <w:proofErr w:type="spellStart"/>
      <w:r w:rsidRPr="00FA179B">
        <w:t>Grootes</w:t>
      </w:r>
      <w:proofErr w:type="spellEnd"/>
      <w:r w:rsidRPr="00FA179B">
        <w:t xml:space="preserve">, P. M., </w:t>
      </w:r>
      <w:proofErr w:type="spellStart"/>
      <w:r w:rsidRPr="00FA179B">
        <w:t>Hughen</w:t>
      </w:r>
      <w:proofErr w:type="spellEnd"/>
      <w:r w:rsidRPr="00FA179B">
        <w:t xml:space="preserve">, K. A., &amp; Kromer, B. (2020). Marine20—the marine radiocarbon age calibration curve (0–55,000 </w:t>
      </w:r>
      <w:proofErr w:type="spellStart"/>
      <w:r w:rsidRPr="00FA179B">
        <w:t>cal</w:t>
      </w:r>
      <w:proofErr w:type="spellEnd"/>
      <w:r w:rsidRPr="00FA179B">
        <w:t xml:space="preserve"> BP). </w:t>
      </w:r>
      <w:r w:rsidRPr="00FA179B">
        <w:rPr>
          <w:i/>
          <w:iCs/>
        </w:rPr>
        <w:t>Radiocarbon</w:t>
      </w:r>
      <w:r w:rsidRPr="00FA179B">
        <w:t>,</w:t>
      </w:r>
      <w:r w:rsidRPr="00FA179B">
        <w:rPr>
          <w:i/>
          <w:iCs/>
        </w:rPr>
        <w:t xml:space="preserve"> 62</w:t>
      </w:r>
      <w:r w:rsidRPr="00FA179B">
        <w:t xml:space="preserve">(4), 779-820. </w:t>
      </w:r>
    </w:p>
    <w:p w14:paraId="5A76E05D" w14:textId="77777777" w:rsidR="00055FBD" w:rsidRPr="00FA179B" w:rsidRDefault="00055FBD" w:rsidP="00055FBD">
      <w:pPr>
        <w:widowControl w:val="0"/>
        <w:autoSpaceDE w:val="0"/>
        <w:autoSpaceDN w:val="0"/>
        <w:adjustRightInd w:val="0"/>
        <w:spacing w:line="360" w:lineRule="auto"/>
        <w:ind w:left="720" w:hanging="720"/>
      </w:pPr>
      <w:bookmarkStart w:id="100" w:name="_Hlk117416248"/>
      <w:r w:rsidRPr="00FA179B">
        <w:t xml:space="preserve">Henley, B. J. (2017). Pacific decadal climate variability: Indices, patterns and tropical-extratropical interactions. </w:t>
      </w:r>
      <w:r w:rsidRPr="00FA179B">
        <w:rPr>
          <w:i/>
          <w:iCs/>
        </w:rPr>
        <w:t>Global and Planetary Change</w:t>
      </w:r>
      <w:r w:rsidRPr="00FA179B">
        <w:t>,</w:t>
      </w:r>
      <w:r w:rsidRPr="00FA179B">
        <w:rPr>
          <w:i/>
          <w:iCs/>
        </w:rPr>
        <w:t xml:space="preserve"> 155</w:t>
      </w:r>
      <w:r w:rsidRPr="00FA179B">
        <w:t xml:space="preserve">, 42-55. </w:t>
      </w:r>
    </w:p>
    <w:bookmarkEnd w:id="100"/>
    <w:p w14:paraId="1D8A328B"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Hiebenthal</w:t>
      </w:r>
      <w:proofErr w:type="spellEnd"/>
      <w:r w:rsidRPr="00FA179B">
        <w:t xml:space="preserve">, C., Philipp, E., Eisenhauer, A., &amp; Wahl, M. (2012). Interactive effects of temperature and salinity on shell formation and general condition in Baltic Sea Mytilus edulis and Arctica </w:t>
      </w:r>
      <w:proofErr w:type="spellStart"/>
      <w:r w:rsidRPr="00FA179B">
        <w:t>islandica</w:t>
      </w:r>
      <w:proofErr w:type="spellEnd"/>
      <w:r w:rsidRPr="00FA179B">
        <w:t xml:space="preserve">. </w:t>
      </w:r>
      <w:r w:rsidRPr="00FA179B">
        <w:rPr>
          <w:i/>
          <w:iCs/>
        </w:rPr>
        <w:t>Aquatic Biology</w:t>
      </w:r>
      <w:r w:rsidRPr="00FA179B">
        <w:t>,</w:t>
      </w:r>
      <w:r w:rsidRPr="00FA179B">
        <w:rPr>
          <w:i/>
          <w:iCs/>
        </w:rPr>
        <w:t xml:space="preserve"> 14</w:t>
      </w:r>
      <w:r w:rsidRPr="00FA179B">
        <w:t xml:space="preserve">(3), 289-298. </w:t>
      </w:r>
    </w:p>
    <w:p w14:paraId="59C1C168" w14:textId="77777777" w:rsidR="00055FBD" w:rsidRPr="00FA179B" w:rsidRDefault="00055FBD" w:rsidP="00055FBD">
      <w:pPr>
        <w:widowControl w:val="0"/>
        <w:autoSpaceDE w:val="0"/>
        <w:autoSpaceDN w:val="0"/>
        <w:adjustRightInd w:val="0"/>
        <w:spacing w:line="360" w:lineRule="auto"/>
        <w:ind w:left="720" w:hanging="720"/>
      </w:pPr>
      <w:r w:rsidRPr="00FA179B">
        <w:t xml:space="preserve">Holmes, R. L. (1983). Computer-assisted quality control in tree-ring dating and measurement. </w:t>
      </w:r>
    </w:p>
    <w:p w14:paraId="7925947C" w14:textId="77777777" w:rsidR="00055FBD" w:rsidRPr="00FA179B" w:rsidRDefault="00055FBD" w:rsidP="00055FBD">
      <w:pPr>
        <w:widowControl w:val="0"/>
        <w:autoSpaceDE w:val="0"/>
        <w:autoSpaceDN w:val="0"/>
        <w:adjustRightInd w:val="0"/>
        <w:spacing w:line="360" w:lineRule="auto"/>
        <w:ind w:left="720" w:hanging="720"/>
      </w:pPr>
      <w:r w:rsidRPr="00FA179B">
        <w:t xml:space="preserve">Hyndman, R. J., &amp; </w:t>
      </w:r>
      <w:proofErr w:type="spellStart"/>
      <w:r w:rsidRPr="00FA179B">
        <w:t>Khandakar</w:t>
      </w:r>
      <w:proofErr w:type="spellEnd"/>
      <w:r w:rsidRPr="00FA179B">
        <w:t xml:space="preserve">, Y. (2007). </w:t>
      </w:r>
      <w:r w:rsidRPr="00FA179B">
        <w:rPr>
          <w:i/>
          <w:iCs/>
        </w:rPr>
        <w:t>Automatic time series for forecasting: the forecast package for R</w:t>
      </w:r>
      <w:r w:rsidRPr="00FA179B">
        <w:t xml:space="preserve">. Monash University, Department of Econometrics and Business Statistics …. </w:t>
      </w:r>
    </w:p>
    <w:p w14:paraId="31BE53DB" w14:textId="77777777" w:rsidR="00055FBD" w:rsidRPr="00FA179B" w:rsidRDefault="00055FBD" w:rsidP="00055FBD">
      <w:pPr>
        <w:widowControl w:val="0"/>
        <w:autoSpaceDE w:val="0"/>
        <w:autoSpaceDN w:val="0"/>
        <w:adjustRightInd w:val="0"/>
        <w:spacing w:line="360" w:lineRule="auto"/>
        <w:ind w:left="720" w:hanging="720"/>
      </w:pPr>
      <w:r w:rsidRPr="00FA179B">
        <w:t xml:space="preserve">Johnstone, J. A., &amp; Mantua, N. J. (2014). Atmospheric controls on northeast Pacific temperature variability and change, 1900–2012. </w:t>
      </w:r>
      <w:r w:rsidRPr="00FA179B">
        <w:rPr>
          <w:i/>
          <w:iCs/>
        </w:rPr>
        <w:t>Proceedings of the National Academy of Sciences</w:t>
      </w:r>
      <w:r w:rsidRPr="00FA179B">
        <w:t>,</w:t>
      </w:r>
      <w:r w:rsidRPr="00FA179B">
        <w:rPr>
          <w:i/>
          <w:iCs/>
        </w:rPr>
        <w:t xml:space="preserve"> 111</w:t>
      </w:r>
      <w:r w:rsidRPr="00FA179B">
        <w:t xml:space="preserve">(40), 14360-14365. </w:t>
      </w:r>
    </w:p>
    <w:p w14:paraId="6DA3C74E" w14:textId="77777777" w:rsidR="00055FBD" w:rsidRPr="00FA179B" w:rsidRDefault="00055FBD" w:rsidP="00055FBD">
      <w:pPr>
        <w:widowControl w:val="0"/>
        <w:autoSpaceDE w:val="0"/>
        <w:autoSpaceDN w:val="0"/>
        <w:adjustRightInd w:val="0"/>
        <w:spacing w:line="360" w:lineRule="auto"/>
        <w:ind w:left="720" w:hanging="720"/>
      </w:pPr>
      <w:r w:rsidRPr="00FA179B">
        <w:t xml:space="preserve">Jones, P. D., </w:t>
      </w:r>
      <w:proofErr w:type="spellStart"/>
      <w:r w:rsidRPr="00FA179B">
        <w:t>Briffa</w:t>
      </w:r>
      <w:proofErr w:type="spellEnd"/>
      <w:r w:rsidRPr="00FA179B">
        <w:t xml:space="preserve">, K. R., Osborn, T., Lough, J. M., van </w:t>
      </w:r>
      <w:proofErr w:type="spellStart"/>
      <w:r w:rsidRPr="00FA179B">
        <w:t>Ommen</w:t>
      </w:r>
      <w:proofErr w:type="spellEnd"/>
      <w:r w:rsidRPr="00FA179B">
        <w:t xml:space="preserve">, T. D., </w:t>
      </w:r>
      <w:proofErr w:type="spellStart"/>
      <w:r w:rsidRPr="00FA179B">
        <w:t>Vinther</w:t>
      </w:r>
      <w:proofErr w:type="spellEnd"/>
      <w:r w:rsidRPr="00FA179B">
        <w:t xml:space="preserve">, B. M., </w:t>
      </w:r>
      <w:proofErr w:type="spellStart"/>
      <w:r w:rsidRPr="00FA179B">
        <w:t>Luterbacher</w:t>
      </w:r>
      <w:proofErr w:type="spellEnd"/>
      <w:r w:rsidRPr="00FA179B">
        <w:t xml:space="preserve">, J., Wahl, E., Zwiers, F., &amp; Mann, M. E. (2009). High-resolution palaeoclimatology of the last millennium: a review of current status and future prospects. </w:t>
      </w:r>
      <w:r w:rsidRPr="00FA179B">
        <w:rPr>
          <w:i/>
          <w:iCs/>
        </w:rPr>
        <w:t>The Holocene</w:t>
      </w:r>
      <w:r w:rsidRPr="00FA179B">
        <w:t>,</w:t>
      </w:r>
      <w:r w:rsidRPr="00FA179B">
        <w:rPr>
          <w:i/>
          <w:iCs/>
        </w:rPr>
        <w:t xml:space="preserve"> 19</w:t>
      </w:r>
      <w:r w:rsidRPr="00FA179B">
        <w:t>(1), 3-49.</w:t>
      </w:r>
    </w:p>
    <w:p w14:paraId="3F21F7DE"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Kintisch</w:t>
      </w:r>
      <w:proofErr w:type="spellEnd"/>
      <w:r w:rsidRPr="00FA179B">
        <w:t>, E. (2015). ‘The Blob’ invades Pacific, flummoxing climate experts. Science, 348(6230), 17-18.</w:t>
      </w:r>
    </w:p>
    <w:p w14:paraId="152ED54B" w14:textId="77777777" w:rsidR="00055FBD" w:rsidRPr="00FA179B" w:rsidRDefault="00055FBD" w:rsidP="00055FBD">
      <w:pPr>
        <w:widowControl w:val="0"/>
        <w:autoSpaceDE w:val="0"/>
        <w:autoSpaceDN w:val="0"/>
        <w:adjustRightInd w:val="0"/>
        <w:spacing w:line="360" w:lineRule="auto"/>
        <w:ind w:left="720" w:hanging="720"/>
      </w:pPr>
      <w:bookmarkStart w:id="101" w:name="_Hlk117416202"/>
      <w:proofErr w:type="spellStart"/>
      <w:r w:rsidRPr="00FA179B">
        <w:t>Kipfmueller</w:t>
      </w:r>
      <w:proofErr w:type="spellEnd"/>
      <w:r w:rsidRPr="00FA179B">
        <w:t xml:space="preserve">, K. F., Larson, E. R., &amp; St. George, S. (2012). Does proxy uncertainty affect the relations inferred between the Pacific Decadal Oscillation and wildfire activity in the </w:t>
      </w:r>
      <w:r w:rsidRPr="00FA179B">
        <w:lastRenderedPageBreak/>
        <w:t xml:space="preserve">western United States? </w:t>
      </w:r>
      <w:r w:rsidRPr="00FA179B">
        <w:rPr>
          <w:i/>
          <w:iCs/>
        </w:rPr>
        <w:t>Geophysical Research Letters</w:t>
      </w:r>
      <w:r w:rsidRPr="00FA179B">
        <w:t>,</w:t>
      </w:r>
      <w:r w:rsidRPr="00FA179B">
        <w:rPr>
          <w:i/>
          <w:iCs/>
        </w:rPr>
        <w:t xml:space="preserve"> 39</w:t>
      </w:r>
      <w:r w:rsidRPr="00FA179B">
        <w:t xml:space="preserve">(4). </w:t>
      </w:r>
    </w:p>
    <w:bookmarkEnd w:id="101"/>
    <w:p w14:paraId="40B96953"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Kitzberger</w:t>
      </w:r>
      <w:proofErr w:type="spellEnd"/>
      <w:r w:rsidRPr="00FA179B">
        <w:t xml:space="preserve">, T., Brown, P. M., Heyerdahl, E. K., </w:t>
      </w:r>
      <w:proofErr w:type="spellStart"/>
      <w:r w:rsidRPr="00FA179B">
        <w:t>Swetnam</w:t>
      </w:r>
      <w:proofErr w:type="spellEnd"/>
      <w:r w:rsidRPr="00FA179B">
        <w:t xml:space="preserve">, T. W., &amp; Veblen, T. T. (2007). Contingent Pacific–Atlantic Ocean influence on </w:t>
      </w:r>
      <w:proofErr w:type="spellStart"/>
      <w:r w:rsidRPr="00FA179B">
        <w:t>multicentury</w:t>
      </w:r>
      <w:proofErr w:type="spellEnd"/>
      <w:r w:rsidRPr="00FA179B">
        <w:t xml:space="preserve"> wildfire synchrony over western North America. </w:t>
      </w:r>
      <w:r w:rsidRPr="00FA179B">
        <w:rPr>
          <w:i/>
          <w:iCs/>
        </w:rPr>
        <w:t>Proceedings of the National Academy of Sciences</w:t>
      </w:r>
      <w:r w:rsidRPr="00FA179B">
        <w:t>,</w:t>
      </w:r>
      <w:r w:rsidRPr="00FA179B">
        <w:rPr>
          <w:i/>
          <w:iCs/>
        </w:rPr>
        <w:t xml:space="preserve"> 104</w:t>
      </w:r>
      <w:r w:rsidRPr="00FA179B">
        <w:t xml:space="preserve">(2), 543-548. </w:t>
      </w:r>
    </w:p>
    <w:p w14:paraId="240A6F25" w14:textId="77777777" w:rsidR="00055FBD" w:rsidRPr="00FA179B" w:rsidRDefault="00055FBD" w:rsidP="00055FBD">
      <w:pPr>
        <w:widowControl w:val="0"/>
        <w:autoSpaceDE w:val="0"/>
        <w:autoSpaceDN w:val="0"/>
        <w:adjustRightInd w:val="0"/>
        <w:spacing w:line="360" w:lineRule="auto"/>
        <w:ind w:left="720" w:hanging="720"/>
      </w:pPr>
      <w:r w:rsidRPr="00FA179B">
        <w:t xml:space="preserve">Latif, M., &amp; Barnett, T. P. (1996). Decadal climate variability over the North Pacific and North America: Dynamics and predictability. </w:t>
      </w:r>
      <w:r w:rsidRPr="00FA179B">
        <w:rPr>
          <w:i/>
          <w:iCs/>
        </w:rPr>
        <w:t>Journal of Climate</w:t>
      </w:r>
      <w:r w:rsidRPr="00FA179B">
        <w:t>,</w:t>
      </w:r>
      <w:r w:rsidRPr="00FA179B">
        <w:rPr>
          <w:i/>
          <w:iCs/>
        </w:rPr>
        <w:t xml:space="preserve"> 9</w:t>
      </w:r>
      <w:r w:rsidRPr="00FA179B">
        <w:t xml:space="preserve">(10), 2407-2423. </w:t>
      </w:r>
    </w:p>
    <w:p w14:paraId="3F5697B0" w14:textId="77777777" w:rsidR="00055FBD" w:rsidRPr="00FA179B" w:rsidRDefault="00055FBD" w:rsidP="00055FBD">
      <w:pPr>
        <w:widowControl w:val="0"/>
        <w:autoSpaceDE w:val="0"/>
        <w:autoSpaceDN w:val="0"/>
        <w:adjustRightInd w:val="0"/>
        <w:spacing w:line="360" w:lineRule="auto"/>
        <w:ind w:left="720" w:hanging="720"/>
      </w:pPr>
      <w:r w:rsidRPr="00FA179B">
        <w:t xml:space="preserve">Lehmann, E. L., &amp; Casella, G. (2006). </w:t>
      </w:r>
      <w:r w:rsidRPr="00FA179B">
        <w:rPr>
          <w:i/>
          <w:iCs/>
        </w:rPr>
        <w:t>Theory of point estimation</w:t>
      </w:r>
      <w:r w:rsidRPr="00FA179B">
        <w:t xml:space="preserve">. Springer Science &amp; Business Media. </w:t>
      </w:r>
    </w:p>
    <w:p w14:paraId="78060C15" w14:textId="77777777" w:rsidR="00055FBD" w:rsidRPr="00FA179B" w:rsidRDefault="00055FBD" w:rsidP="00055FBD">
      <w:pPr>
        <w:widowControl w:val="0"/>
        <w:autoSpaceDE w:val="0"/>
        <w:autoSpaceDN w:val="0"/>
        <w:adjustRightInd w:val="0"/>
        <w:spacing w:line="360" w:lineRule="auto"/>
        <w:ind w:left="720" w:hanging="720"/>
      </w:pPr>
      <w:r w:rsidRPr="00FA179B">
        <w:t xml:space="preserve">Li, J., </w:t>
      </w:r>
      <w:proofErr w:type="spellStart"/>
      <w:r w:rsidRPr="00FA179B">
        <w:t>Xie</w:t>
      </w:r>
      <w:proofErr w:type="spellEnd"/>
      <w:r w:rsidRPr="00FA179B">
        <w:t xml:space="preserve">, S.-P., Cook, E. R., Morales, M. S., Christie, D. A., Johnson, N. C., Chen, F., </w:t>
      </w:r>
      <w:proofErr w:type="spellStart"/>
      <w:r w:rsidRPr="00FA179B">
        <w:t>D’Arrigo</w:t>
      </w:r>
      <w:proofErr w:type="spellEnd"/>
      <w:r w:rsidRPr="00FA179B">
        <w:t xml:space="preserve">, R., Fowler, A. M., &amp; Gou, X. (2013). El Niño modulations over the past seven centuries. </w:t>
      </w:r>
      <w:r w:rsidRPr="00FA179B">
        <w:rPr>
          <w:i/>
          <w:iCs/>
        </w:rPr>
        <w:t>Nature Climate Change</w:t>
      </w:r>
      <w:r w:rsidRPr="00FA179B">
        <w:t>,</w:t>
      </w:r>
      <w:r w:rsidRPr="00FA179B">
        <w:rPr>
          <w:i/>
          <w:iCs/>
        </w:rPr>
        <w:t xml:space="preserve"> 3</w:t>
      </w:r>
      <w:r w:rsidRPr="00FA179B">
        <w:t xml:space="preserve">(9), 822-826. </w:t>
      </w:r>
    </w:p>
    <w:p w14:paraId="1B0A76F8" w14:textId="77777777" w:rsidR="00055FBD" w:rsidRPr="00FA179B" w:rsidRDefault="00055FBD" w:rsidP="00055FBD">
      <w:pPr>
        <w:widowControl w:val="0"/>
        <w:autoSpaceDE w:val="0"/>
        <w:autoSpaceDN w:val="0"/>
        <w:adjustRightInd w:val="0"/>
        <w:spacing w:line="360" w:lineRule="auto"/>
        <w:ind w:left="720" w:hanging="720"/>
      </w:pPr>
      <w:r w:rsidRPr="00FA179B">
        <w:t xml:space="preserve">Lower‐Spies, E. E., Whitney, N. M., Wanamaker, A. D., Griffin, S. M., </w:t>
      </w:r>
      <w:proofErr w:type="spellStart"/>
      <w:r w:rsidRPr="00FA179B">
        <w:t>Introne</w:t>
      </w:r>
      <w:proofErr w:type="spellEnd"/>
      <w:r w:rsidRPr="00FA179B">
        <w:t xml:space="preserve">, D. S., &amp; Kreutz, K. J. (2020). A 250‐Year, </w:t>
      </w:r>
      <w:proofErr w:type="spellStart"/>
      <w:r w:rsidRPr="00FA179B">
        <w:t>Decadally</w:t>
      </w:r>
      <w:proofErr w:type="spellEnd"/>
      <w:r w:rsidRPr="00FA179B">
        <w:t xml:space="preserve"> Resolved, Radiocarbon Time History in the Gulf of Maine Reveals a Hydrographic Regime Shift at the End of the Little Ice Age. </w:t>
      </w:r>
      <w:r w:rsidRPr="00FA179B">
        <w:rPr>
          <w:i/>
          <w:iCs/>
        </w:rPr>
        <w:t>Journal of Geophysical Research: Oceans</w:t>
      </w:r>
      <w:r w:rsidRPr="00FA179B">
        <w:t>,</w:t>
      </w:r>
      <w:r w:rsidRPr="00FA179B">
        <w:rPr>
          <w:i/>
          <w:iCs/>
        </w:rPr>
        <w:t xml:space="preserve"> 125</w:t>
      </w:r>
      <w:r w:rsidRPr="00FA179B">
        <w:t>(9), e2020JC016579.</w:t>
      </w:r>
    </w:p>
    <w:p w14:paraId="7B82CCF3" w14:textId="77777777" w:rsidR="00055FBD" w:rsidRPr="00FA179B" w:rsidRDefault="00055FBD" w:rsidP="00055FBD">
      <w:pPr>
        <w:widowControl w:val="0"/>
        <w:autoSpaceDE w:val="0"/>
        <w:autoSpaceDN w:val="0"/>
        <w:adjustRightInd w:val="0"/>
        <w:spacing w:line="360" w:lineRule="auto"/>
        <w:ind w:left="720" w:hanging="720"/>
      </w:pPr>
      <w:bookmarkStart w:id="102" w:name="_Hlk117416177"/>
      <w:r w:rsidRPr="00FA179B">
        <w:t xml:space="preserve">MacDonald, G. M., &amp; Case, R. A. (2005). Variations in the Pacific Decadal Oscillation over the past millennium. </w:t>
      </w:r>
      <w:r w:rsidRPr="00FA179B">
        <w:rPr>
          <w:i/>
          <w:iCs/>
        </w:rPr>
        <w:t>Geophysical Research Letters</w:t>
      </w:r>
      <w:r w:rsidRPr="00FA179B">
        <w:t>,</w:t>
      </w:r>
      <w:r w:rsidRPr="00FA179B">
        <w:rPr>
          <w:i/>
          <w:iCs/>
        </w:rPr>
        <w:t xml:space="preserve"> 32</w:t>
      </w:r>
      <w:r w:rsidRPr="00FA179B">
        <w:t xml:space="preserve">(8). </w:t>
      </w:r>
    </w:p>
    <w:bookmarkEnd w:id="102"/>
    <w:p w14:paraId="63FD83B5" w14:textId="77777777" w:rsidR="00055FBD" w:rsidRPr="00FA179B" w:rsidRDefault="00055FBD" w:rsidP="00055FBD">
      <w:pPr>
        <w:widowControl w:val="0"/>
        <w:autoSpaceDE w:val="0"/>
        <w:autoSpaceDN w:val="0"/>
        <w:adjustRightInd w:val="0"/>
        <w:spacing w:line="360" w:lineRule="auto"/>
        <w:ind w:left="720" w:hanging="720"/>
      </w:pPr>
      <w:r w:rsidRPr="00FA179B">
        <w:t xml:space="preserve">Macias-Fauria, M., Grinsted, A., </w:t>
      </w:r>
      <w:proofErr w:type="spellStart"/>
      <w:r w:rsidRPr="00FA179B">
        <w:t>Helama</w:t>
      </w:r>
      <w:proofErr w:type="spellEnd"/>
      <w:r w:rsidRPr="00FA179B">
        <w:t xml:space="preserve">, S., &amp; </w:t>
      </w:r>
      <w:proofErr w:type="spellStart"/>
      <w:r w:rsidRPr="00FA179B">
        <w:t>Holopainen</w:t>
      </w:r>
      <w:proofErr w:type="spellEnd"/>
      <w:r w:rsidRPr="00FA179B">
        <w:t xml:space="preserve">, J. (2012). Persistence matters: Estimation of the statistical significance of paleoclimatic reconstruction statistics from autocorrelated time series. </w:t>
      </w:r>
      <w:proofErr w:type="spellStart"/>
      <w:r w:rsidRPr="00FA179B">
        <w:rPr>
          <w:i/>
          <w:iCs/>
        </w:rPr>
        <w:t>Dendrochronologia</w:t>
      </w:r>
      <w:proofErr w:type="spellEnd"/>
      <w:r w:rsidRPr="00FA179B">
        <w:t>,</w:t>
      </w:r>
      <w:r w:rsidRPr="00FA179B">
        <w:rPr>
          <w:i/>
          <w:iCs/>
        </w:rPr>
        <w:t xml:space="preserve"> 30</w:t>
      </w:r>
      <w:r w:rsidRPr="00FA179B">
        <w:t xml:space="preserve">(2), 179-187. </w:t>
      </w:r>
    </w:p>
    <w:p w14:paraId="0FB2934B" w14:textId="77777777" w:rsidR="00055FBD" w:rsidRPr="00FA179B" w:rsidRDefault="00055FBD" w:rsidP="00055FBD">
      <w:pPr>
        <w:widowControl w:val="0"/>
        <w:autoSpaceDE w:val="0"/>
        <w:autoSpaceDN w:val="0"/>
        <w:adjustRightInd w:val="0"/>
        <w:spacing w:line="360" w:lineRule="auto"/>
        <w:ind w:left="720" w:hanging="720"/>
      </w:pPr>
      <w:r w:rsidRPr="00FA179B">
        <w:t xml:space="preserve">Mann, M. E., &amp; Jones, P. D. (2003). Global surface temperatures over the past two millennia. </w:t>
      </w:r>
      <w:r w:rsidRPr="00FA179B">
        <w:rPr>
          <w:i/>
          <w:iCs/>
        </w:rPr>
        <w:t>Geophysical Research Letters</w:t>
      </w:r>
      <w:r w:rsidRPr="00FA179B">
        <w:t>,</w:t>
      </w:r>
      <w:r w:rsidRPr="00FA179B">
        <w:rPr>
          <w:i/>
          <w:iCs/>
        </w:rPr>
        <w:t xml:space="preserve"> 30</w:t>
      </w:r>
      <w:r w:rsidRPr="00FA179B">
        <w:t xml:space="preserve">(15). </w:t>
      </w:r>
    </w:p>
    <w:p w14:paraId="50C9643C" w14:textId="77777777" w:rsidR="00055FBD" w:rsidRPr="00FA179B" w:rsidRDefault="00055FBD" w:rsidP="00055FBD">
      <w:pPr>
        <w:widowControl w:val="0"/>
        <w:autoSpaceDE w:val="0"/>
        <w:autoSpaceDN w:val="0"/>
        <w:adjustRightInd w:val="0"/>
        <w:spacing w:line="360" w:lineRule="auto"/>
        <w:ind w:left="720" w:hanging="720"/>
      </w:pPr>
      <w:r w:rsidRPr="00FA179B">
        <w:t xml:space="preserve">Mann, M. E., &amp; Rutherford, S. (2002). Climate reconstruction using ‘Pseudoproxies’. </w:t>
      </w:r>
      <w:r w:rsidRPr="00FA179B">
        <w:rPr>
          <w:i/>
          <w:iCs/>
        </w:rPr>
        <w:t>Geophysical Research Letters</w:t>
      </w:r>
      <w:r w:rsidRPr="00FA179B">
        <w:t>,</w:t>
      </w:r>
      <w:r w:rsidRPr="00FA179B">
        <w:rPr>
          <w:i/>
          <w:iCs/>
        </w:rPr>
        <w:t xml:space="preserve"> 29</w:t>
      </w:r>
      <w:r w:rsidRPr="00FA179B">
        <w:t xml:space="preserve">(10), 139-131-139-134. </w:t>
      </w:r>
    </w:p>
    <w:p w14:paraId="59173048" w14:textId="77777777" w:rsidR="00055FBD" w:rsidRPr="00FA179B" w:rsidRDefault="00055FBD" w:rsidP="00055FBD">
      <w:pPr>
        <w:widowControl w:val="0"/>
        <w:autoSpaceDE w:val="0"/>
        <w:autoSpaceDN w:val="0"/>
        <w:adjustRightInd w:val="0"/>
        <w:spacing w:line="360" w:lineRule="auto"/>
        <w:ind w:left="720" w:hanging="720"/>
      </w:pPr>
      <w:r w:rsidRPr="00FA179B">
        <w:t xml:space="preserve">Mann, M. E., Zhang, Z., Rutherford, S., Bradley, R. S., Hughes, M. K., </w:t>
      </w:r>
      <w:proofErr w:type="spellStart"/>
      <w:r w:rsidRPr="00FA179B">
        <w:t>Shindell</w:t>
      </w:r>
      <w:proofErr w:type="spellEnd"/>
      <w:r w:rsidRPr="00FA179B">
        <w:t xml:space="preserve">, D., Ammann, C., </w:t>
      </w:r>
      <w:proofErr w:type="spellStart"/>
      <w:r w:rsidRPr="00FA179B">
        <w:t>Faluvegi</w:t>
      </w:r>
      <w:proofErr w:type="spellEnd"/>
      <w:r w:rsidRPr="00FA179B">
        <w:t xml:space="preserve">, G., &amp; Ni, F. (2009). Global signatures and dynamical origins of the Little Ice Age and Medieval Climate Anomaly. </w:t>
      </w:r>
      <w:r w:rsidRPr="00FA179B">
        <w:rPr>
          <w:i/>
          <w:iCs/>
        </w:rPr>
        <w:t>Science</w:t>
      </w:r>
      <w:r w:rsidRPr="00FA179B">
        <w:t>,</w:t>
      </w:r>
      <w:r w:rsidRPr="00FA179B">
        <w:rPr>
          <w:i/>
          <w:iCs/>
        </w:rPr>
        <w:t xml:space="preserve"> 326</w:t>
      </w:r>
      <w:r w:rsidRPr="00FA179B">
        <w:t xml:space="preserve">(5957), 1256-1260. </w:t>
      </w:r>
    </w:p>
    <w:p w14:paraId="69A415DE" w14:textId="77777777" w:rsidR="00055FBD" w:rsidRPr="00FA179B" w:rsidRDefault="00055FBD" w:rsidP="00055FBD">
      <w:pPr>
        <w:widowControl w:val="0"/>
        <w:autoSpaceDE w:val="0"/>
        <w:autoSpaceDN w:val="0"/>
        <w:adjustRightInd w:val="0"/>
        <w:spacing w:line="360" w:lineRule="auto"/>
        <w:ind w:left="720" w:hanging="720"/>
      </w:pPr>
      <w:bookmarkStart w:id="103" w:name="_Hlk117416221"/>
      <w:r w:rsidRPr="00FA179B">
        <w:t xml:space="preserve">Mantua, N. J., Hare, S. R., Zhang, Y., Wallace, J. M., &amp; Francis, R. C. (1997). A Pacific </w:t>
      </w:r>
      <w:r w:rsidRPr="00FA179B">
        <w:lastRenderedPageBreak/>
        <w:t xml:space="preserve">interdecadal climate oscillation with impacts on salmon production. </w:t>
      </w:r>
      <w:r w:rsidRPr="00FA179B">
        <w:rPr>
          <w:i/>
          <w:iCs/>
        </w:rPr>
        <w:t>Bulletin of the American Meteorological Society</w:t>
      </w:r>
      <w:r w:rsidRPr="00FA179B">
        <w:t>,</w:t>
      </w:r>
      <w:r w:rsidRPr="00FA179B">
        <w:rPr>
          <w:i/>
          <w:iCs/>
        </w:rPr>
        <w:t xml:space="preserve"> 78</w:t>
      </w:r>
      <w:r w:rsidRPr="00FA179B">
        <w:t>(6), 1069-1080.</w:t>
      </w:r>
    </w:p>
    <w:bookmarkEnd w:id="103"/>
    <w:p w14:paraId="56E7CC13" w14:textId="77777777" w:rsidR="00055FBD" w:rsidRPr="00FA179B" w:rsidRDefault="00055FBD" w:rsidP="00055FBD">
      <w:pPr>
        <w:widowControl w:val="0"/>
        <w:autoSpaceDE w:val="0"/>
        <w:autoSpaceDN w:val="0"/>
        <w:adjustRightInd w:val="0"/>
        <w:spacing w:line="360" w:lineRule="auto"/>
        <w:ind w:left="720" w:hanging="720"/>
      </w:pPr>
      <w:r w:rsidRPr="00FA179B">
        <w:t>Mantua, N. J., &amp; Hare, S. R. (2002). The Pacific decadal oscillation. Journal of oceanography, 58(1), 35-44.</w:t>
      </w:r>
    </w:p>
    <w:p w14:paraId="158CDA5C"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Marali</w:t>
      </w:r>
      <w:proofErr w:type="spellEnd"/>
      <w:r w:rsidRPr="00FA179B">
        <w:t xml:space="preserve">, S., &amp; </w:t>
      </w:r>
      <w:proofErr w:type="spellStart"/>
      <w:r w:rsidRPr="00FA179B">
        <w:t>Schöne</w:t>
      </w:r>
      <w:proofErr w:type="spellEnd"/>
      <w:r w:rsidRPr="00FA179B">
        <w:t xml:space="preserve">, B. R. (2015). Oceanographic control on shell growth of Arctica </w:t>
      </w:r>
      <w:proofErr w:type="spellStart"/>
      <w:r w:rsidRPr="00FA179B">
        <w:t>islandica</w:t>
      </w:r>
      <w:proofErr w:type="spellEnd"/>
      <w:r w:rsidRPr="00FA179B">
        <w:t xml:space="preserve"> (Bivalvia) in surface waters of Northeast Iceland—Implications for paleoclimate reconstructions. </w:t>
      </w:r>
      <w:proofErr w:type="spellStart"/>
      <w:r w:rsidRPr="00FA179B">
        <w:rPr>
          <w:i/>
          <w:iCs/>
        </w:rPr>
        <w:t>Palaeogeography</w:t>
      </w:r>
      <w:proofErr w:type="spellEnd"/>
      <w:r w:rsidRPr="00FA179B">
        <w:rPr>
          <w:i/>
          <w:iCs/>
        </w:rPr>
        <w:t xml:space="preserve">, Palaeoclimatology, </w:t>
      </w:r>
      <w:proofErr w:type="spellStart"/>
      <w:r w:rsidRPr="00FA179B">
        <w:rPr>
          <w:i/>
          <w:iCs/>
        </w:rPr>
        <w:t>Palaeoecology</w:t>
      </w:r>
      <w:proofErr w:type="spellEnd"/>
      <w:r w:rsidRPr="00FA179B">
        <w:t>,</w:t>
      </w:r>
      <w:r w:rsidRPr="00FA179B">
        <w:rPr>
          <w:i/>
          <w:iCs/>
        </w:rPr>
        <w:t xml:space="preserve"> 420</w:t>
      </w:r>
      <w:r w:rsidRPr="00FA179B">
        <w:t xml:space="preserve">, 138-149. </w:t>
      </w:r>
    </w:p>
    <w:p w14:paraId="57A1ACA6"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Matalas</w:t>
      </w:r>
      <w:proofErr w:type="spellEnd"/>
      <w:r w:rsidRPr="00FA179B">
        <w:t xml:space="preserve">, N. C. (1962). Statistical properties of tree ring data. </w:t>
      </w:r>
      <w:r w:rsidRPr="00FA179B">
        <w:rPr>
          <w:i/>
          <w:iCs/>
        </w:rPr>
        <w:t>Hydrological Sciences Journal</w:t>
      </w:r>
      <w:r w:rsidRPr="00FA179B">
        <w:t>,</w:t>
      </w:r>
      <w:r w:rsidRPr="00FA179B">
        <w:rPr>
          <w:i/>
          <w:iCs/>
        </w:rPr>
        <w:t xml:space="preserve"> 7</w:t>
      </w:r>
      <w:r w:rsidRPr="00FA179B">
        <w:t>(2), 39-47.</w:t>
      </w:r>
    </w:p>
    <w:p w14:paraId="7069431B"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Meehl</w:t>
      </w:r>
      <w:proofErr w:type="spellEnd"/>
      <w:r w:rsidRPr="00FA179B">
        <w:t xml:space="preserve">, G. A., </w:t>
      </w:r>
      <w:proofErr w:type="spellStart"/>
      <w:r w:rsidRPr="00FA179B">
        <w:t>Arblaster</w:t>
      </w:r>
      <w:proofErr w:type="spellEnd"/>
      <w:r w:rsidRPr="00FA179B">
        <w:t>, J. M., Fasullo, J. T., Hu, A., &amp; Trenberth, K. E. (2011). Model-based evidence of deep-ocean heat uptake during surface-temperature hiatus periods. Nature Climate Change, 1(7), 360-364.</w:t>
      </w:r>
    </w:p>
    <w:p w14:paraId="114044BE"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Meehl</w:t>
      </w:r>
      <w:proofErr w:type="spellEnd"/>
      <w:r w:rsidRPr="00FA179B">
        <w:t xml:space="preserve">, G. A., Hu, A., </w:t>
      </w:r>
      <w:proofErr w:type="spellStart"/>
      <w:r w:rsidRPr="00FA179B">
        <w:t>Arblaster</w:t>
      </w:r>
      <w:proofErr w:type="spellEnd"/>
      <w:r w:rsidRPr="00FA179B">
        <w:t>, J. M., Fasullo, J., &amp; Trenberth, K. E. (2013). Externally forced and internally generated decadal climate variability associated with the Interdecadal Pacific Oscillation. Journal of Climate, 26(18), 7298-7310.</w:t>
      </w:r>
    </w:p>
    <w:p w14:paraId="6999F015"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Meehl</w:t>
      </w:r>
      <w:proofErr w:type="spellEnd"/>
      <w:r w:rsidRPr="00FA179B">
        <w:t xml:space="preserve">, G. A., Goddard, L., Murphy, J., Stouffer, R. J., Boer, G., </w:t>
      </w:r>
      <w:proofErr w:type="spellStart"/>
      <w:r w:rsidRPr="00FA179B">
        <w:t>Danabasoglu</w:t>
      </w:r>
      <w:proofErr w:type="spellEnd"/>
      <w:r w:rsidRPr="00FA179B">
        <w:t xml:space="preserve">, G., Dixon, K., </w:t>
      </w:r>
      <w:proofErr w:type="spellStart"/>
      <w:r w:rsidRPr="00FA179B">
        <w:t>Giorgetta</w:t>
      </w:r>
      <w:proofErr w:type="spellEnd"/>
      <w:r w:rsidRPr="00FA179B">
        <w:t>, M. A., Greene, A. M., &amp; Hawkins, E. (2009). Decadal prediction: Can it be skillful? Bulletin of the American Meteorological Society, 90(10), 1467-1486.</w:t>
      </w:r>
    </w:p>
    <w:p w14:paraId="519C4545" w14:textId="77777777" w:rsidR="00055FBD" w:rsidRPr="00FA179B" w:rsidRDefault="00055FBD" w:rsidP="00055FBD">
      <w:pPr>
        <w:widowControl w:val="0"/>
        <w:autoSpaceDE w:val="0"/>
        <w:autoSpaceDN w:val="0"/>
        <w:adjustRightInd w:val="0"/>
        <w:spacing w:line="360" w:lineRule="auto"/>
        <w:ind w:left="720" w:hanging="720"/>
      </w:pPr>
      <w:r w:rsidRPr="00FA179B">
        <w:t xml:space="preserve">Meko, D. M., </w:t>
      </w:r>
      <w:proofErr w:type="spellStart"/>
      <w:r w:rsidRPr="00FA179B">
        <w:t>Touchan</w:t>
      </w:r>
      <w:proofErr w:type="spellEnd"/>
      <w:r w:rsidRPr="00FA179B">
        <w:t xml:space="preserve">, R., &amp; Anchukaitis, K. J. (2011). </w:t>
      </w:r>
      <w:proofErr w:type="spellStart"/>
      <w:r w:rsidRPr="00FA179B">
        <w:t>Seascorr</w:t>
      </w:r>
      <w:proofErr w:type="spellEnd"/>
      <w:r w:rsidRPr="00FA179B">
        <w:t xml:space="preserve">: A MATLAB program for identifying the seasonal climate signal in an annual tree-ring time series. </w:t>
      </w:r>
      <w:r w:rsidRPr="00FA179B">
        <w:rPr>
          <w:i/>
          <w:iCs/>
        </w:rPr>
        <w:t>Computers &amp; Geosciences</w:t>
      </w:r>
      <w:r w:rsidRPr="00FA179B">
        <w:t>,</w:t>
      </w:r>
      <w:r w:rsidRPr="00FA179B">
        <w:rPr>
          <w:i/>
          <w:iCs/>
        </w:rPr>
        <w:t xml:space="preserve"> 37</w:t>
      </w:r>
      <w:r w:rsidRPr="00FA179B">
        <w:t xml:space="preserve">(9), 1234-1241. </w:t>
      </w:r>
    </w:p>
    <w:p w14:paraId="731A5AA1" w14:textId="77777777" w:rsidR="00055FBD" w:rsidRPr="00FA179B" w:rsidRDefault="00055FBD" w:rsidP="00055FBD">
      <w:pPr>
        <w:widowControl w:val="0"/>
        <w:autoSpaceDE w:val="0"/>
        <w:autoSpaceDN w:val="0"/>
        <w:adjustRightInd w:val="0"/>
        <w:spacing w:line="360" w:lineRule="auto"/>
        <w:ind w:left="720" w:hanging="720"/>
      </w:pPr>
      <w:r w:rsidRPr="00FA179B">
        <w:t xml:space="preserve">Melvin, T. M., &amp; </w:t>
      </w:r>
      <w:proofErr w:type="spellStart"/>
      <w:r w:rsidRPr="00FA179B">
        <w:t>Briffa</w:t>
      </w:r>
      <w:proofErr w:type="spellEnd"/>
      <w:r w:rsidRPr="00FA179B">
        <w:t xml:space="preserve">, K. R. (2008). A “signal-free” approach to dendroclimatic </w:t>
      </w:r>
      <w:proofErr w:type="spellStart"/>
      <w:r w:rsidRPr="00FA179B">
        <w:t>standardisation</w:t>
      </w:r>
      <w:proofErr w:type="spellEnd"/>
      <w:r w:rsidRPr="00FA179B">
        <w:t xml:space="preserve">. </w:t>
      </w:r>
      <w:proofErr w:type="spellStart"/>
      <w:r w:rsidRPr="00FA179B">
        <w:rPr>
          <w:i/>
          <w:iCs/>
        </w:rPr>
        <w:t>Dendrochronologia</w:t>
      </w:r>
      <w:proofErr w:type="spellEnd"/>
      <w:r w:rsidRPr="00FA179B">
        <w:t>,</w:t>
      </w:r>
      <w:r w:rsidRPr="00FA179B">
        <w:rPr>
          <w:i/>
          <w:iCs/>
        </w:rPr>
        <w:t xml:space="preserve"> 26</w:t>
      </w:r>
      <w:r w:rsidRPr="00FA179B">
        <w:t xml:space="preserve">(2), 71-86. </w:t>
      </w:r>
    </w:p>
    <w:p w14:paraId="5513C846" w14:textId="77777777" w:rsidR="00055FBD" w:rsidRPr="00FA179B" w:rsidRDefault="00055FBD" w:rsidP="00055FBD">
      <w:pPr>
        <w:widowControl w:val="0"/>
        <w:autoSpaceDE w:val="0"/>
        <w:autoSpaceDN w:val="0"/>
        <w:adjustRightInd w:val="0"/>
        <w:spacing w:line="360" w:lineRule="auto"/>
        <w:ind w:left="720" w:hanging="720"/>
      </w:pPr>
      <w:r w:rsidRPr="00FA179B">
        <w:t xml:space="preserve">Melvin, T. M., &amp; </w:t>
      </w:r>
      <w:proofErr w:type="spellStart"/>
      <w:r w:rsidRPr="00FA179B">
        <w:t>Briffa</w:t>
      </w:r>
      <w:proofErr w:type="spellEnd"/>
      <w:r w:rsidRPr="00FA179B">
        <w:t xml:space="preserve">, K. R. (2014). CRUST: Software for the implementation of Regional Chronology </w:t>
      </w:r>
      <w:proofErr w:type="spellStart"/>
      <w:r w:rsidRPr="00FA179B">
        <w:t>Standardisation</w:t>
      </w:r>
      <w:proofErr w:type="spellEnd"/>
      <w:r w:rsidRPr="00FA179B">
        <w:t xml:space="preserve">: Part 2. Further RCS options and recommendations. </w:t>
      </w:r>
      <w:proofErr w:type="spellStart"/>
      <w:r w:rsidRPr="00FA179B">
        <w:rPr>
          <w:i/>
          <w:iCs/>
        </w:rPr>
        <w:t>Dendrochronologia</w:t>
      </w:r>
      <w:proofErr w:type="spellEnd"/>
      <w:r w:rsidRPr="00FA179B">
        <w:t>,</w:t>
      </w:r>
      <w:r w:rsidRPr="00FA179B">
        <w:rPr>
          <w:i/>
          <w:iCs/>
        </w:rPr>
        <w:t xml:space="preserve"> 32</w:t>
      </w:r>
      <w:r w:rsidRPr="00FA179B">
        <w:t xml:space="preserve">(4), 343-356. </w:t>
      </w:r>
    </w:p>
    <w:p w14:paraId="72F713F2" w14:textId="77777777" w:rsidR="00055FBD" w:rsidRPr="00FA179B" w:rsidRDefault="00055FBD" w:rsidP="00055FBD">
      <w:pPr>
        <w:widowControl w:val="0"/>
        <w:autoSpaceDE w:val="0"/>
        <w:autoSpaceDN w:val="0"/>
        <w:adjustRightInd w:val="0"/>
        <w:spacing w:line="360" w:lineRule="auto"/>
        <w:ind w:left="720" w:hanging="720"/>
      </w:pPr>
      <w:r w:rsidRPr="00FA179B">
        <w:t xml:space="preserve">Melvin, T. M., </w:t>
      </w:r>
      <w:proofErr w:type="spellStart"/>
      <w:r w:rsidRPr="00FA179B">
        <w:t>Briffa</w:t>
      </w:r>
      <w:proofErr w:type="spellEnd"/>
      <w:r w:rsidRPr="00FA179B">
        <w:t xml:space="preserve">, K. R., </w:t>
      </w:r>
      <w:proofErr w:type="spellStart"/>
      <w:r w:rsidRPr="00FA179B">
        <w:t>Nicolussi</w:t>
      </w:r>
      <w:proofErr w:type="spellEnd"/>
      <w:r w:rsidRPr="00FA179B">
        <w:t xml:space="preserve">, K., &amp; </w:t>
      </w:r>
      <w:proofErr w:type="spellStart"/>
      <w:r w:rsidRPr="00FA179B">
        <w:t>Grabner</w:t>
      </w:r>
      <w:proofErr w:type="spellEnd"/>
      <w:r w:rsidRPr="00FA179B">
        <w:t xml:space="preserve">, M. (2007). Time-varying-response smoothing. </w:t>
      </w:r>
      <w:proofErr w:type="spellStart"/>
      <w:r w:rsidRPr="00FA179B">
        <w:t>Dendrochronologia</w:t>
      </w:r>
      <w:proofErr w:type="spellEnd"/>
      <w:r w:rsidRPr="00FA179B">
        <w:t>, 25(1), 65-69.</w:t>
      </w:r>
    </w:p>
    <w:p w14:paraId="0BC5280C"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Menesguen</w:t>
      </w:r>
      <w:proofErr w:type="spellEnd"/>
      <w:r w:rsidRPr="00FA179B">
        <w:t xml:space="preserve">, A., &amp; </w:t>
      </w:r>
      <w:proofErr w:type="spellStart"/>
      <w:r w:rsidRPr="00FA179B">
        <w:t>Dreves</w:t>
      </w:r>
      <w:proofErr w:type="spellEnd"/>
      <w:r w:rsidRPr="00FA179B">
        <w:t xml:space="preserve">, L. (1987). Sea-temperature anomalies and population dynamics </w:t>
      </w:r>
      <w:r w:rsidRPr="00FA179B">
        <w:lastRenderedPageBreak/>
        <w:t xml:space="preserve">variations: effects on growth and density of three bivalves. </w:t>
      </w:r>
      <w:r w:rsidRPr="00FA179B">
        <w:rPr>
          <w:i/>
          <w:iCs/>
        </w:rPr>
        <w:t>Mar. Ecol. Prog. Ser</w:t>
      </w:r>
      <w:r w:rsidRPr="00FA179B">
        <w:t>,</w:t>
      </w:r>
      <w:r w:rsidRPr="00FA179B">
        <w:rPr>
          <w:i/>
          <w:iCs/>
        </w:rPr>
        <w:t xml:space="preserve"> 36</w:t>
      </w:r>
      <w:r w:rsidRPr="00FA179B">
        <w:t>, 11-21.</w:t>
      </w:r>
    </w:p>
    <w:p w14:paraId="259E1506" w14:textId="77777777" w:rsidR="00055FBD" w:rsidRPr="00FA179B" w:rsidRDefault="00055FBD" w:rsidP="00055FBD">
      <w:pPr>
        <w:widowControl w:val="0"/>
        <w:autoSpaceDE w:val="0"/>
        <w:autoSpaceDN w:val="0"/>
        <w:adjustRightInd w:val="0"/>
        <w:spacing w:line="360" w:lineRule="auto"/>
        <w:ind w:left="720" w:hanging="720"/>
      </w:pPr>
      <w:r w:rsidRPr="00FA179B">
        <w:t>Mestas-Nunez, A. M., &amp; Miller, A. J. (2006). Interdecadal variability and climate change in the eastern tropical Pacific: A review. Progress in Oceanography, 69(2-4), 267-284.</w:t>
      </w:r>
    </w:p>
    <w:p w14:paraId="3C9957A7" w14:textId="77777777" w:rsidR="00055FBD" w:rsidRPr="00FA179B" w:rsidRDefault="00055FBD" w:rsidP="00055FBD">
      <w:pPr>
        <w:widowControl w:val="0"/>
        <w:autoSpaceDE w:val="0"/>
        <w:autoSpaceDN w:val="0"/>
        <w:adjustRightInd w:val="0"/>
        <w:spacing w:line="360" w:lineRule="auto"/>
        <w:ind w:left="720" w:hanging="720"/>
      </w:pPr>
      <w:r w:rsidRPr="00FA179B">
        <w:t xml:space="preserve">Meyers, S.R. (2014). Astrochron: An R Package for </w:t>
      </w:r>
      <w:proofErr w:type="spellStart"/>
      <w:r w:rsidRPr="00FA179B">
        <w:t>Astrochronology</w:t>
      </w:r>
      <w:proofErr w:type="spellEnd"/>
      <w:r w:rsidRPr="00FA179B">
        <w:t>. https://cran.r-project.org/package=astrochron.</w:t>
      </w:r>
    </w:p>
    <w:p w14:paraId="61C47EA7" w14:textId="77777777" w:rsidR="00055FBD" w:rsidRPr="00FA179B" w:rsidRDefault="00055FBD" w:rsidP="00055FBD">
      <w:pPr>
        <w:widowControl w:val="0"/>
        <w:autoSpaceDE w:val="0"/>
        <w:autoSpaceDN w:val="0"/>
        <w:adjustRightInd w:val="0"/>
        <w:spacing w:line="360" w:lineRule="auto"/>
        <w:ind w:left="720" w:hanging="720"/>
      </w:pPr>
      <w:r w:rsidRPr="00FA179B">
        <w:t xml:space="preserve">Miller, A. J., Cayan, D. R., Barnett, T. P., Graham, N. E., &amp; </w:t>
      </w:r>
      <w:proofErr w:type="spellStart"/>
      <w:r w:rsidRPr="00FA179B">
        <w:t>Oberhuber</w:t>
      </w:r>
      <w:proofErr w:type="spellEnd"/>
      <w:r w:rsidRPr="00FA179B">
        <w:t>, J. M. (1994). The 1976-77 climate shift of the Pacific Ocean. Oceanography, 7(1), 21-26.</w:t>
      </w:r>
    </w:p>
    <w:p w14:paraId="4A3BB677"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Minobe</w:t>
      </w:r>
      <w:proofErr w:type="spellEnd"/>
      <w:r w:rsidRPr="00FA179B">
        <w:t xml:space="preserve">, S. (1999). Resonance in </w:t>
      </w:r>
      <w:proofErr w:type="spellStart"/>
      <w:r w:rsidRPr="00FA179B">
        <w:t>bidecadal</w:t>
      </w:r>
      <w:proofErr w:type="spellEnd"/>
      <w:r w:rsidRPr="00FA179B">
        <w:t xml:space="preserve"> and </w:t>
      </w:r>
      <w:proofErr w:type="spellStart"/>
      <w:r w:rsidRPr="00FA179B">
        <w:t>pentadecadal</w:t>
      </w:r>
      <w:proofErr w:type="spellEnd"/>
      <w:r w:rsidRPr="00FA179B">
        <w:t xml:space="preserve"> climate oscillations over the North Pacific: Role in climatic regime shifts. </w:t>
      </w:r>
      <w:r w:rsidRPr="00FA179B">
        <w:rPr>
          <w:i/>
          <w:iCs/>
        </w:rPr>
        <w:t>Geophysical Research Letters</w:t>
      </w:r>
      <w:r w:rsidRPr="00FA179B">
        <w:t>,</w:t>
      </w:r>
      <w:r w:rsidRPr="00FA179B">
        <w:rPr>
          <w:i/>
          <w:iCs/>
        </w:rPr>
        <w:t xml:space="preserve"> 26</w:t>
      </w:r>
      <w:r w:rsidRPr="00FA179B">
        <w:t xml:space="preserve">(7), 855-858. </w:t>
      </w:r>
    </w:p>
    <w:p w14:paraId="6FD3DF59" w14:textId="77777777" w:rsidR="00055FBD" w:rsidRPr="00FA179B" w:rsidRDefault="00055FBD" w:rsidP="00055FBD">
      <w:pPr>
        <w:widowControl w:val="0"/>
        <w:autoSpaceDE w:val="0"/>
        <w:autoSpaceDN w:val="0"/>
        <w:adjustRightInd w:val="0"/>
        <w:spacing w:line="360" w:lineRule="auto"/>
        <w:ind w:left="720" w:hanging="720"/>
      </w:pPr>
      <w:r w:rsidRPr="00FA179B">
        <w:t xml:space="preserve">Mitchell, V. L. (1967). </w:t>
      </w:r>
      <w:r w:rsidRPr="00FA179B">
        <w:rPr>
          <w:i/>
          <w:iCs/>
        </w:rPr>
        <w:t>An investigation of certain aspects of tree growth rates in relation to climate in the central Canadian boreal forest</w:t>
      </w:r>
      <w:r w:rsidRPr="00FA179B">
        <w:t xml:space="preserve">. </w:t>
      </w:r>
    </w:p>
    <w:p w14:paraId="2E2C5DA8" w14:textId="77777777" w:rsidR="00055FBD" w:rsidRPr="00FA179B" w:rsidRDefault="00055FBD" w:rsidP="00055FBD">
      <w:pPr>
        <w:widowControl w:val="0"/>
        <w:autoSpaceDE w:val="0"/>
        <w:autoSpaceDN w:val="0"/>
        <w:adjustRightInd w:val="0"/>
        <w:spacing w:line="360" w:lineRule="auto"/>
        <w:ind w:left="720" w:hanging="720"/>
      </w:pPr>
      <w:r w:rsidRPr="00FA179B">
        <w:t xml:space="preserve">Mote, P. W. (2006). Climate-driven variability and trends in mountain snowpack in western North America. </w:t>
      </w:r>
      <w:r w:rsidRPr="00FA179B">
        <w:rPr>
          <w:i/>
          <w:iCs/>
        </w:rPr>
        <w:t>Journal of Climate</w:t>
      </w:r>
      <w:r w:rsidRPr="00FA179B">
        <w:t>,</w:t>
      </w:r>
      <w:r w:rsidRPr="00FA179B">
        <w:rPr>
          <w:i/>
          <w:iCs/>
        </w:rPr>
        <w:t xml:space="preserve"> 19</w:t>
      </w:r>
      <w:r w:rsidRPr="00FA179B">
        <w:t xml:space="preserve">(23), 6209-6220. </w:t>
      </w:r>
    </w:p>
    <w:p w14:paraId="7711C77A" w14:textId="77777777" w:rsidR="00055FBD" w:rsidRPr="00FA179B" w:rsidRDefault="00055FBD" w:rsidP="00055FBD">
      <w:pPr>
        <w:widowControl w:val="0"/>
        <w:autoSpaceDE w:val="0"/>
        <w:autoSpaceDN w:val="0"/>
        <w:adjustRightInd w:val="0"/>
        <w:spacing w:line="360" w:lineRule="auto"/>
        <w:ind w:left="720" w:hanging="720"/>
      </w:pPr>
      <w:bookmarkStart w:id="104" w:name="_Hlk117416236"/>
      <w:r w:rsidRPr="00FA179B">
        <w:t xml:space="preserve">Newman, M., Alexander, M. A., Ault, T. R., Cobb, K. M., </w:t>
      </w:r>
      <w:proofErr w:type="spellStart"/>
      <w:r w:rsidRPr="00FA179B">
        <w:t>Deser</w:t>
      </w:r>
      <w:proofErr w:type="spellEnd"/>
      <w:r w:rsidRPr="00FA179B">
        <w:t xml:space="preserve">, C., Di Lorenzo, E., Mantua, N. J., Miller, A. J., </w:t>
      </w:r>
      <w:proofErr w:type="spellStart"/>
      <w:r w:rsidRPr="00FA179B">
        <w:t>Minobe</w:t>
      </w:r>
      <w:proofErr w:type="spellEnd"/>
      <w:r w:rsidRPr="00FA179B">
        <w:t xml:space="preserve">, S., &amp; Nakamura, H. (2016). The Pacific decadal oscillation, revisited. </w:t>
      </w:r>
      <w:r w:rsidRPr="00FA179B">
        <w:rPr>
          <w:i/>
          <w:iCs/>
        </w:rPr>
        <w:t>Journal of Climate</w:t>
      </w:r>
      <w:r w:rsidRPr="00FA179B">
        <w:t>,</w:t>
      </w:r>
      <w:r w:rsidRPr="00FA179B">
        <w:rPr>
          <w:i/>
          <w:iCs/>
        </w:rPr>
        <w:t xml:space="preserve"> 29</w:t>
      </w:r>
      <w:r w:rsidRPr="00FA179B">
        <w:t>(12), 4399-4427.</w:t>
      </w:r>
    </w:p>
    <w:bookmarkEnd w:id="104"/>
    <w:p w14:paraId="001E7E2C" w14:textId="77777777" w:rsidR="00055FBD" w:rsidRPr="00FA179B" w:rsidRDefault="00055FBD" w:rsidP="00055FBD">
      <w:pPr>
        <w:widowControl w:val="0"/>
        <w:autoSpaceDE w:val="0"/>
        <w:autoSpaceDN w:val="0"/>
        <w:adjustRightInd w:val="0"/>
        <w:spacing w:line="360" w:lineRule="auto"/>
        <w:ind w:left="720" w:hanging="720"/>
      </w:pPr>
      <w:r w:rsidRPr="00FA179B">
        <w:t>Newman, M., Compo, G. P., &amp; Alexander, M. A. (2003). ENSO-forced variability of the Pacific decadal oscillation. Journal of Climate, 16(23), 3853-3857.</w:t>
      </w:r>
    </w:p>
    <w:p w14:paraId="2CDB125C" w14:textId="77777777" w:rsidR="00055FBD" w:rsidRPr="00FA179B" w:rsidRDefault="00055FBD" w:rsidP="00055FBD">
      <w:pPr>
        <w:widowControl w:val="0"/>
        <w:autoSpaceDE w:val="0"/>
        <w:autoSpaceDN w:val="0"/>
        <w:adjustRightInd w:val="0"/>
        <w:spacing w:line="360" w:lineRule="auto"/>
        <w:ind w:left="720" w:hanging="720"/>
      </w:pPr>
      <w:r w:rsidRPr="00FA179B">
        <w:t xml:space="preserve">Nitta, T., &amp; Yamada, S. (1989). Recent warming of tropical sea surface temperature and its relationship to the Northern Hemisphere circulation. </w:t>
      </w:r>
      <w:r w:rsidRPr="00FA179B">
        <w:rPr>
          <w:i/>
          <w:iCs/>
        </w:rPr>
        <w:t>Journal of the Meteorological Society of Japan. Ser. II</w:t>
      </w:r>
      <w:r w:rsidRPr="00FA179B">
        <w:t>,</w:t>
      </w:r>
      <w:r w:rsidRPr="00FA179B">
        <w:rPr>
          <w:i/>
          <w:iCs/>
        </w:rPr>
        <w:t xml:space="preserve"> 67</w:t>
      </w:r>
      <w:r w:rsidRPr="00FA179B">
        <w:t xml:space="preserve">(3), 375-383. </w:t>
      </w:r>
    </w:p>
    <w:p w14:paraId="6B5C2BFC" w14:textId="77777777" w:rsidR="00055FBD" w:rsidRPr="00FA179B" w:rsidRDefault="00055FBD" w:rsidP="00055FBD">
      <w:pPr>
        <w:widowControl w:val="0"/>
        <w:autoSpaceDE w:val="0"/>
        <w:autoSpaceDN w:val="0"/>
        <w:adjustRightInd w:val="0"/>
        <w:spacing w:line="360" w:lineRule="auto"/>
        <w:ind w:left="720" w:hanging="720"/>
      </w:pPr>
      <w:r w:rsidRPr="00FA179B">
        <w:t xml:space="preserve">Noakes, D., &amp; Campbell, A. (1992). Use of geoduck clams to indicate changes in the marine environment of Ladysmith </w:t>
      </w:r>
      <w:proofErr w:type="spellStart"/>
      <w:r w:rsidRPr="00FA179B">
        <w:t>Harbour</w:t>
      </w:r>
      <w:proofErr w:type="spellEnd"/>
      <w:r w:rsidRPr="00FA179B">
        <w:t xml:space="preserve">, British Columbia. </w:t>
      </w:r>
      <w:proofErr w:type="spellStart"/>
      <w:r w:rsidRPr="00FA179B">
        <w:rPr>
          <w:i/>
          <w:iCs/>
        </w:rPr>
        <w:t>Environmetrics</w:t>
      </w:r>
      <w:proofErr w:type="spellEnd"/>
      <w:r w:rsidRPr="00FA179B">
        <w:t>,</w:t>
      </w:r>
      <w:r w:rsidRPr="00FA179B">
        <w:rPr>
          <w:i/>
          <w:iCs/>
        </w:rPr>
        <w:t xml:space="preserve"> 3</w:t>
      </w:r>
      <w:r w:rsidRPr="00FA179B">
        <w:t xml:space="preserve">(1), 81-97. </w:t>
      </w:r>
    </w:p>
    <w:p w14:paraId="4A106599"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Panthi</w:t>
      </w:r>
      <w:proofErr w:type="spellEnd"/>
      <w:r w:rsidRPr="00FA179B">
        <w:t xml:space="preserve">, S., </w:t>
      </w:r>
      <w:proofErr w:type="spellStart"/>
      <w:r w:rsidRPr="00FA179B">
        <w:t>Bräuning</w:t>
      </w:r>
      <w:proofErr w:type="spellEnd"/>
      <w:r w:rsidRPr="00FA179B">
        <w:t xml:space="preserve">, A., Zhou, Z.-K., &amp; Fan, Z.-X. (2017). Tree rings reveal recent intensified spring drought in the central Himalaya, Nepal. </w:t>
      </w:r>
      <w:r w:rsidRPr="00FA179B">
        <w:rPr>
          <w:i/>
          <w:iCs/>
        </w:rPr>
        <w:t>Global and Planetary Change</w:t>
      </w:r>
      <w:r w:rsidRPr="00FA179B">
        <w:t>,</w:t>
      </w:r>
      <w:r w:rsidRPr="00FA179B">
        <w:rPr>
          <w:i/>
          <w:iCs/>
        </w:rPr>
        <w:t xml:space="preserve"> 157</w:t>
      </w:r>
      <w:r w:rsidRPr="00FA179B">
        <w:t xml:space="preserve">, 26-34. </w:t>
      </w:r>
    </w:p>
    <w:p w14:paraId="72166C94" w14:textId="77777777" w:rsidR="00055FBD" w:rsidRPr="00FA179B" w:rsidRDefault="00055FBD" w:rsidP="00055FBD">
      <w:pPr>
        <w:widowControl w:val="0"/>
        <w:autoSpaceDE w:val="0"/>
        <w:autoSpaceDN w:val="0"/>
        <w:adjustRightInd w:val="0"/>
        <w:spacing w:line="360" w:lineRule="auto"/>
        <w:ind w:left="720" w:hanging="720"/>
      </w:pPr>
      <w:r w:rsidRPr="00FA179B">
        <w:t xml:space="preserve">Percival, D. B., &amp; Constantine, W. L. (2006). Exact simulation of Gaussian time series from nonparametric spectral estimates with application to bootstrapping. </w:t>
      </w:r>
      <w:r w:rsidRPr="00FA179B">
        <w:rPr>
          <w:i/>
          <w:iCs/>
        </w:rPr>
        <w:t xml:space="preserve">Statistics and </w:t>
      </w:r>
      <w:r w:rsidRPr="00FA179B">
        <w:rPr>
          <w:i/>
          <w:iCs/>
        </w:rPr>
        <w:lastRenderedPageBreak/>
        <w:t>Computing</w:t>
      </w:r>
      <w:r w:rsidRPr="00FA179B">
        <w:t>,</w:t>
      </w:r>
      <w:r w:rsidRPr="00FA179B">
        <w:rPr>
          <w:i/>
          <w:iCs/>
        </w:rPr>
        <w:t xml:space="preserve"> 16</w:t>
      </w:r>
      <w:r w:rsidRPr="00FA179B">
        <w:t>(1), 25-35.</w:t>
      </w:r>
    </w:p>
    <w:p w14:paraId="61506D57" w14:textId="77777777" w:rsidR="00055FBD" w:rsidRPr="00FA179B" w:rsidRDefault="00055FBD" w:rsidP="00055FBD">
      <w:pPr>
        <w:widowControl w:val="0"/>
        <w:autoSpaceDE w:val="0"/>
        <w:autoSpaceDN w:val="0"/>
        <w:adjustRightInd w:val="0"/>
        <w:spacing w:line="360" w:lineRule="auto"/>
        <w:ind w:left="720" w:hanging="720"/>
      </w:pPr>
      <w:r w:rsidRPr="00FA179B">
        <w:t>Pierce, D. W. (2001). Distinguishing coupled ocean–atmosphere interactions from background noise in the North Pacific. Progress in Oceanography, 49(1-4), 331-352.</w:t>
      </w:r>
    </w:p>
    <w:p w14:paraId="657F7AF2" w14:textId="77777777" w:rsidR="00055FBD" w:rsidRPr="00FA179B" w:rsidRDefault="00055FBD" w:rsidP="00055FBD">
      <w:pPr>
        <w:widowControl w:val="0"/>
        <w:autoSpaceDE w:val="0"/>
        <w:autoSpaceDN w:val="0"/>
        <w:adjustRightInd w:val="0"/>
        <w:spacing w:line="360" w:lineRule="auto"/>
        <w:ind w:left="720" w:hanging="720"/>
      </w:pPr>
      <w:r w:rsidRPr="00FA179B">
        <w:t xml:space="preserve">Pilcher, J. R., Baillie, M. G., Schmidt, B., &amp; Becker, B. (1984). A 7,272-year tree-ring chronology for western Europe. </w:t>
      </w:r>
      <w:r w:rsidRPr="00FA179B">
        <w:rPr>
          <w:i/>
          <w:iCs/>
        </w:rPr>
        <w:t>Nature</w:t>
      </w:r>
      <w:r w:rsidRPr="00FA179B">
        <w:t>,</w:t>
      </w:r>
      <w:r w:rsidRPr="00FA179B">
        <w:rPr>
          <w:i/>
          <w:iCs/>
        </w:rPr>
        <w:t xml:space="preserve"> 312</w:t>
      </w:r>
      <w:r w:rsidRPr="00FA179B">
        <w:t xml:space="preserve">(5990), 150-152. </w:t>
      </w:r>
    </w:p>
    <w:p w14:paraId="669C75AC"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Pourmozaffar</w:t>
      </w:r>
      <w:proofErr w:type="spellEnd"/>
      <w:r w:rsidRPr="00FA179B">
        <w:t xml:space="preserve">, S., </w:t>
      </w:r>
      <w:proofErr w:type="spellStart"/>
      <w:r w:rsidRPr="00FA179B">
        <w:t>Tamadoni</w:t>
      </w:r>
      <w:proofErr w:type="spellEnd"/>
      <w:r w:rsidRPr="00FA179B">
        <w:t xml:space="preserve"> </w:t>
      </w:r>
      <w:proofErr w:type="spellStart"/>
      <w:r w:rsidRPr="00FA179B">
        <w:t>Jahromi</w:t>
      </w:r>
      <w:proofErr w:type="spellEnd"/>
      <w:r w:rsidRPr="00FA179B">
        <w:t xml:space="preserve">, S., </w:t>
      </w:r>
      <w:proofErr w:type="spellStart"/>
      <w:r w:rsidRPr="00FA179B">
        <w:t>Rameshi</w:t>
      </w:r>
      <w:proofErr w:type="spellEnd"/>
      <w:r w:rsidRPr="00FA179B">
        <w:t xml:space="preserve">, H., Sadeghi, A., Bagheri, T., </w:t>
      </w:r>
      <w:proofErr w:type="spellStart"/>
      <w:r w:rsidRPr="00FA179B">
        <w:t>Behzadi</w:t>
      </w:r>
      <w:proofErr w:type="spellEnd"/>
      <w:r w:rsidRPr="00FA179B">
        <w:t xml:space="preserve">, S., </w:t>
      </w:r>
      <w:proofErr w:type="spellStart"/>
      <w:r w:rsidRPr="00FA179B">
        <w:t>Gozari</w:t>
      </w:r>
      <w:proofErr w:type="spellEnd"/>
      <w:r w:rsidRPr="00FA179B">
        <w:t xml:space="preserve">, M., Zahedi, M. R., &amp; </w:t>
      </w:r>
      <w:proofErr w:type="spellStart"/>
      <w:r w:rsidRPr="00FA179B">
        <w:t>Abrari</w:t>
      </w:r>
      <w:proofErr w:type="spellEnd"/>
      <w:r w:rsidRPr="00FA179B">
        <w:t xml:space="preserve"> </w:t>
      </w:r>
      <w:proofErr w:type="spellStart"/>
      <w:r w:rsidRPr="00FA179B">
        <w:t>Lazarjani</w:t>
      </w:r>
      <w:proofErr w:type="spellEnd"/>
      <w:r w:rsidRPr="00FA179B">
        <w:t xml:space="preserve">, S. (2020). The role of salinity in physiological responses of bivalves. </w:t>
      </w:r>
      <w:r w:rsidRPr="00FA179B">
        <w:rPr>
          <w:i/>
          <w:iCs/>
        </w:rPr>
        <w:t>Reviews in Aquaculture</w:t>
      </w:r>
      <w:r w:rsidRPr="00FA179B">
        <w:t>,</w:t>
      </w:r>
      <w:r w:rsidRPr="00FA179B">
        <w:rPr>
          <w:i/>
          <w:iCs/>
        </w:rPr>
        <w:t xml:space="preserve"> 12</w:t>
      </w:r>
      <w:r w:rsidRPr="00FA179B">
        <w:t>(3), 1548-1566.</w:t>
      </w:r>
    </w:p>
    <w:p w14:paraId="1B5B2692" w14:textId="77777777" w:rsidR="00055FBD" w:rsidRPr="00FA179B" w:rsidRDefault="00055FBD" w:rsidP="00055FBD">
      <w:pPr>
        <w:widowControl w:val="0"/>
        <w:autoSpaceDE w:val="0"/>
        <w:autoSpaceDN w:val="0"/>
        <w:adjustRightInd w:val="0"/>
        <w:spacing w:line="360" w:lineRule="auto"/>
        <w:ind w:left="720" w:hanging="720"/>
      </w:pPr>
      <w:r w:rsidRPr="00FA179B">
        <w:t>R Core Team (2020). R: A language and environment for statistical computing. R Foundation for Statistical Computing, Vienna, Austria. URL https://www.R-project.org/.</w:t>
      </w:r>
    </w:p>
    <w:p w14:paraId="12E375C6" w14:textId="77777777" w:rsidR="00055FBD" w:rsidRPr="00FA179B" w:rsidRDefault="00055FBD" w:rsidP="00055FBD">
      <w:pPr>
        <w:widowControl w:val="0"/>
        <w:autoSpaceDE w:val="0"/>
        <w:autoSpaceDN w:val="0"/>
        <w:adjustRightInd w:val="0"/>
        <w:spacing w:line="360" w:lineRule="auto"/>
        <w:ind w:left="720" w:hanging="720"/>
      </w:pPr>
      <w:r w:rsidRPr="00FA179B">
        <w:t xml:space="preserve">Ramsey, C. B. (1995). Radiocarbon calibration and analysis of stratigraphy: the </w:t>
      </w:r>
      <w:proofErr w:type="spellStart"/>
      <w:r w:rsidRPr="00FA179B">
        <w:t>OxCal</w:t>
      </w:r>
      <w:proofErr w:type="spellEnd"/>
      <w:r w:rsidRPr="00FA179B">
        <w:t xml:space="preserve"> program. </w:t>
      </w:r>
      <w:r w:rsidRPr="00FA179B">
        <w:rPr>
          <w:i/>
          <w:iCs/>
        </w:rPr>
        <w:t>Radiocarbon</w:t>
      </w:r>
      <w:r w:rsidRPr="00FA179B">
        <w:t>,</w:t>
      </w:r>
      <w:r w:rsidRPr="00FA179B">
        <w:rPr>
          <w:i/>
          <w:iCs/>
        </w:rPr>
        <w:t xml:space="preserve"> 37</w:t>
      </w:r>
      <w:r w:rsidRPr="00FA179B">
        <w:t xml:space="preserve">(2), 425-430. </w:t>
      </w:r>
    </w:p>
    <w:p w14:paraId="3B29F264" w14:textId="77777777" w:rsidR="00055FBD" w:rsidRPr="00FA179B" w:rsidRDefault="00055FBD" w:rsidP="00055FBD">
      <w:pPr>
        <w:widowControl w:val="0"/>
        <w:autoSpaceDE w:val="0"/>
        <w:autoSpaceDN w:val="0"/>
        <w:adjustRightInd w:val="0"/>
        <w:spacing w:line="360" w:lineRule="auto"/>
        <w:ind w:left="720" w:hanging="720"/>
      </w:pPr>
      <w:r w:rsidRPr="00FA179B">
        <w:t xml:space="preserve">Ramsey, C. B., van der </w:t>
      </w:r>
      <w:proofErr w:type="spellStart"/>
      <w:r w:rsidRPr="00FA179B">
        <w:t>Plicht</w:t>
      </w:r>
      <w:proofErr w:type="spellEnd"/>
      <w:r w:rsidRPr="00FA179B">
        <w:t xml:space="preserve">, J., &amp; </w:t>
      </w:r>
      <w:proofErr w:type="spellStart"/>
      <w:r w:rsidRPr="00FA179B">
        <w:t>Weninger</w:t>
      </w:r>
      <w:proofErr w:type="spellEnd"/>
      <w:r w:rsidRPr="00FA179B">
        <w:t xml:space="preserve">, B. (2001). ‘Wiggle </w:t>
      </w:r>
      <w:proofErr w:type="spellStart"/>
      <w:r w:rsidRPr="00FA179B">
        <w:t>matching’radiocarbon</w:t>
      </w:r>
      <w:proofErr w:type="spellEnd"/>
      <w:r w:rsidRPr="00FA179B">
        <w:t xml:space="preserve"> dates. </w:t>
      </w:r>
      <w:r w:rsidRPr="00FA179B">
        <w:rPr>
          <w:i/>
          <w:iCs/>
        </w:rPr>
        <w:t>Radiocarbon</w:t>
      </w:r>
      <w:r w:rsidRPr="00FA179B">
        <w:t>,</w:t>
      </w:r>
      <w:r w:rsidRPr="00FA179B">
        <w:rPr>
          <w:i/>
          <w:iCs/>
        </w:rPr>
        <w:t xml:space="preserve"> 43</w:t>
      </w:r>
      <w:r w:rsidRPr="00FA179B">
        <w:t xml:space="preserve">(2A), 381-389. </w:t>
      </w:r>
    </w:p>
    <w:p w14:paraId="5344A86A" w14:textId="77777777" w:rsidR="00055FBD" w:rsidRPr="00FA179B" w:rsidRDefault="00055FBD" w:rsidP="00055FBD">
      <w:pPr>
        <w:widowControl w:val="0"/>
        <w:autoSpaceDE w:val="0"/>
        <w:autoSpaceDN w:val="0"/>
        <w:adjustRightInd w:val="0"/>
        <w:spacing w:line="360" w:lineRule="auto"/>
        <w:ind w:left="720" w:hanging="720"/>
      </w:pPr>
      <w:r w:rsidRPr="00FA179B">
        <w:t xml:space="preserve">Rayner, N., Parker, D. E., Horton, E., </w:t>
      </w:r>
      <w:proofErr w:type="spellStart"/>
      <w:r w:rsidRPr="00FA179B">
        <w:t>Folland</w:t>
      </w:r>
      <w:proofErr w:type="spellEnd"/>
      <w:r w:rsidRPr="00FA179B">
        <w:t xml:space="preserve">, C. K., Alexander, L. V., Rowell, D., Kent, E., &amp; Kaplan, A. (2003). Global analyses of sea surface temperature, sea ice, and night marine air temperature since the late nineteenth century. </w:t>
      </w:r>
      <w:r w:rsidRPr="00FA179B">
        <w:rPr>
          <w:i/>
          <w:iCs/>
        </w:rPr>
        <w:t>Journal of Geophysical Research: Atmospheres</w:t>
      </w:r>
      <w:r w:rsidRPr="00FA179B">
        <w:t>,</w:t>
      </w:r>
      <w:r w:rsidRPr="00FA179B">
        <w:rPr>
          <w:i/>
          <w:iCs/>
        </w:rPr>
        <w:t xml:space="preserve"> 108</w:t>
      </w:r>
      <w:r w:rsidRPr="00FA179B">
        <w:t xml:space="preserve">(D14). </w:t>
      </w:r>
    </w:p>
    <w:p w14:paraId="0BFDCC4B" w14:textId="77777777" w:rsidR="00055FBD" w:rsidRPr="00FA179B" w:rsidRDefault="00055FBD" w:rsidP="00055FBD">
      <w:pPr>
        <w:widowControl w:val="0"/>
        <w:autoSpaceDE w:val="0"/>
        <w:autoSpaceDN w:val="0"/>
        <w:adjustRightInd w:val="0"/>
        <w:spacing w:line="360" w:lineRule="auto"/>
        <w:ind w:left="720" w:hanging="720"/>
      </w:pPr>
      <w:r w:rsidRPr="00FA179B">
        <w:t xml:space="preserve">Reynolds, D. J., Butler, P., Williams, S., </w:t>
      </w:r>
      <w:proofErr w:type="spellStart"/>
      <w:r w:rsidRPr="00FA179B">
        <w:t>Scourse</w:t>
      </w:r>
      <w:proofErr w:type="spellEnd"/>
      <w:r w:rsidRPr="00FA179B">
        <w:t xml:space="preserve">, J., Richardson, C., Wanamaker Jr, A., Austin, W., Cage, A., &amp; Sayer, M. (2013). A multiproxy reconstruction of Hebridean (NW Scotland) spring sea surface temperatures between AD 1805 and 2010. </w:t>
      </w:r>
      <w:proofErr w:type="spellStart"/>
      <w:r w:rsidRPr="00FA179B">
        <w:rPr>
          <w:i/>
          <w:iCs/>
        </w:rPr>
        <w:t>Palaeogeography</w:t>
      </w:r>
      <w:proofErr w:type="spellEnd"/>
      <w:r w:rsidRPr="00FA179B">
        <w:rPr>
          <w:i/>
          <w:iCs/>
        </w:rPr>
        <w:t xml:space="preserve">, Palaeoclimatology, </w:t>
      </w:r>
      <w:proofErr w:type="spellStart"/>
      <w:r w:rsidRPr="00FA179B">
        <w:rPr>
          <w:i/>
          <w:iCs/>
        </w:rPr>
        <w:t>Palaeoecology</w:t>
      </w:r>
      <w:proofErr w:type="spellEnd"/>
      <w:r w:rsidRPr="00FA179B">
        <w:t>,</w:t>
      </w:r>
      <w:r w:rsidRPr="00FA179B">
        <w:rPr>
          <w:i/>
          <w:iCs/>
        </w:rPr>
        <w:t xml:space="preserve"> 386</w:t>
      </w:r>
      <w:r w:rsidRPr="00FA179B">
        <w:t xml:space="preserve">, 275-285. </w:t>
      </w:r>
    </w:p>
    <w:p w14:paraId="22930E4C" w14:textId="77777777" w:rsidR="00055FBD" w:rsidRPr="00FA179B" w:rsidRDefault="00055FBD" w:rsidP="00055FBD">
      <w:pPr>
        <w:widowControl w:val="0"/>
        <w:autoSpaceDE w:val="0"/>
        <w:autoSpaceDN w:val="0"/>
        <w:adjustRightInd w:val="0"/>
        <w:spacing w:line="360" w:lineRule="auto"/>
        <w:ind w:left="720" w:hanging="720"/>
      </w:pPr>
      <w:bookmarkStart w:id="105" w:name="_Hlk117416685"/>
      <w:r w:rsidRPr="00FA179B">
        <w:t xml:space="preserve">Reynolds, D. J., Edge, D. C., &amp; Black, B. A. (2021). RingdateR: A statistical and graphical tool for crossdating. </w:t>
      </w:r>
      <w:proofErr w:type="spellStart"/>
      <w:r w:rsidRPr="00FA179B">
        <w:rPr>
          <w:i/>
          <w:iCs/>
        </w:rPr>
        <w:t>Dendrochronologia</w:t>
      </w:r>
      <w:proofErr w:type="spellEnd"/>
      <w:r w:rsidRPr="00FA179B">
        <w:t>,</w:t>
      </w:r>
      <w:r w:rsidRPr="00FA179B">
        <w:rPr>
          <w:i/>
          <w:iCs/>
        </w:rPr>
        <w:t xml:space="preserve"> 65</w:t>
      </w:r>
      <w:r w:rsidRPr="00FA179B">
        <w:t xml:space="preserve">, 125797. </w:t>
      </w:r>
    </w:p>
    <w:bookmarkEnd w:id="105"/>
    <w:p w14:paraId="7E984429" w14:textId="77777777" w:rsidR="00055FBD" w:rsidRPr="00FA179B" w:rsidRDefault="00055FBD" w:rsidP="00055FBD">
      <w:pPr>
        <w:widowControl w:val="0"/>
        <w:autoSpaceDE w:val="0"/>
        <w:autoSpaceDN w:val="0"/>
        <w:adjustRightInd w:val="0"/>
        <w:spacing w:line="360" w:lineRule="auto"/>
        <w:ind w:left="720" w:hanging="720"/>
      </w:pPr>
      <w:r w:rsidRPr="00FA179B">
        <w:t xml:space="preserve">Reynolds, D. J., </w:t>
      </w:r>
      <w:proofErr w:type="spellStart"/>
      <w:r w:rsidRPr="00FA179B">
        <w:t>Scourse</w:t>
      </w:r>
      <w:proofErr w:type="spellEnd"/>
      <w:r w:rsidRPr="00FA179B">
        <w:t xml:space="preserve">, J., Halloran, P., </w:t>
      </w:r>
      <w:proofErr w:type="spellStart"/>
      <w:r w:rsidRPr="00FA179B">
        <w:t>Nederbragt</w:t>
      </w:r>
      <w:proofErr w:type="spellEnd"/>
      <w:r w:rsidRPr="00FA179B">
        <w:t xml:space="preserve">, A., Wanamaker, A. D., Butler, P., Richardson, C., </w:t>
      </w:r>
      <w:proofErr w:type="spellStart"/>
      <w:r w:rsidRPr="00FA179B">
        <w:t>Heinemeier</w:t>
      </w:r>
      <w:proofErr w:type="spellEnd"/>
      <w:r w:rsidRPr="00FA179B">
        <w:t xml:space="preserve">, J., </w:t>
      </w:r>
      <w:proofErr w:type="spellStart"/>
      <w:r w:rsidRPr="00FA179B">
        <w:t>Eiriksson</w:t>
      </w:r>
      <w:proofErr w:type="spellEnd"/>
      <w:r w:rsidRPr="00FA179B">
        <w:t xml:space="preserve">, J., &amp; Knudsen, K. (2016). Annually resolved North Atlantic marine climate over the last millennium. </w:t>
      </w:r>
      <w:r w:rsidRPr="00FA179B">
        <w:rPr>
          <w:i/>
          <w:iCs/>
        </w:rPr>
        <w:t>Nature communications</w:t>
      </w:r>
      <w:r w:rsidRPr="00FA179B">
        <w:t>,</w:t>
      </w:r>
      <w:r w:rsidRPr="00FA179B">
        <w:rPr>
          <w:i/>
          <w:iCs/>
        </w:rPr>
        <w:t xml:space="preserve"> 7</w:t>
      </w:r>
      <w:r w:rsidRPr="00FA179B">
        <w:t>(1), 1-11.</w:t>
      </w:r>
    </w:p>
    <w:p w14:paraId="327BCED5" w14:textId="77777777" w:rsidR="00055FBD" w:rsidRPr="00FA179B" w:rsidRDefault="00055FBD" w:rsidP="00055FBD">
      <w:pPr>
        <w:widowControl w:val="0"/>
        <w:autoSpaceDE w:val="0"/>
        <w:autoSpaceDN w:val="0"/>
        <w:adjustRightInd w:val="0"/>
        <w:spacing w:line="360" w:lineRule="auto"/>
        <w:ind w:left="720" w:hanging="720"/>
      </w:pPr>
      <w:r w:rsidRPr="00FA179B">
        <w:t xml:space="preserve">Reynolds, D. J., Richardson, C., </w:t>
      </w:r>
      <w:proofErr w:type="spellStart"/>
      <w:r w:rsidRPr="00FA179B">
        <w:t>Scourse</w:t>
      </w:r>
      <w:proofErr w:type="spellEnd"/>
      <w:r w:rsidRPr="00FA179B">
        <w:t xml:space="preserve">, J., Butler, P., </w:t>
      </w:r>
      <w:proofErr w:type="spellStart"/>
      <w:r w:rsidRPr="00FA179B">
        <w:t>Hollyman</w:t>
      </w:r>
      <w:proofErr w:type="spellEnd"/>
      <w:r w:rsidRPr="00FA179B">
        <w:t xml:space="preserve">, P., Roman-Gonzalez, A., &amp; </w:t>
      </w:r>
      <w:r w:rsidRPr="00FA179B">
        <w:lastRenderedPageBreak/>
        <w:t xml:space="preserve">Hall, I. R. (2017). Reconstructing North Atlantic marine climate variability using an absolutely-dated </w:t>
      </w:r>
      <w:proofErr w:type="spellStart"/>
      <w:r w:rsidRPr="00FA179B">
        <w:t>sclerochronological</w:t>
      </w:r>
      <w:proofErr w:type="spellEnd"/>
      <w:r w:rsidRPr="00FA179B">
        <w:t xml:space="preserve"> network. </w:t>
      </w:r>
      <w:proofErr w:type="spellStart"/>
      <w:r w:rsidRPr="00FA179B">
        <w:t>Palaeogeography</w:t>
      </w:r>
      <w:proofErr w:type="spellEnd"/>
      <w:r w:rsidRPr="00FA179B">
        <w:t xml:space="preserve">, Palaeoclimatology, </w:t>
      </w:r>
      <w:proofErr w:type="spellStart"/>
      <w:r w:rsidRPr="00FA179B">
        <w:t>Palaeoecology</w:t>
      </w:r>
      <w:proofErr w:type="spellEnd"/>
      <w:r w:rsidRPr="00FA179B">
        <w:t>, 465, 333-34.</w:t>
      </w:r>
    </w:p>
    <w:p w14:paraId="52BA979F"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Roesch</w:t>
      </w:r>
      <w:proofErr w:type="spellEnd"/>
      <w:r w:rsidRPr="00FA179B">
        <w:t xml:space="preserve">, A. and </w:t>
      </w:r>
      <w:proofErr w:type="spellStart"/>
      <w:r w:rsidRPr="00FA179B">
        <w:t>Schmidbauer</w:t>
      </w:r>
      <w:proofErr w:type="spellEnd"/>
      <w:r w:rsidRPr="00FA179B">
        <w:t xml:space="preserve">, H. (2018). </w:t>
      </w:r>
      <w:proofErr w:type="spellStart"/>
      <w:r w:rsidRPr="00FA179B">
        <w:t>WaveletComp</w:t>
      </w:r>
      <w:proofErr w:type="spellEnd"/>
      <w:r w:rsidRPr="00FA179B">
        <w:t>: Computational Wavelet Analysis. R package version 1.1. https://CRAN.R-project.org/package=WaveletComp.</w:t>
      </w:r>
    </w:p>
    <w:p w14:paraId="5B578B39" w14:textId="77777777" w:rsidR="00055FBD" w:rsidRPr="00FA179B" w:rsidRDefault="00055FBD" w:rsidP="00055FBD">
      <w:pPr>
        <w:widowControl w:val="0"/>
        <w:autoSpaceDE w:val="0"/>
        <w:autoSpaceDN w:val="0"/>
        <w:adjustRightInd w:val="0"/>
        <w:spacing w:line="360" w:lineRule="auto"/>
        <w:ind w:left="720" w:hanging="720"/>
      </w:pPr>
      <w:r w:rsidRPr="00FA179B">
        <w:t xml:space="preserve">Schneider, N., &amp; </w:t>
      </w:r>
      <w:proofErr w:type="spellStart"/>
      <w:r w:rsidRPr="00FA179B">
        <w:t>Cornuelle</w:t>
      </w:r>
      <w:proofErr w:type="spellEnd"/>
      <w:r w:rsidRPr="00FA179B">
        <w:t xml:space="preserve">, B. D. (2005). The forcing of the Pacific decadal oscillation. </w:t>
      </w:r>
      <w:r w:rsidRPr="00FA179B">
        <w:rPr>
          <w:i/>
          <w:iCs/>
        </w:rPr>
        <w:t>Journal of Climate</w:t>
      </w:r>
      <w:r w:rsidRPr="00FA179B">
        <w:t>,</w:t>
      </w:r>
      <w:r w:rsidRPr="00FA179B">
        <w:rPr>
          <w:i/>
          <w:iCs/>
        </w:rPr>
        <w:t xml:space="preserve"> 18</w:t>
      </w:r>
      <w:r w:rsidRPr="00FA179B">
        <w:t xml:space="preserve">(21), 4355-4373. </w:t>
      </w:r>
    </w:p>
    <w:p w14:paraId="4884E917" w14:textId="77777777" w:rsidR="00055FBD" w:rsidRPr="00FA179B" w:rsidRDefault="00055FBD" w:rsidP="00055FBD">
      <w:pPr>
        <w:widowControl w:val="0"/>
        <w:autoSpaceDE w:val="0"/>
        <w:autoSpaceDN w:val="0"/>
        <w:adjustRightInd w:val="0"/>
        <w:spacing w:line="360" w:lineRule="auto"/>
        <w:ind w:left="720" w:hanging="720"/>
      </w:pPr>
      <w:r w:rsidRPr="00FA179B">
        <w:t xml:space="preserve">Schulman, E. (1954). Longevity under adversity in conifers. </w:t>
      </w:r>
      <w:r w:rsidRPr="00FA179B">
        <w:rPr>
          <w:i/>
          <w:iCs/>
        </w:rPr>
        <w:t>Science</w:t>
      </w:r>
      <w:r w:rsidRPr="00FA179B">
        <w:t>,</w:t>
      </w:r>
      <w:r w:rsidRPr="00FA179B">
        <w:rPr>
          <w:i/>
          <w:iCs/>
        </w:rPr>
        <w:t xml:space="preserve"> 119</w:t>
      </w:r>
      <w:r w:rsidRPr="00FA179B">
        <w:t xml:space="preserve">(3091), 396-399. </w:t>
      </w:r>
    </w:p>
    <w:p w14:paraId="2DEEF9F6" w14:textId="77777777" w:rsidR="00055FBD" w:rsidRPr="00FA179B" w:rsidRDefault="00055FBD" w:rsidP="00055FBD">
      <w:pPr>
        <w:widowControl w:val="0"/>
        <w:autoSpaceDE w:val="0"/>
        <w:autoSpaceDN w:val="0"/>
        <w:adjustRightInd w:val="0"/>
        <w:spacing w:line="360" w:lineRule="auto"/>
        <w:ind w:left="720" w:hanging="720"/>
      </w:pPr>
      <w:r w:rsidRPr="00FA179B">
        <w:t>Schulman, E. (1956). Dendroclimatic changes in semiarid America. University of Arizona Press.</w:t>
      </w:r>
    </w:p>
    <w:p w14:paraId="43F82DB4"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Scourse</w:t>
      </w:r>
      <w:proofErr w:type="spellEnd"/>
      <w:r w:rsidRPr="00FA179B">
        <w:t xml:space="preserve">, J., Richardson, C., Forsythe, G., Harris, I., </w:t>
      </w:r>
      <w:proofErr w:type="spellStart"/>
      <w:r w:rsidRPr="00FA179B">
        <w:t>Heinemeier</w:t>
      </w:r>
      <w:proofErr w:type="spellEnd"/>
      <w:r w:rsidRPr="00FA179B">
        <w:t xml:space="preserve">, J., Fraser, N., </w:t>
      </w:r>
      <w:proofErr w:type="spellStart"/>
      <w:r w:rsidRPr="00FA179B">
        <w:t>Briffa</w:t>
      </w:r>
      <w:proofErr w:type="spellEnd"/>
      <w:r w:rsidRPr="00FA179B">
        <w:t xml:space="preserve">, K., &amp; Jones, P. (2006). First cross-matched floating chronology from the marine fossil record: data from growth lines of the long-lived bivalve </w:t>
      </w:r>
      <w:proofErr w:type="spellStart"/>
      <w:r w:rsidRPr="00FA179B">
        <w:t>mollusc</w:t>
      </w:r>
      <w:proofErr w:type="spellEnd"/>
      <w:r w:rsidRPr="00FA179B">
        <w:t xml:space="preserve"> Arctica </w:t>
      </w:r>
      <w:proofErr w:type="spellStart"/>
      <w:r w:rsidRPr="00FA179B">
        <w:t>islandica</w:t>
      </w:r>
      <w:proofErr w:type="spellEnd"/>
      <w:r w:rsidRPr="00FA179B">
        <w:t xml:space="preserve">. </w:t>
      </w:r>
      <w:r w:rsidRPr="00FA179B">
        <w:rPr>
          <w:i/>
          <w:iCs/>
        </w:rPr>
        <w:t>The Holocene</w:t>
      </w:r>
      <w:r w:rsidRPr="00FA179B">
        <w:t>,</w:t>
      </w:r>
      <w:r w:rsidRPr="00FA179B">
        <w:rPr>
          <w:i/>
          <w:iCs/>
        </w:rPr>
        <w:t xml:space="preserve"> 16</w:t>
      </w:r>
      <w:r w:rsidRPr="00FA179B">
        <w:t xml:space="preserve">(7), 967-974. </w:t>
      </w:r>
    </w:p>
    <w:p w14:paraId="22FE3C57" w14:textId="77777777" w:rsidR="00055FBD" w:rsidRPr="00FA179B" w:rsidRDefault="00055FBD" w:rsidP="00055FBD">
      <w:pPr>
        <w:widowControl w:val="0"/>
        <w:autoSpaceDE w:val="0"/>
        <w:autoSpaceDN w:val="0"/>
        <w:adjustRightInd w:val="0"/>
        <w:spacing w:line="360" w:lineRule="auto"/>
        <w:ind w:left="720" w:hanging="720"/>
      </w:pPr>
      <w:r w:rsidRPr="00FA179B">
        <w:t xml:space="preserve">Shen, C., Wang, W. C., Gong, W., &amp; Hao, Z. (2006). A Pacific Decadal Oscillation record since 1470 AD reconstructed from proxy data of summer rainfall over eastern China. </w:t>
      </w:r>
      <w:r w:rsidRPr="00FA179B">
        <w:rPr>
          <w:i/>
          <w:iCs/>
        </w:rPr>
        <w:t>Geophysical Research Letters</w:t>
      </w:r>
      <w:r w:rsidRPr="00FA179B">
        <w:t>,</w:t>
      </w:r>
      <w:r w:rsidRPr="00FA179B">
        <w:rPr>
          <w:i/>
          <w:iCs/>
        </w:rPr>
        <w:t xml:space="preserve"> 33</w:t>
      </w:r>
      <w:r w:rsidRPr="00FA179B">
        <w:t>(3).</w:t>
      </w:r>
    </w:p>
    <w:p w14:paraId="0E5DA94E" w14:textId="77777777" w:rsidR="00055FBD" w:rsidRPr="00FA179B" w:rsidRDefault="00055FBD" w:rsidP="00055FBD">
      <w:pPr>
        <w:widowControl w:val="0"/>
        <w:autoSpaceDE w:val="0"/>
        <w:autoSpaceDN w:val="0"/>
        <w:adjustRightInd w:val="0"/>
        <w:spacing w:line="360" w:lineRule="auto"/>
        <w:ind w:left="720" w:hanging="720"/>
      </w:pPr>
      <w:r w:rsidRPr="00FA179B">
        <w:t xml:space="preserve">Smith, D. M., Cusack, S., Colman, A. W., </w:t>
      </w:r>
      <w:proofErr w:type="spellStart"/>
      <w:r w:rsidRPr="00FA179B">
        <w:t>Folland</w:t>
      </w:r>
      <w:proofErr w:type="spellEnd"/>
      <w:r w:rsidRPr="00FA179B">
        <w:t>, C. K., Harris, G. R., &amp; Murphy, J. M. (2007). Improved surface temperature prediction for the coming decade from a global climate model. Science, 317(5839), 796-799.</w:t>
      </w:r>
    </w:p>
    <w:p w14:paraId="3A34C4B1"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Soudant</w:t>
      </w:r>
      <w:proofErr w:type="spellEnd"/>
      <w:r w:rsidRPr="00FA179B">
        <w:t xml:space="preserve">, P., Marty, Y., </w:t>
      </w:r>
      <w:proofErr w:type="spellStart"/>
      <w:r w:rsidRPr="00FA179B">
        <w:t>Moal</w:t>
      </w:r>
      <w:proofErr w:type="spellEnd"/>
      <w:r w:rsidRPr="00FA179B">
        <w:t xml:space="preserve">, J., Robert, R., </w:t>
      </w:r>
      <w:proofErr w:type="spellStart"/>
      <w:r w:rsidRPr="00FA179B">
        <w:t>Quéré</w:t>
      </w:r>
      <w:proofErr w:type="spellEnd"/>
      <w:r w:rsidRPr="00FA179B">
        <w:t xml:space="preserve">, C., Le Coz, J. R., &amp; </w:t>
      </w:r>
      <w:proofErr w:type="spellStart"/>
      <w:r w:rsidRPr="00FA179B">
        <w:t>Samain</w:t>
      </w:r>
      <w:proofErr w:type="spellEnd"/>
      <w:r w:rsidRPr="00FA179B">
        <w:t xml:space="preserve">, J. F. (1996). Effect of food fatty acid and sterol quality on Pecten maximus gonad composition and reproduction process. </w:t>
      </w:r>
      <w:r w:rsidRPr="00FA179B">
        <w:rPr>
          <w:i/>
          <w:iCs/>
        </w:rPr>
        <w:t>Aquaculture</w:t>
      </w:r>
      <w:r w:rsidRPr="00FA179B">
        <w:t>,</w:t>
      </w:r>
      <w:r w:rsidRPr="00FA179B">
        <w:rPr>
          <w:i/>
          <w:iCs/>
        </w:rPr>
        <w:t xml:space="preserve"> 143</w:t>
      </w:r>
      <w:r w:rsidRPr="00FA179B">
        <w:t xml:space="preserve">(3-4), 361-378. </w:t>
      </w:r>
    </w:p>
    <w:p w14:paraId="156A8C5A"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Stahle</w:t>
      </w:r>
      <w:proofErr w:type="spellEnd"/>
      <w:r w:rsidRPr="00FA179B">
        <w:t xml:space="preserve">, D., Griffin, R., Meko, D., </w:t>
      </w:r>
      <w:proofErr w:type="spellStart"/>
      <w:r w:rsidRPr="00FA179B">
        <w:t>Therrell</w:t>
      </w:r>
      <w:proofErr w:type="spellEnd"/>
      <w:r w:rsidRPr="00FA179B">
        <w:t xml:space="preserve">, M., Edmondson, J., </w:t>
      </w:r>
      <w:proofErr w:type="spellStart"/>
      <w:r w:rsidRPr="00FA179B">
        <w:t>Cleaveland</w:t>
      </w:r>
      <w:proofErr w:type="spellEnd"/>
      <w:r w:rsidRPr="00FA179B">
        <w:t xml:space="preserve">, M., </w:t>
      </w:r>
      <w:proofErr w:type="spellStart"/>
      <w:r w:rsidRPr="00FA179B">
        <w:t>Stahle</w:t>
      </w:r>
      <w:proofErr w:type="spellEnd"/>
      <w:r w:rsidRPr="00FA179B">
        <w:t xml:space="preserve">, L., Burnette, D., </w:t>
      </w:r>
      <w:proofErr w:type="spellStart"/>
      <w:r w:rsidRPr="00FA179B">
        <w:t>Abatzoglou</w:t>
      </w:r>
      <w:proofErr w:type="spellEnd"/>
      <w:r w:rsidRPr="00FA179B">
        <w:t xml:space="preserve">, J., &amp; Redmond, K. (2013). The ancient blue oak woodlands of California: Longevity and hydroclimatic history. </w:t>
      </w:r>
      <w:r w:rsidRPr="00FA179B">
        <w:rPr>
          <w:i/>
          <w:iCs/>
        </w:rPr>
        <w:t>Earth Interactions</w:t>
      </w:r>
      <w:r w:rsidRPr="00FA179B">
        <w:t>,</w:t>
      </w:r>
      <w:r w:rsidRPr="00FA179B">
        <w:rPr>
          <w:i/>
          <w:iCs/>
        </w:rPr>
        <w:t xml:space="preserve"> 17</w:t>
      </w:r>
      <w:r w:rsidRPr="00FA179B">
        <w:t>(12), 1-23.</w:t>
      </w:r>
    </w:p>
    <w:p w14:paraId="33970833" w14:textId="77777777" w:rsidR="00055FBD" w:rsidRPr="00FA179B" w:rsidRDefault="00055FBD" w:rsidP="00055FBD">
      <w:pPr>
        <w:widowControl w:val="0"/>
        <w:autoSpaceDE w:val="0"/>
        <w:autoSpaceDN w:val="0"/>
        <w:adjustRightInd w:val="0"/>
        <w:spacing w:line="360" w:lineRule="auto"/>
        <w:ind w:left="720" w:hanging="720"/>
      </w:pPr>
      <w:bookmarkStart w:id="106" w:name="_Hlk65483592"/>
      <w:r w:rsidRPr="00FA179B">
        <w:t>Stokes, M. A., &amp; Smiley, T. L. (1968). Introduction to tree-ring dating. University of Chicago.</w:t>
      </w:r>
    </w:p>
    <w:bookmarkEnd w:id="106"/>
    <w:p w14:paraId="44226C83"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Strackee</w:t>
      </w:r>
      <w:proofErr w:type="spellEnd"/>
      <w:r w:rsidRPr="00FA179B">
        <w:t xml:space="preserve">, J., &amp; </w:t>
      </w:r>
      <w:proofErr w:type="spellStart"/>
      <w:r w:rsidRPr="00FA179B">
        <w:t>Jansma</w:t>
      </w:r>
      <w:proofErr w:type="spellEnd"/>
      <w:r w:rsidRPr="00FA179B">
        <w:t xml:space="preserve">, E. (1992). The statistical properties of mean sensitivity–a reappraisal. </w:t>
      </w:r>
      <w:proofErr w:type="spellStart"/>
      <w:r w:rsidRPr="00FA179B">
        <w:rPr>
          <w:i/>
          <w:iCs/>
        </w:rPr>
        <w:t>Dendrochronologia</w:t>
      </w:r>
      <w:proofErr w:type="spellEnd"/>
      <w:r w:rsidRPr="00FA179B">
        <w:t>,</w:t>
      </w:r>
      <w:r w:rsidRPr="00FA179B">
        <w:rPr>
          <w:i/>
          <w:iCs/>
        </w:rPr>
        <w:t xml:space="preserve"> 10</w:t>
      </w:r>
      <w:r w:rsidRPr="00FA179B">
        <w:t xml:space="preserve">, 121-135. </w:t>
      </w:r>
    </w:p>
    <w:p w14:paraId="77A9AB36" w14:textId="77777777" w:rsidR="00055FBD" w:rsidRPr="00FA179B" w:rsidRDefault="00055FBD" w:rsidP="00055FBD">
      <w:pPr>
        <w:widowControl w:val="0"/>
        <w:autoSpaceDE w:val="0"/>
        <w:autoSpaceDN w:val="0"/>
        <w:adjustRightInd w:val="0"/>
        <w:spacing w:line="360" w:lineRule="auto"/>
        <w:ind w:left="720" w:hanging="720"/>
      </w:pPr>
      <w:bookmarkStart w:id="107" w:name="_Hlk117416266"/>
      <w:r w:rsidRPr="00FA179B">
        <w:t xml:space="preserve">Strom, A., Francis, R. C., Mantua, N. J., Miles, E. L., &amp; Peterson, D. L. (2004). North Pacific </w:t>
      </w:r>
      <w:r w:rsidRPr="00FA179B">
        <w:lastRenderedPageBreak/>
        <w:t xml:space="preserve">climate recorded in growth rings of geoduck clams: a new tool for paleoenvironmental reconstruction. </w:t>
      </w:r>
      <w:r w:rsidRPr="00FA179B">
        <w:rPr>
          <w:i/>
          <w:iCs/>
        </w:rPr>
        <w:t>Geophysical Research Letters</w:t>
      </w:r>
      <w:r w:rsidRPr="00FA179B">
        <w:t>,</w:t>
      </w:r>
      <w:r w:rsidRPr="00FA179B">
        <w:rPr>
          <w:i/>
          <w:iCs/>
        </w:rPr>
        <w:t xml:space="preserve"> 31</w:t>
      </w:r>
      <w:r w:rsidRPr="00FA179B">
        <w:t xml:space="preserve">(6). </w:t>
      </w:r>
    </w:p>
    <w:p w14:paraId="431A3DB7" w14:textId="77777777" w:rsidR="00055FBD" w:rsidRPr="00FA179B" w:rsidRDefault="00055FBD" w:rsidP="00055FBD">
      <w:pPr>
        <w:widowControl w:val="0"/>
        <w:autoSpaceDE w:val="0"/>
        <w:autoSpaceDN w:val="0"/>
        <w:adjustRightInd w:val="0"/>
        <w:spacing w:line="360" w:lineRule="auto"/>
        <w:ind w:left="720" w:hanging="720"/>
      </w:pPr>
      <w:bookmarkStart w:id="108" w:name="_Hlk118026554"/>
      <w:bookmarkEnd w:id="107"/>
      <w:r w:rsidRPr="00FA179B">
        <w:t xml:space="preserve">Strom, A., Francis, R. C., Mantua, N. J., Miles, E. L., &amp; Peterson, D. L. (2005). Preserving low-frequency climate signals in growth records of geoduck clams (Panopea </w:t>
      </w:r>
      <w:proofErr w:type="spellStart"/>
      <w:r w:rsidRPr="00FA179B">
        <w:t>abrupta</w:t>
      </w:r>
      <w:proofErr w:type="spellEnd"/>
      <w:r w:rsidRPr="00FA179B">
        <w:t xml:space="preserve">). </w:t>
      </w:r>
      <w:bookmarkStart w:id="109" w:name="_Hlk118026580"/>
      <w:bookmarkEnd w:id="108"/>
      <w:proofErr w:type="spellStart"/>
      <w:r w:rsidRPr="00FA179B">
        <w:rPr>
          <w:i/>
          <w:iCs/>
        </w:rPr>
        <w:t>Palaeogeography</w:t>
      </w:r>
      <w:proofErr w:type="spellEnd"/>
      <w:r w:rsidRPr="00FA179B">
        <w:rPr>
          <w:i/>
          <w:iCs/>
        </w:rPr>
        <w:t xml:space="preserve">, Palaeoclimatology, </w:t>
      </w:r>
      <w:proofErr w:type="spellStart"/>
      <w:r w:rsidRPr="00FA179B">
        <w:rPr>
          <w:i/>
          <w:iCs/>
        </w:rPr>
        <w:t>Palaeoecology</w:t>
      </w:r>
      <w:proofErr w:type="spellEnd"/>
      <w:r w:rsidRPr="00FA179B">
        <w:t>,</w:t>
      </w:r>
      <w:r w:rsidRPr="00FA179B">
        <w:rPr>
          <w:i/>
          <w:iCs/>
        </w:rPr>
        <w:t xml:space="preserve"> 228</w:t>
      </w:r>
      <w:r w:rsidRPr="00FA179B">
        <w:t xml:space="preserve">(1-2), 167-178. </w:t>
      </w:r>
      <w:bookmarkEnd w:id="109"/>
    </w:p>
    <w:p w14:paraId="60BE5C23" w14:textId="77777777" w:rsidR="00055FBD" w:rsidRPr="00FA179B" w:rsidRDefault="00055FBD" w:rsidP="00055FBD">
      <w:pPr>
        <w:widowControl w:val="0"/>
        <w:autoSpaceDE w:val="0"/>
        <w:autoSpaceDN w:val="0"/>
        <w:adjustRightInd w:val="0"/>
        <w:spacing w:line="360" w:lineRule="auto"/>
        <w:ind w:left="720" w:hanging="720"/>
      </w:pPr>
      <w:r w:rsidRPr="00FA179B">
        <w:t>Team, R. C. (2013). R: A language and environment for statistical computing.</w:t>
      </w:r>
    </w:p>
    <w:p w14:paraId="01E18F93" w14:textId="77777777" w:rsidR="00055FBD" w:rsidRPr="00FA179B" w:rsidRDefault="00055FBD" w:rsidP="00055FBD">
      <w:pPr>
        <w:widowControl w:val="0"/>
        <w:autoSpaceDE w:val="0"/>
        <w:autoSpaceDN w:val="0"/>
        <w:adjustRightInd w:val="0"/>
        <w:spacing w:line="360" w:lineRule="auto"/>
        <w:ind w:left="720" w:hanging="720"/>
      </w:pPr>
      <w:r w:rsidRPr="00FA179B">
        <w:t xml:space="preserve">Thompson, D. M., Cole, J. E., Shen, G. T., Tudhope, A. W., &amp; </w:t>
      </w:r>
      <w:proofErr w:type="spellStart"/>
      <w:r w:rsidRPr="00FA179B">
        <w:t>Meehl</w:t>
      </w:r>
      <w:proofErr w:type="spellEnd"/>
      <w:r w:rsidRPr="00FA179B">
        <w:t>, G. A. (2015). Early twentieth-century warming linked to tropical Pacific wind strength. Nature Geoscience, 8(2), 117-121.</w:t>
      </w:r>
    </w:p>
    <w:p w14:paraId="454D9A3F" w14:textId="77777777" w:rsidR="00055FBD" w:rsidRPr="00FA179B" w:rsidRDefault="00055FBD" w:rsidP="00055FBD">
      <w:pPr>
        <w:widowControl w:val="0"/>
        <w:autoSpaceDE w:val="0"/>
        <w:autoSpaceDN w:val="0"/>
        <w:adjustRightInd w:val="0"/>
        <w:spacing w:line="360" w:lineRule="auto"/>
        <w:ind w:left="720" w:hanging="720"/>
      </w:pPr>
      <w:proofErr w:type="spellStart"/>
      <w:r w:rsidRPr="00FA179B">
        <w:t>Torrence</w:t>
      </w:r>
      <w:proofErr w:type="spellEnd"/>
      <w:r w:rsidRPr="00FA179B">
        <w:t xml:space="preserve">, C., &amp; Compo, G. P. (1998). A practical guide to wavelet analysis. </w:t>
      </w:r>
      <w:r w:rsidRPr="00FA179B">
        <w:rPr>
          <w:i/>
          <w:iCs/>
        </w:rPr>
        <w:t>Bulletin of the American Meteorological Society</w:t>
      </w:r>
      <w:r w:rsidRPr="00FA179B">
        <w:t>,</w:t>
      </w:r>
      <w:r w:rsidRPr="00FA179B">
        <w:rPr>
          <w:i/>
          <w:iCs/>
        </w:rPr>
        <w:t xml:space="preserve"> 79</w:t>
      </w:r>
      <w:r w:rsidRPr="00FA179B">
        <w:t xml:space="preserve">(1), 61-78. </w:t>
      </w:r>
    </w:p>
    <w:p w14:paraId="4D23444C" w14:textId="77777777" w:rsidR="00055FBD" w:rsidRPr="00FA179B" w:rsidRDefault="00055FBD" w:rsidP="00055FBD">
      <w:pPr>
        <w:widowControl w:val="0"/>
        <w:autoSpaceDE w:val="0"/>
        <w:autoSpaceDN w:val="0"/>
        <w:adjustRightInd w:val="0"/>
        <w:spacing w:line="360" w:lineRule="auto"/>
        <w:ind w:left="720" w:hanging="720"/>
      </w:pPr>
      <w:r w:rsidRPr="00FA179B">
        <w:t xml:space="preserve">Trenberth, K. E. (1990). Recent observed interdecadal climate changes in the Northern Hemisphere. </w:t>
      </w:r>
      <w:r w:rsidRPr="00FA179B">
        <w:rPr>
          <w:i/>
          <w:iCs/>
        </w:rPr>
        <w:t>Bulletin of the American Meteorological Society</w:t>
      </w:r>
      <w:r w:rsidRPr="00FA179B">
        <w:t>,</w:t>
      </w:r>
      <w:r w:rsidRPr="00FA179B">
        <w:rPr>
          <w:i/>
          <w:iCs/>
        </w:rPr>
        <w:t xml:space="preserve"> 71</w:t>
      </w:r>
      <w:r w:rsidRPr="00FA179B">
        <w:t xml:space="preserve">(7), 988-993. </w:t>
      </w:r>
    </w:p>
    <w:p w14:paraId="5CFFE72F" w14:textId="77777777" w:rsidR="00055FBD" w:rsidRPr="00FA179B" w:rsidRDefault="00055FBD" w:rsidP="00055FBD">
      <w:pPr>
        <w:widowControl w:val="0"/>
        <w:autoSpaceDE w:val="0"/>
        <w:autoSpaceDN w:val="0"/>
        <w:adjustRightInd w:val="0"/>
        <w:spacing w:line="360" w:lineRule="auto"/>
        <w:ind w:left="720" w:hanging="720"/>
      </w:pPr>
      <w:r w:rsidRPr="00FA179B">
        <w:t xml:space="preserve">Trenberth, K. E., &amp; </w:t>
      </w:r>
      <w:proofErr w:type="spellStart"/>
      <w:r w:rsidRPr="00FA179B">
        <w:t>Stepaniak</w:t>
      </w:r>
      <w:proofErr w:type="spellEnd"/>
      <w:r w:rsidRPr="00FA179B">
        <w:t xml:space="preserve">, D. P. (2001). Indices of </w:t>
      </w:r>
      <w:proofErr w:type="spellStart"/>
      <w:r w:rsidRPr="00FA179B">
        <w:t>el</w:t>
      </w:r>
      <w:proofErr w:type="spellEnd"/>
      <w:r w:rsidRPr="00FA179B">
        <w:t xml:space="preserve"> Niño evolution. </w:t>
      </w:r>
      <w:r w:rsidRPr="00FA179B">
        <w:rPr>
          <w:i/>
          <w:iCs/>
        </w:rPr>
        <w:t>Journal of Climate</w:t>
      </w:r>
      <w:r w:rsidRPr="00FA179B">
        <w:t>,</w:t>
      </w:r>
      <w:r w:rsidRPr="00FA179B">
        <w:rPr>
          <w:i/>
          <w:iCs/>
        </w:rPr>
        <w:t xml:space="preserve"> 14</w:t>
      </w:r>
      <w:r w:rsidRPr="00FA179B">
        <w:t xml:space="preserve">(8), 1697-1701. </w:t>
      </w:r>
    </w:p>
    <w:p w14:paraId="6054CC2A" w14:textId="77777777" w:rsidR="00055FBD" w:rsidRPr="00FA179B" w:rsidRDefault="00055FBD" w:rsidP="00055FBD">
      <w:pPr>
        <w:widowControl w:val="0"/>
        <w:autoSpaceDE w:val="0"/>
        <w:autoSpaceDN w:val="0"/>
        <w:adjustRightInd w:val="0"/>
        <w:spacing w:line="360" w:lineRule="auto"/>
        <w:ind w:left="720" w:hanging="720"/>
      </w:pPr>
      <w:r w:rsidRPr="00FA179B">
        <w:t xml:space="preserve">Wagner, S., &amp; </w:t>
      </w:r>
      <w:proofErr w:type="spellStart"/>
      <w:r w:rsidRPr="00FA179B">
        <w:t>Zorita</w:t>
      </w:r>
      <w:proofErr w:type="spellEnd"/>
      <w:r w:rsidRPr="00FA179B">
        <w:t xml:space="preserve">, E. (2005). The influence of volcanic, solar and CO 2 forcing on the temperatures in the Dalton Minimum (1790–1830): a model study. </w:t>
      </w:r>
      <w:r w:rsidRPr="00FA179B">
        <w:rPr>
          <w:i/>
          <w:iCs/>
        </w:rPr>
        <w:t>Climate Dynamics</w:t>
      </w:r>
      <w:r w:rsidRPr="00FA179B">
        <w:t>,</w:t>
      </w:r>
      <w:r w:rsidRPr="00FA179B">
        <w:rPr>
          <w:i/>
          <w:iCs/>
        </w:rPr>
        <w:t xml:space="preserve"> 25</w:t>
      </w:r>
      <w:r w:rsidRPr="00FA179B">
        <w:t xml:space="preserve">(2), 205-218. </w:t>
      </w:r>
    </w:p>
    <w:p w14:paraId="30295C26" w14:textId="77777777" w:rsidR="00055FBD" w:rsidRPr="00FA179B" w:rsidRDefault="00055FBD" w:rsidP="00055FBD">
      <w:pPr>
        <w:widowControl w:val="0"/>
        <w:autoSpaceDE w:val="0"/>
        <w:autoSpaceDN w:val="0"/>
        <w:adjustRightInd w:val="0"/>
        <w:spacing w:line="360" w:lineRule="auto"/>
        <w:ind w:left="720" w:hanging="720"/>
      </w:pPr>
      <w:r w:rsidRPr="00FA179B">
        <w:t xml:space="preserve">Wanamaker, A. D., Butler, P. G., </w:t>
      </w:r>
      <w:proofErr w:type="spellStart"/>
      <w:r w:rsidRPr="00FA179B">
        <w:t>Scourse</w:t>
      </w:r>
      <w:proofErr w:type="spellEnd"/>
      <w:r w:rsidRPr="00FA179B">
        <w:t xml:space="preserve">, J. D., </w:t>
      </w:r>
      <w:proofErr w:type="spellStart"/>
      <w:r w:rsidRPr="00FA179B">
        <w:t>Heinemeier</w:t>
      </w:r>
      <w:proofErr w:type="spellEnd"/>
      <w:r w:rsidRPr="00FA179B">
        <w:t xml:space="preserve">, J., </w:t>
      </w:r>
      <w:proofErr w:type="spellStart"/>
      <w:r w:rsidRPr="00FA179B">
        <w:t>Eiríksson</w:t>
      </w:r>
      <w:proofErr w:type="spellEnd"/>
      <w:r w:rsidRPr="00FA179B">
        <w:t xml:space="preserve">, J., Knudsen, K. L., &amp; Richardson, C. A. (2012). Surface changes in the North Atlantic meridional overturning circulation during the last millennium. </w:t>
      </w:r>
      <w:r w:rsidRPr="00FA179B">
        <w:rPr>
          <w:i/>
          <w:iCs/>
        </w:rPr>
        <w:t>Nature communications</w:t>
      </w:r>
      <w:r w:rsidRPr="00FA179B">
        <w:t>,</w:t>
      </w:r>
      <w:r w:rsidRPr="00FA179B">
        <w:rPr>
          <w:i/>
          <w:iCs/>
        </w:rPr>
        <w:t xml:space="preserve"> 3</w:t>
      </w:r>
      <w:r w:rsidRPr="00FA179B">
        <w:t xml:space="preserve">(1), 1-7. </w:t>
      </w:r>
    </w:p>
    <w:p w14:paraId="3DC0DF11" w14:textId="77777777" w:rsidR="00055FBD" w:rsidRPr="00FA179B" w:rsidRDefault="00055FBD" w:rsidP="00055FBD">
      <w:pPr>
        <w:widowControl w:val="0"/>
        <w:autoSpaceDE w:val="0"/>
        <w:autoSpaceDN w:val="0"/>
        <w:adjustRightInd w:val="0"/>
        <w:spacing w:line="360" w:lineRule="auto"/>
        <w:ind w:left="720" w:hanging="720"/>
      </w:pPr>
      <w:r w:rsidRPr="00FA179B">
        <w:t xml:space="preserve">Wanamaker, A. D., Griffin, S. M., </w:t>
      </w:r>
      <w:proofErr w:type="spellStart"/>
      <w:r w:rsidRPr="00FA179B">
        <w:t>Ummenhofer</w:t>
      </w:r>
      <w:proofErr w:type="spellEnd"/>
      <w:r w:rsidRPr="00FA179B">
        <w:t xml:space="preserve">, C. C., Whitney, N. M., Black, B., Parfitt, R., Lower‐Spies, E. E., </w:t>
      </w:r>
      <w:proofErr w:type="spellStart"/>
      <w:r w:rsidRPr="00FA179B">
        <w:t>Introne</w:t>
      </w:r>
      <w:proofErr w:type="spellEnd"/>
      <w:r w:rsidRPr="00FA179B">
        <w:t xml:space="preserve">, D., &amp; Kreutz, K. J. (2019). Pacific climate influences on ocean conditions and extreme shell growth events in the Northwestern Atlantic (Gulf of Maine). </w:t>
      </w:r>
      <w:r w:rsidRPr="00FA179B">
        <w:rPr>
          <w:i/>
          <w:iCs/>
        </w:rPr>
        <w:t>Climate Dynamics</w:t>
      </w:r>
      <w:r w:rsidRPr="00FA179B">
        <w:t>,</w:t>
      </w:r>
      <w:r w:rsidRPr="00FA179B">
        <w:rPr>
          <w:i/>
          <w:iCs/>
        </w:rPr>
        <w:t xml:space="preserve"> 52</w:t>
      </w:r>
      <w:r w:rsidRPr="00FA179B">
        <w:t>(11), 6339-6356.</w:t>
      </w:r>
    </w:p>
    <w:p w14:paraId="2B3A7109" w14:textId="77777777" w:rsidR="00055FBD" w:rsidRPr="00FA179B" w:rsidRDefault="00055FBD" w:rsidP="00055FBD">
      <w:pPr>
        <w:widowControl w:val="0"/>
        <w:autoSpaceDE w:val="0"/>
        <w:autoSpaceDN w:val="0"/>
        <w:adjustRightInd w:val="0"/>
        <w:spacing w:line="360" w:lineRule="auto"/>
        <w:ind w:left="720" w:hanging="720"/>
      </w:pPr>
      <w:r w:rsidRPr="00FA179B">
        <w:t xml:space="preserve">Wanamaker, A. D., </w:t>
      </w:r>
      <w:proofErr w:type="spellStart"/>
      <w:r w:rsidRPr="00FA179B">
        <w:t>Heinemeier</w:t>
      </w:r>
      <w:proofErr w:type="spellEnd"/>
      <w:r w:rsidRPr="00FA179B">
        <w:t xml:space="preserve">, J., </w:t>
      </w:r>
      <w:proofErr w:type="spellStart"/>
      <w:r w:rsidRPr="00FA179B">
        <w:t>Scourse</w:t>
      </w:r>
      <w:proofErr w:type="spellEnd"/>
      <w:r w:rsidRPr="00FA179B">
        <w:t xml:space="preserve">, J. D., Richardson, C. A., Butler, P. G., </w:t>
      </w:r>
      <w:proofErr w:type="spellStart"/>
      <w:r w:rsidRPr="00FA179B">
        <w:t>Eiríksson</w:t>
      </w:r>
      <w:proofErr w:type="spellEnd"/>
      <w:r w:rsidRPr="00FA179B">
        <w:t>, J., &amp; Knudsen, K. L. (2008). Very long-lived mollusks confirm 17th century AD tephra-based radiocarbon reservoir ages for North Icelandic shelf waters. Radiocarbon, 50(3), 399-412.</w:t>
      </w:r>
    </w:p>
    <w:p w14:paraId="7C0F2249" w14:textId="77777777" w:rsidR="00055FBD" w:rsidRPr="00FA179B" w:rsidRDefault="00055FBD" w:rsidP="00055FBD">
      <w:pPr>
        <w:widowControl w:val="0"/>
        <w:autoSpaceDE w:val="0"/>
        <w:autoSpaceDN w:val="0"/>
        <w:adjustRightInd w:val="0"/>
        <w:spacing w:line="360" w:lineRule="auto"/>
        <w:ind w:left="720" w:hanging="720"/>
      </w:pPr>
      <w:r w:rsidRPr="00FA179B">
        <w:lastRenderedPageBreak/>
        <w:t xml:space="preserve">Wigley, T. M., </w:t>
      </w:r>
      <w:proofErr w:type="spellStart"/>
      <w:r w:rsidRPr="00FA179B">
        <w:t>Briffa</w:t>
      </w:r>
      <w:proofErr w:type="spellEnd"/>
      <w:r w:rsidRPr="00FA179B">
        <w:t>, K. R., &amp; Jones, P. D. (1984). On the average value of correlated time series, with applications in dendroclimatology and hydrometeorology. Journal of Applied Meteorology and Climatology, 23(2), 201-213.</w:t>
      </w:r>
    </w:p>
    <w:p w14:paraId="6BA33750" w14:textId="77777777" w:rsidR="00055FBD" w:rsidRPr="00FA179B" w:rsidRDefault="00055FBD" w:rsidP="00055FBD">
      <w:pPr>
        <w:widowControl w:val="0"/>
        <w:autoSpaceDE w:val="0"/>
        <w:autoSpaceDN w:val="0"/>
        <w:adjustRightInd w:val="0"/>
        <w:spacing w:line="360" w:lineRule="auto"/>
        <w:ind w:left="720" w:hanging="720"/>
      </w:pPr>
      <w:r w:rsidRPr="00FA179B">
        <w:t xml:space="preserve">Wilson, R., </w:t>
      </w:r>
      <w:proofErr w:type="spellStart"/>
      <w:r w:rsidRPr="00FA179B">
        <w:t>D'Arrigo</w:t>
      </w:r>
      <w:proofErr w:type="spellEnd"/>
      <w:r w:rsidRPr="00FA179B">
        <w:t xml:space="preserve">, R., Buckley, B., </w:t>
      </w:r>
      <w:proofErr w:type="spellStart"/>
      <w:r w:rsidRPr="00FA179B">
        <w:t>Büntgen</w:t>
      </w:r>
      <w:proofErr w:type="spellEnd"/>
      <w:r w:rsidRPr="00FA179B">
        <w:t xml:space="preserve">, U., Esper, J., Frank, D., Luckman, B., Payette, S., </w:t>
      </w:r>
      <w:proofErr w:type="spellStart"/>
      <w:r w:rsidRPr="00FA179B">
        <w:t>Vose</w:t>
      </w:r>
      <w:proofErr w:type="spellEnd"/>
      <w:r w:rsidRPr="00FA179B">
        <w:t xml:space="preserve">, R., &amp; </w:t>
      </w:r>
      <w:proofErr w:type="spellStart"/>
      <w:r w:rsidRPr="00FA179B">
        <w:t>Youngblut</w:t>
      </w:r>
      <w:proofErr w:type="spellEnd"/>
      <w:r w:rsidRPr="00FA179B">
        <w:t xml:space="preserve">, D. (2007). A matter of divergence: tracking recent warming at hemispheric scales using tree ring data. </w:t>
      </w:r>
      <w:r w:rsidRPr="00FA179B">
        <w:rPr>
          <w:i/>
          <w:iCs/>
        </w:rPr>
        <w:t>Journal of Geophysical Research: Atmospheres</w:t>
      </w:r>
      <w:r w:rsidRPr="00FA179B">
        <w:t>,</w:t>
      </w:r>
      <w:r w:rsidRPr="00FA179B">
        <w:rPr>
          <w:i/>
          <w:iCs/>
        </w:rPr>
        <w:t xml:space="preserve"> 112</w:t>
      </w:r>
      <w:r w:rsidRPr="00FA179B">
        <w:t>(D17).</w:t>
      </w:r>
    </w:p>
    <w:p w14:paraId="6F8DEE5F" w14:textId="77777777" w:rsidR="00055FBD" w:rsidRPr="00FA179B" w:rsidRDefault="00055FBD" w:rsidP="00055FBD">
      <w:pPr>
        <w:widowControl w:val="0"/>
        <w:autoSpaceDE w:val="0"/>
        <w:autoSpaceDN w:val="0"/>
        <w:adjustRightInd w:val="0"/>
        <w:spacing w:line="360" w:lineRule="auto"/>
        <w:ind w:left="720" w:hanging="720"/>
      </w:pPr>
      <w:r w:rsidRPr="00FA179B">
        <w:t xml:space="preserve">Yin, J., </w:t>
      </w:r>
      <w:proofErr w:type="spellStart"/>
      <w:r w:rsidRPr="00FA179B">
        <w:t>Overpeck</w:t>
      </w:r>
      <w:proofErr w:type="spellEnd"/>
      <w:r w:rsidRPr="00FA179B">
        <w:t xml:space="preserve">, J., </w:t>
      </w:r>
      <w:proofErr w:type="spellStart"/>
      <w:r w:rsidRPr="00FA179B">
        <w:t>Peyser</w:t>
      </w:r>
      <w:proofErr w:type="spellEnd"/>
      <w:r w:rsidRPr="00FA179B">
        <w:t>, C., &amp; Stouffer, R. (2018). Big Jump of Record Warm Global Mean Surface Temperature in 2014–2016 Related to Unusually Large Oceanic Heat Releases. Geophysical Research Letters, 45(2), 1069-1078.</w:t>
      </w:r>
    </w:p>
    <w:p w14:paraId="32FEAB86" w14:textId="77777777" w:rsidR="00055FBD" w:rsidRPr="00FA179B" w:rsidRDefault="00055FBD" w:rsidP="00055FBD">
      <w:pPr>
        <w:widowControl w:val="0"/>
        <w:autoSpaceDE w:val="0"/>
        <w:autoSpaceDN w:val="0"/>
        <w:adjustRightInd w:val="0"/>
        <w:spacing w:line="360" w:lineRule="auto"/>
        <w:ind w:left="720" w:hanging="720"/>
      </w:pPr>
      <w:r w:rsidRPr="00FA179B">
        <w:t>Yin, P., &amp; Fan, X. (2001). Estimating R 2 shrinkage in multiple regression: A comparison of different analytical methods. The Journal of Experimental Education, 69(2), 203-224.</w:t>
      </w:r>
    </w:p>
    <w:p w14:paraId="4FC3BF4D" w14:textId="77777777" w:rsidR="004B194C" w:rsidRDefault="004B194C">
      <w:r>
        <w:br w:type="page"/>
      </w:r>
    </w:p>
    <w:p w14:paraId="4B7914F3" w14:textId="40D0ED6F" w:rsidR="004B194C" w:rsidRDefault="004B194C" w:rsidP="004B194C">
      <w:pPr>
        <w:pStyle w:val="Heading2"/>
      </w:pPr>
      <w:bookmarkStart w:id="110" w:name="_Toc118026862"/>
      <w:r>
        <w:lastRenderedPageBreak/>
        <w:t>A.</w:t>
      </w:r>
      <w:r>
        <w:t>8.</w:t>
      </w:r>
      <w:r>
        <w:tab/>
      </w:r>
      <w:r>
        <w:t>Supplemental Material</w:t>
      </w:r>
      <w:bookmarkEnd w:id="110"/>
    </w:p>
    <w:p w14:paraId="49EF6C8B" w14:textId="77777777" w:rsidR="004B194C" w:rsidRDefault="004B194C" w:rsidP="004B194C">
      <w:pPr>
        <w:rPr>
          <w:rFonts w:ascii="Myriad Pro" w:hAnsi="Myriad Pro"/>
          <w:b/>
        </w:rPr>
      </w:pPr>
    </w:p>
    <w:p w14:paraId="205447E5" w14:textId="323354E3" w:rsidR="004B194C" w:rsidRDefault="004B194C" w:rsidP="004B194C">
      <w:pPr>
        <w:rPr>
          <w:rFonts w:ascii="Myriad Pro" w:hAnsi="Myriad Pro"/>
          <w:b/>
          <w:szCs w:val="20"/>
        </w:rPr>
      </w:pPr>
      <w:r>
        <w:rPr>
          <w:rFonts w:ascii="Myriad Pro" w:hAnsi="Myriad Pro"/>
          <w:b/>
        </w:rPr>
        <w:t>Contents</w:t>
      </w:r>
    </w:p>
    <w:p w14:paraId="5C56DBE1" w14:textId="77777777" w:rsidR="004B194C" w:rsidRDefault="004B194C" w:rsidP="004B194C">
      <w:pPr>
        <w:rPr>
          <w:rFonts w:ascii="Myriad Pro" w:hAnsi="Myriad Pro"/>
        </w:rPr>
      </w:pPr>
    </w:p>
    <w:p w14:paraId="0B3E2FB7" w14:textId="109BE5C7" w:rsidR="004B194C" w:rsidRDefault="004B194C" w:rsidP="004B194C">
      <w:pPr>
        <w:ind w:left="720"/>
        <w:rPr>
          <w:rFonts w:ascii="Myriad Pro" w:hAnsi="Myriad Pro"/>
          <w:sz w:val="22"/>
          <w:szCs w:val="22"/>
        </w:rPr>
      </w:pPr>
      <w:r>
        <w:rPr>
          <w:rFonts w:ascii="Myriad Pro" w:hAnsi="Myriad Pro"/>
          <w:sz w:val="22"/>
          <w:szCs w:val="22"/>
        </w:rPr>
        <w:t xml:space="preserve">Figures </w:t>
      </w:r>
      <w:r>
        <w:rPr>
          <w:rFonts w:ascii="Myriad Pro" w:hAnsi="Myriad Pro"/>
          <w:sz w:val="22"/>
          <w:szCs w:val="22"/>
        </w:rPr>
        <w:t>A.</w:t>
      </w:r>
      <w:r>
        <w:rPr>
          <w:rFonts w:ascii="Myriad Pro" w:hAnsi="Myriad Pro"/>
          <w:sz w:val="22"/>
          <w:szCs w:val="22"/>
        </w:rPr>
        <w:t>S</w:t>
      </w:r>
      <w:r>
        <w:rPr>
          <w:rFonts w:ascii="Myriad Pro" w:hAnsi="Myriad Pro"/>
          <w:sz w:val="22"/>
          <w:szCs w:val="22"/>
        </w:rPr>
        <w:t>.</w:t>
      </w:r>
      <w:r>
        <w:rPr>
          <w:rFonts w:ascii="Myriad Pro" w:hAnsi="Myriad Pro"/>
          <w:sz w:val="22"/>
          <w:szCs w:val="22"/>
        </w:rPr>
        <w:t>1</w:t>
      </w:r>
      <w:r>
        <w:rPr>
          <w:rFonts w:ascii="Myriad Pro" w:hAnsi="Myriad Pro"/>
          <w:sz w:val="22"/>
          <w:szCs w:val="22"/>
        </w:rPr>
        <w:t>.</w:t>
      </w:r>
      <w:r>
        <w:rPr>
          <w:rFonts w:ascii="Myriad Pro" w:hAnsi="Myriad Pro"/>
          <w:sz w:val="22"/>
          <w:szCs w:val="22"/>
        </w:rPr>
        <w:t xml:space="preserve"> to </w:t>
      </w:r>
      <w:r>
        <w:rPr>
          <w:rFonts w:ascii="Myriad Pro" w:hAnsi="Myriad Pro"/>
          <w:sz w:val="22"/>
          <w:szCs w:val="22"/>
        </w:rPr>
        <w:t>A.</w:t>
      </w:r>
      <w:r>
        <w:rPr>
          <w:rFonts w:ascii="Myriad Pro" w:hAnsi="Myriad Pro"/>
          <w:sz w:val="22"/>
          <w:szCs w:val="22"/>
        </w:rPr>
        <w:t>S</w:t>
      </w:r>
      <w:r>
        <w:rPr>
          <w:rFonts w:ascii="Myriad Pro" w:hAnsi="Myriad Pro"/>
          <w:sz w:val="22"/>
          <w:szCs w:val="22"/>
        </w:rPr>
        <w:t>.</w:t>
      </w:r>
      <w:r>
        <w:rPr>
          <w:rFonts w:ascii="Myriad Pro" w:hAnsi="Myriad Pro"/>
          <w:sz w:val="22"/>
          <w:szCs w:val="22"/>
        </w:rPr>
        <w:t>8</w:t>
      </w:r>
      <w:r>
        <w:rPr>
          <w:rFonts w:ascii="Myriad Pro" w:hAnsi="Myriad Pro"/>
          <w:sz w:val="22"/>
          <w:szCs w:val="22"/>
        </w:rPr>
        <w:t>.</w:t>
      </w:r>
    </w:p>
    <w:p w14:paraId="3DA4F2FE" w14:textId="77777777" w:rsidR="004B194C" w:rsidRDefault="004B194C" w:rsidP="004B194C">
      <w:pPr>
        <w:spacing w:before="100" w:beforeAutospacing="1" w:after="100" w:afterAutospacing="1"/>
        <w:rPr>
          <w:rFonts w:ascii="Myriad Pro" w:hAnsi="Myriad Pro"/>
          <w:b/>
        </w:rPr>
      </w:pPr>
      <w:r>
        <w:rPr>
          <w:rFonts w:ascii="Myriad Pro" w:hAnsi="Myriad Pro"/>
          <w:b/>
          <w:bCs/>
        </w:rPr>
        <w:t>Introduction</w:t>
      </w:r>
      <w:r>
        <w:rPr>
          <w:rFonts w:ascii="Myriad Pro" w:hAnsi="Myriad Pro"/>
          <w:b/>
        </w:rPr>
        <w:t xml:space="preserve"> </w:t>
      </w:r>
    </w:p>
    <w:p w14:paraId="7C0AC785" w14:textId="5879D8EC" w:rsidR="004B194C" w:rsidRDefault="004B194C" w:rsidP="004B194C">
      <w:pPr>
        <w:spacing w:before="100" w:beforeAutospacing="1" w:after="100" w:afterAutospacing="1"/>
        <w:rPr>
          <w:rFonts w:ascii="Myriad Pro" w:hAnsi="Myriad Pro"/>
          <w:sz w:val="22"/>
          <w:szCs w:val="22"/>
        </w:rPr>
      </w:pPr>
      <w:r>
        <w:rPr>
          <w:rFonts w:ascii="Myriad Pro" w:hAnsi="Myriad Pro"/>
          <w:sz w:val="22"/>
          <w:szCs w:val="22"/>
        </w:rPr>
        <w:t xml:space="preserve">The </w:t>
      </w:r>
      <w:r w:rsidR="00730F02" w:rsidRPr="00730F02">
        <w:rPr>
          <w:rFonts w:ascii="Myriad Pro" w:hAnsi="Myriad Pro"/>
          <w:sz w:val="22"/>
          <w:szCs w:val="22"/>
        </w:rPr>
        <w:t>Supplemental Material</w:t>
      </w:r>
      <w:r w:rsidR="00730F02" w:rsidRPr="00730F02">
        <w:rPr>
          <w:rFonts w:ascii="Myriad Pro" w:hAnsi="Myriad Pro"/>
          <w:sz w:val="22"/>
          <w:szCs w:val="22"/>
        </w:rPr>
        <w:t xml:space="preserve"> </w:t>
      </w:r>
      <w:r>
        <w:rPr>
          <w:rFonts w:ascii="Myriad Pro" w:hAnsi="Myriad Pro"/>
          <w:sz w:val="22"/>
          <w:szCs w:val="22"/>
        </w:rPr>
        <w:t xml:space="preserve">consists of eight figures: </w:t>
      </w:r>
      <w:r>
        <w:rPr>
          <w:rFonts w:ascii="Myriad Pro" w:hAnsi="Myriad Pro"/>
          <w:sz w:val="22"/>
          <w:szCs w:val="22"/>
        </w:rPr>
        <w:t>A.</w:t>
      </w:r>
      <w:r>
        <w:rPr>
          <w:rFonts w:ascii="Myriad Pro" w:hAnsi="Myriad Pro"/>
          <w:sz w:val="22"/>
          <w:szCs w:val="22"/>
        </w:rPr>
        <w:t>S</w:t>
      </w:r>
      <w:r>
        <w:rPr>
          <w:rFonts w:ascii="Myriad Pro" w:hAnsi="Myriad Pro"/>
          <w:sz w:val="22"/>
          <w:szCs w:val="22"/>
        </w:rPr>
        <w:t>.</w:t>
      </w:r>
      <w:r>
        <w:rPr>
          <w:rFonts w:ascii="Myriad Pro" w:hAnsi="Myriad Pro"/>
          <w:sz w:val="22"/>
          <w:szCs w:val="22"/>
        </w:rPr>
        <w:t xml:space="preserve">1) detailed illustrations of sample embedding and processing procedure,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2</w:t>
      </w:r>
      <w:r w:rsidR="007F12D0">
        <w:rPr>
          <w:rFonts w:ascii="Myriad Pro" w:hAnsi="Myriad Pro"/>
          <w:sz w:val="22"/>
          <w:szCs w:val="22"/>
        </w:rPr>
        <w:t>.</w:t>
      </w:r>
      <w:r>
        <w:rPr>
          <w:rFonts w:ascii="Myriad Pro" w:hAnsi="Myriad Pro"/>
          <w:sz w:val="22"/>
          <w:szCs w:val="22"/>
        </w:rPr>
        <w:t xml:space="preserve">) an example of crossdating in RingdateR,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3</w:t>
      </w:r>
      <w:r w:rsidR="007F12D0">
        <w:rPr>
          <w:rFonts w:ascii="Myriad Pro" w:hAnsi="Myriad Pro"/>
          <w:sz w:val="22"/>
          <w:szCs w:val="22"/>
        </w:rPr>
        <w:t>.</w:t>
      </w:r>
      <w:r>
        <w:rPr>
          <w:rFonts w:ascii="Myriad Pro" w:hAnsi="Myriad Pro"/>
          <w:sz w:val="22"/>
          <w:szCs w:val="22"/>
        </w:rPr>
        <w:t xml:space="preserve">) full radiocarbon probability distributions for individual and paired samples,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4</w:t>
      </w:r>
      <w:r w:rsidR="007F12D0">
        <w:rPr>
          <w:rFonts w:ascii="Myriad Pro" w:hAnsi="Myriad Pro"/>
          <w:sz w:val="22"/>
          <w:szCs w:val="22"/>
        </w:rPr>
        <w:t>.</w:t>
      </w:r>
      <w:r>
        <w:rPr>
          <w:rFonts w:ascii="Myriad Pro" w:hAnsi="Myriad Pro"/>
          <w:sz w:val="22"/>
          <w:szCs w:val="22"/>
        </w:rPr>
        <w:t xml:space="preserve">) Development of primary regional curve used for master chronology,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5</w:t>
      </w:r>
      <w:r w:rsidR="007F12D0">
        <w:rPr>
          <w:rFonts w:ascii="Myriad Pro" w:hAnsi="Myriad Pro"/>
          <w:sz w:val="22"/>
          <w:szCs w:val="22"/>
        </w:rPr>
        <w:t>.</w:t>
      </w:r>
      <w:r>
        <w:rPr>
          <w:rFonts w:ascii="Myriad Pro" w:hAnsi="Myriad Pro"/>
          <w:sz w:val="22"/>
          <w:szCs w:val="22"/>
        </w:rPr>
        <w:t xml:space="preserve">) a comparison of RCS and EXP detrending by cross-wavelet with instrumental SST,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6</w:t>
      </w:r>
      <w:r w:rsidR="007F12D0">
        <w:rPr>
          <w:rFonts w:ascii="Myriad Pro" w:hAnsi="Myriad Pro"/>
          <w:sz w:val="22"/>
          <w:szCs w:val="22"/>
        </w:rPr>
        <w:t>.</w:t>
      </w:r>
      <w:r>
        <w:rPr>
          <w:rFonts w:ascii="Myriad Pro" w:hAnsi="Myriad Pro"/>
          <w:sz w:val="22"/>
          <w:szCs w:val="22"/>
        </w:rPr>
        <w:t xml:space="preserve">) regional curves developed by various methods,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7</w:t>
      </w:r>
      <w:r w:rsidR="007F12D0">
        <w:rPr>
          <w:rFonts w:ascii="Myriad Pro" w:hAnsi="Myriad Pro"/>
          <w:sz w:val="22"/>
          <w:szCs w:val="22"/>
        </w:rPr>
        <w:t>.</w:t>
      </w:r>
      <w:r>
        <w:rPr>
          <w:rFonts w:ascii="Myriad Pro" w:hAnsi="Myriad Pro"/>
          <w:sz w:val="22"/>
          <w:szCs w:val="22"/>
        </w:rPr>
        <w:t xml:space="preserve">) an illustration of issues observed when combing adaptive power transformation with regional curve standardization, and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8</w:t>
      </w:r>
      <w:r w:rsidR="007F12D0">
        <w:rPr>
          <w:rFonts w:ascii="Myriad Pro" w:hAnsi="Myriad Pro"/>
          <w:sz w:val="22"/>
          <w:szCs w:val="22"/>
        </w:rPr>
        <w:t>.</w:t>
      </w:r>
      <w:r>
        <w:rPr>
          <w:rFonts w:ascii="Myriad Pro" w:hAnsi="Myriad Pro"/>
          <w:sz w:val="22"/>
          <w:szCs w:val="22"/>
        </w:rPr>
        <w:t xml:space="preserve">) Correlations between gridded, regional SST and the Langara reconstruction. </w:t>
      </w:r>
    </w:p>
    <w:p w14:paraId="6E3667EC" w14:textId="77777777" w:rsidR="004B194C" w:rsidRDefault="004B194C">
      <w:pPr>
        <w:rPr>
          <w:rFonts w:ascii="Myriad Pro" w:hAnsi="Myriad Pro"/>
          <w:sz w:val="22"/>
          <w:szCs w:val="22"/>
        </w:rPr>
      </w:pPr>
      <w:r>
        <w:rPr>
          <w:rFonts w:ascii="Myriad Pro" w:hAnsi="Myriad Pro"/>
          <w:sz w:val="22"/>
          <w:szCs w:val="22"/>
        </w:rPr>
        <w:br w:type="page"/>
      </w:r>
    </w:p>
    <w:p w14:paraId="5A9C8E82" w14:textId="77777777" w:rsidR="004B194C" w:rsidRDefault="004B194C" w:rsidP="004B194C">
      <w:pPr>
        <w:spacing w:before="100" w:beforeAutospacing="1" w:after="100" w:afterAutospacing="1"/>
        <w:rPr>
          <w:rFonts w:ascii="Myriad Pro" w:hAnsi="Myriad Pro"/>
          <w:sz w:val="22"/>
          <w:szCs w:val="22"/>
        </w:rPr>
      </w:pPr>
    </w:p>
    <w:p w14:paraId="449543EF" w14:textId="479EFFA5" w:rsidR="004B194C" w:rsidRDefault="004B194C" w:rsidP="004B194C">
      <w:pPr>
        <w:pStyle w:val="SMHeading"/>
        <w:keepNext w:val="0"/>
        <w:widowControl w:val="0"/>
        <w:rPr>
          <w:noProof/>
        </w:rPr>
      </w:pPr>
      <w:bookmarkStart w:id="111" w:name="_Toc118016566"/>
      <w:bookmarkStart w:id="112" w:name="_Toc118026863"/>
      <w:r>
        <w:rPr>
          <w:noProof/>
        </w:rPr>
        <mc:AlternateContent>
          <mc:Choice Requires="wpg">
            <w:drawing>
              <wp:inline distT="0" distB="0" distL="0" distR="0" wp14:anchorId="7FC3EB8C" wp14:editId="50C59982">
                <wp:extent cx="5486400" cy="2796540"/>
                <wp:effectExtent l="0" t="0" r="0" b="3810"/>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2796540"/>
                          <a:chOff x="0" y="0"/>
                          <a:chExt cx="59438" cy="30295"/>
                        </a:xfrm>
                      </wpg:grpSpPr>
                      <pic:pic xmlns:pic="http://schemas.openxmlformats.org/drawingml/2006/picture">
                        <pic:nvPicPr>
                          <pic:cNvPr id="549" name="Picture 58" descr="A picture containing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l="4114" t="2765" r="5009" b="61433"/>
                          <a:stretch>
                            <a:fillRect/>
                          </a:stretch>
                        </pic:blipFill>
                        <pic:spPr bwMode="auto">
                          <a:xfrm>
                            <a:off x="0" y="0"/>
                            <a:ext cx="59436" cy="302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0" name="Picture 59"/>
                          <pic:cNvPicPr>
                            <a:picLocks noChangeAspect="1" noChangeArrowheads="1"/>
                          </pic:cNvPicPr>
                        </pic:nvPicPr>
                        <pic:blipFill>
                          <a:blip r:embed="rId25">
                            <a:extLst>
                              <a:ext uri="{28A0092B-C50C-407E-A947-70E740481C1C}">
                                <a14:useLocalDpi xmlns:a14="http://schemas.microsoft.com/office/drawing/2010/main" val="0"/>
                              </a:ext>
                            </a:extLst>
                          </a:blip>
                          <a:srcRect b="36449"/>
                          <a:stretch>
                            <a:fillRect/>
                          </a:stretch>
                        </pic:blipFill>
                        <pic:spPr bwMode="auto">
                          <a:xfrm>
                            <a:off x="32520" y="1590"/>
                            <a:ext cx="26918" cy="28067"/>
                          </a:xfrm>
                          <a:prstGeom prst="rect">
                            <a:avLst/>
                          </a:prstGeom>
                          <a:noFill/>
                          <a:extLst>
                            <a:ext uri="{909E8E84-426E-40DD-AFC4-6F175D3DCCD1}">
                              <a14:hiddenFill xmlns:a14="http://schemas.microsoft.com/office/drawing/2010/main">
                                <a:solidFill>
                                  <a:srgbClr val="FFFFFF"/>
                                </a:solidFill>
                              </a14:hiddenFill>
                            </a:ext>
                          </a:extLst>
                        </pic:spPr>
                      </pic:pic>
                      <wps:wsp>
                        <wps:cNvPr id="551" name="Text Box 2"/>
                        <wps:cNvSpPr txBox="1">
                          <a:spLocks noChangeArrowheads="1"/>
                        </wps:cNvSpPr>
                        <wps:spPr bwMode="auto">
                          <a:xfrm>
                            <a:off x="33156" y="1192"/>
                            <a:ext cx="2382" cy="254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367D1C" w14:textId="77777777" w:rsidR="004B194C" w:rsidRDefault="004B194C" w:rsidP="004B194C">
                              <w:pPr>
                                <w:rPr>
                                  <w:color w:val="0D0D0D" w:themeColor="text1" w:themeTint="F2"/>
                                </w:rPr>
                              </w:pPr>
                              <w:r>
                                <w:rPr>
                                  <w:color w:val="0D0D0D" w:themeColor="text1" w:themeTint="F2"/>
                                </w:rPr>
                                <w:t>E</w:t>
                              </w:r>
                            </w:p>
                          </w:txbxContent>
                        </wps:txbx>
                        <wps:bodyPr rot="0" vert="horz" wrap="square" lIns="91440" tIns="45720" rIns="91440" bIns="45720" anchor="t" anchorCtr="0" upright="1">
                          <a:noAutofit/>
                        </wps:bodyPr>
                      </wps:wsp>
                    </wpg:wgp>
                  </a:graphicData>
                </a:graphic>
              </wp:inline>
            </w:drawing>
          </mc:Choice>
          <mc:Fallback>
            <w:pict>
              <v:group w14:anchorId="7FC3EB8C" id="Group 548" o:spid="_x0000_s1045" style="width:6in;height:220.2pt;mso-position-horizontal-relative:char;mso-position-vertical-relative:line" coordsize="59438,302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pAwPAoAWikLAcGloAKKCcD&#10;NN3igB1FIGB4FLQAUUU1g3UGgB1FIuQOaWgAooooAKKKKACiiigAooooAKKKKACiiigAooooAKKK&#10;KACiiigAooooAKKCcDNNL+lADqKFORm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">
                <v:shape id="Picture 58" o:spid="_x0000_s1046" type="#_x0000_t75" alt="A picture containing text&#10;&#10;Description automatically generated" style="position:absolute;width:5943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">
                  <v:imagedata r:id="rId26" o:title="A picture containing text&#10;&#10;Description automatically generated" croptop="1812f" cropbottom="40261f" cropleft="2696f" cropright="3283f"/>
                </v:shape>
                <v:shape id="Picture 59" o:spid="_x0000_s1047" type="#_x0000_t75" style="position:absolute;left:32520;top:1590;width:26918;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">
                  <v:imagedata r:id="rId27" o:title="" cropbottom="23887f"/>
                </v:shape>
                <v:shape id="_x0000_s1048" type="#_x0000_t202" style="position:absolute;left:33156;top:1192;width:238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" fillcolor="white [3212]" stroked="f">
                  <v:textbox>
                    <w:txbxContent>
                      <w:p w14:paraId="10367D1C" w14:textId="77777777" w:rsidR="004B194C" w:rsidRDefault="004B194C" w:rsidP="004B194C">
                        <w:pPr>
                          <w:rPr>
                            <w:color w:val="0D0D0D" w:themeColor="text1" w:themeTint="F2"/>
                          </w:rPr>
                        </w:pPr>
                        <w:r>
                          <w:rPr>
                            <w:color w:val="0D0D0D" w:themeColor="text1" w:themeTint="F2"/>
                          </w:rPr>
                          <w:t>E</w:t>
                        </w:r>
                      </w:p>
                    </w:txbxContent>
                  </v:textbox>
                </v:shape>
                <w10:anchorlock/>
              </v:group>
            </w:pict>
          </mc:Fallback>
        </mc:AlternateContent>
      </w:r>
      <w:bookmarkEnd w:id="111"/>
      <w:bookmarkEnd w:id="112"/>
      <w:r>
        <w:rPr>
          <w:noProof/>
        </w:rPr>
        <w:t xml:space="preserve"> </w:t>
      </w:r>
    </w:p>
    <w:p w14:paraId="2D5C032A" w14:textId="016D22A9" w:rsidR="004B194C" w:rsidRDefault="004B194C" w:rsidP="004B194C">
      <w:pPr>
        <w:pStyle w:val="SMHeading"/>
        <w:rPr>
          <w:rFonts w:ascii="Myriad Pro" w:hAnsi="Myriad Pro"/>
          <w:b w:val="0"/>
          <w:sz w:val="22"/>
          <w:szCs w:val="22"/>
        </w:rPr>
      </w:pPr>
      <w:bookmarkStart w:id="113" w:name="_Toc118016567"/>
      <w:bookmarkStart w:id="114" w:name="_Toc118026864"/>
      <w:r>
        <w:rPr>
          <w:rFonts w:ascii="Myriad Pro" w:hAnsi="Myriad Pro"/>
          <w:sz w:val="22"/>
          <w:szCs w:val="22"/>
        </w:rPr>
        <w:t xml:space="preserve">Figure </w:t>
      </w:r>
      <w:r>
        <w:rPr>
          <w:rFonts w:ascii="Myriad Pro" w:hAnsi="Myriad Pro"/>
          <w:sz w:val="22"/>
          <w:szCs w:val="22"/>
        </w:rPr>
        <w:t>A.</w:t>
      </w:r>
      <w:r>
        <w:rPr>
          <w:rFonts w:ascii="Myriad Pro" w:hAnsi="Myriad Pro"/>
          <w:sz w:val="22"/>
          <w:szCs w:val="22"/>
        </w:rPr>
        <w:t>S</w:t>
      </w:r>
      <w:r>
        <w:rPr>
          <w:rFonts w:ascii="Myriad Pro" w:hAnsi="Myriad Pro"/>
          <w:sz w:val="22"/>
          <w:szCs w:val="22"/>
        </w:rPr>
        <w:t>.</w:t>
      </w:r>
      <w:r>
        <w:rPr>
          <w:rFonts w:ascii="Myriad Pro" w:hAnsi="Myriad Pro"/>
          <w:sz w:val="22"/>
          <w:szCs w:val="22"/>
        </w:rPr>
        <w:t xml:space="preserve">1. </w:t>
      </w:r>
      <w:r>
        <w:rPr>
          <w:rFonts w:ascii="Myriad Pro" w:hAnsi="Myriad Pro"/>
          <w:b w:val="0"/>
          <w:sz w:val="22"/>
          <w:szCs w:val="22"/>
        </w:rPr>
        <w:t xml:space="preserve">Shell embedding and preparation. A) Some shells were received articulated, and only one valve was sectioned around the hinge, B) Molds are cast in 3D-printed casings of variable size, C) Silicone molds are used to embed shells in epoxy resin with hex key to aid in affixing to the saw, D) Embedded section is cut at the hinge apex and the hinge plate is polished, E) Magnified geoduck hinge plate with 1mm scale bar; Inset) Growth measurement axis and growth increment boundaries overlaid on image with 40 </w:t>
      </w:r>
      <w:proofErr w:type="spellStart"/>
      <w:r>
        <w:rPr>
          <w:rFonts w:ascii="Myriad Pro" w:hAnsi="Myriad Pro"/>
          <w:b w:val="0"/>
          <w:sz w:val="22"/>
          <w:szCs w:val="22"/>
        </w:rPr>
        <w:t>μm</w:t>
      </w:r>
      <w:proofErr w:type="spellEnd"/>
      <w:r>
        <w:rPr>
          <w:rFonts w:ascii="Myriad Pro" w:hAnsi="Myriad Pro"/>
          <w:b w:val="0"/>
          <w:sz w:val="22"/>
          <w:szCs w:val="22"/>
        </w:rPr>
        <w:t xml:space="preserve"> scale bar.</w:t>
      </w:r>
      <w:bookmarkEnd w:id="113"/>
      <w:bookmarkEnd w:id="114"/>
    </w:p>
    <w:p w14:paraId="3DF225D8" w14:textId="77777777" w:rsidR="004B194C" w:rsidRDefault="004B194C" w:rsidP="004B194C">
      <w:pPr>
        <w:pStyle w:val="SMHeading"/>
        <w:keepNext w:val="0"/>
        <w:widowControl w:val="0"/>
        <w:rPr>
          <w:noProof/>
        </w:rPr>
      </w:pPr>
    </w:p>
    <w:p w14:paraId="0DA2A32B" w14:textId="77777777" w:rsidR="004B194C" w:rsidRDefault="004B194C" w:rsidP="004B194C">
      <w:pPr>
        <w:pStyle w:val="SMHeading"/>
        <w:keepNext w:val="0"/>
        <w:widowControl w:val="0"/>
        <w:rPr>
          <w:noProof/>
        </w:rPr>
      </w:pPr>
    </w:p>
    <w:p w14:paraId="335A57FA" w14:textId="77777777" w:rsidR="004B194C" w:rsidRDefault="004B194C" w:rsidP="004B194C">
      <w:pPr>
        <w:pStyle w:val="SMHeading"/>
        <w:keepNext w:val="0"/>
        <w:widowControl w:val="0"/>
        <w:rPr>
          <w:noProof/>
        </w:rPr>
      </w:pPr>
    </w:p>
    <w:p w14:paraId="2BEDE3DE" w14:textId="77777777" w:rsidR="004B194C" w:rsidRDefault="004B194C" w:rsidP="004B194C">
      <w:pPr>
        <w:pStyle w:val="SMHeading"/>
        <w:keepNext w:val="0"/>
        <w:widowControl w:val="0"/>
        <w:rPr>
          <w:noProof/>
        </w:rPr>
      </w:pPr>
    </w:p>
    <w:p w14:paraId="604B9184" w14:textId="77777777" w:rsidR="004B194C" w:rsidRDefault="004B194C" w:rsidP="004B194C">
      <w:pPr>
        <w:pStyle w:val="SMHeading"/>
        <w:keepNext w:val="0"/>
        <w:widowControl w:val="0"/>
        <w:rPr>
          <w:noProof/>
        </w:rPr>
      </w:pPr>
    </w:p>
    <w:p w14:paraId="4E1A54F0" w14:textId="77777777" w:rsidR="004B194C" w:rsidRDefault="004B194C" w:rsidP="004B194C">
      <w:pPr>
        <w:pStyle w:val="SMHeading"/>
        <w:keepNext w:val="0"/>
        <w:widowControl w:val="0"/>
        <w:rPr>
          <w:noProof/>
        </w:rPr>
      </w:pPr>
    </w:p>
    <w:p w14:paraId="633948D0" w14:textId="77777777" w:rsidR="004B194C" w:rsidRDefault="004B194C" w:rsidP="004B194C">
      <w:pPr>
        <w:pStyle w:val="SMHeading"/>
        <w:keepNext w:val="0"/>
        <w:widowControl w:val="0"/>
        <w:rPr>
          <w:noProof/>
        </w:rPr>
      </w:pPr>
    </w:p>
    <w:p w14:paraId="27AB344C" w14:textId="77777777" w:rsidR="004B194C" w:rsidRDefault="004B194C" w:rsidP="004B194C">
      <w:pPr>
        <w:pStyle w:val="SMHeading"/>
        <w:keepNext w:val="0"/>
        <w:widowControl w:val="0"/>
        <w:rPr>
          <w:noProof/>
        </w:rPr>
      </w:pPr>
    </w:p>
    <w:p w14:paraId="6E020E30" w14:textId="77777777" w:rsidR="004B194C" w:rsidRDefault="004B194C" w:rsidP="004B194C">
      <w:pPr>
        <w:pStyle w:val="SMHeading"/>
        <w:keepNext w:val="0"/>
        <w:widowControl w:val="0"/>
        <w:rPr>
          <w:noProof/>
        </w:rPr>
      </w:pPr>
    </w:p>
    <w:p w14:paraId="5FE74BAF" w14:textId="77777777" w:rsidR="004B194C" w:rsidRDefault="004B194C" w:rsidP="004B194C">
      <w:pPr>
        <w:pStyle w:val="SMHeading"/>
        <w:keepNext w:val="0"/>
        <w:widowControl w:val="0"/>
        <w:rPr>
          <w:noProof/>
        </w:rPr>
      </w:pPr>
    </w:p>
    <w:p w14:paraId="474F6957" w14:textId="77777777" w:rsidR="004B194C" w:rsidRDefault="004B194C" w:rsidP="004B194C">
      <w:pPr>
        <w:pStyle w:val="SMHeading"/>
        <w:keepNext w:val="0"/>
        <w:widowControl w:val="0"/>
        <w:rPr>
          <w:noProof/>
        </w:rPr>
      </w:pPr>
    </w:p>
    <w:p w14:paraId="4C89169B" w14:textId="47376121" w:rsidR="004B194C" w:rsidRDefault="004B194C" w:rsidP="004B194C">
      <w:pPr>
        <w:pStyle w:val="SMHeading"/>
        <w:keepNext w:val="0"/>
        <w:widowControl w:val="0"/>
        <w:rPr>
          <w:noProof/>
        </w:rPr>
      </w:pPr>
      <w:bookmarkStart w:id="115" w:name="_Toc118016568"/>
      <w:bookmarkStart w:id="116" w:name="_Toc118026865"/>
      <w:r>
        <w:rPr>
          <w:noProof/>
        </w:rPr>
        <mc:AlternateContent>
          <mc:Choice Requires="wpg">
            <w:drawing>
              <wp:anchor distT="0" distB="0" distL="114300" distR="114300" simplePos="0" relativeHeight="251687936" behindDoc="0" locked="0" layoutInCell="1" allowOverlap="1" wp14:anchorId="1A3066CD" wp14:editId="736CF49C">
                <wp:simplePos x="0" y="0"/>
                <wp:positionH relativeFrom="margin">
                  <wp:align>center</wp:align>
                </wp:positionH>
                <wp:positionV relativeFrom="paragraph">
                  <wp:posOffset>0</wp:posOffset>
                </wp:positionV>
                <wp:extent cx="4022090" cy="5910580"/>
                <wp:effectExtent l="0" t="0" r="0" b="0"/>
                <wp:wrapTopAndBottom/>
                <wp:docPr id="538" name="Group 538"/>
                <wp:cNvGraphicFramePr/>
                <a:graphic xmlns:a="http://schemas.openxmlformats.org/drawingml/2006/main">
                  <a:graphicData uri="http://schemas.microsoft.com/office/word/2010/wordprocessingGroup">
                    <wpg:wgp>
                      <wpg:cNvGrpSpPr/>
                      <wpg:grpSpPr bwMode="auto">
                        <a:xfrm>
                          <a:off x="0" y="0"/>
                          <a:ext cx="4022090" cy="5910580"/>
                          <a:chOff x="0" y="0"/>
                          <a:chExt cx="40220" cy="59103"/>
                        </a:xfrm>
                      </wpg:grpSpPr>
                      <wpg:grpSp>
                        <wpg:cNvPr id="539" name="Group 539"/>
                        <wpg:cNvGrpSpPr>
                          <a:grpSpLocks/>
                        </wpg:cNvGrpSpPr>
                        <wpg:grpSpPr bwMode="auto">
                          <a:xfrm>
                            <a:off x="1873" y="0"/>
                            <a:ext cx="38347" cy="59103"/>
                            <a:chOff x="1873" y="0"/>
                            <a:chExt cx="383" cy="591"/>
                          </a:xfrm>
                        </wpg:grpSpPr>
                        <pic:pic xmlns:pic="http://schemas.openxmlformats.org/drawingml/2006/picture">
                          <pic:nvPicPr>
                            <pic:cNvPr id="544" name="Picture 544"/>
                            <pic:cNvPicPr>
                              <a:picLocks noChangeAspect="1" noChangeArrowheads="1"/>
                            </pic:cNvPicPr>
                          </pic:nvPicPr>
                          <pic:blipFill>
                            <a:blip r:embed="rId28" cstate="print">
                              <a:extLst>
                                <a:ext uri="{28A0092B-C50C-407E-A947-70E740481C1C}">
                                  <a14:useLocalDpi xmlns:a14="http://schemas.microsoft.com/office/drawing/2010/main" val="0"/>
                                </a:ext>
                              </a:extLst>
                            </a:blip>
                            <a:srcRect l="552" t="2092" b="465"/>
                            <a:stretch>
                              <a:fillRect/>
                            </a:stretch>
                          </pic:blipFill>
                          <pic:spPr bwMode="auto">
                            <a:xfrm>
                              <a:off x="1875" y="0"/>
                              <a:ext cx="381"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5" name="Picture 54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873" y="147"/>
                              <a:ext cx="383" cy="17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546" name="Picture 54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873" y="326"/>
                              <a:ext cx="383" cy="18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547" name="Picture 54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942" y="509"/>
                              <a:ext cx="245" cy="8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grpSp>
                      <wps:wsp>
                        <wps:cNvPr id="540" name="Text Box 2"/>
                        <wps:cNvSpPr txBox="1">
                          <a:spLocks noChangeArrowheads="1"/>
                        </wps:cNvSpPr>
                        <wps:spPr bwMode="auto">
                          <a:xfrm>
                            <a:off x="0" y="0"/>
                            <a:ext cx="2667" cy="2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A52EC" w14:textId="77777777" w:rsidR="004B194C" w:rsidRDefault="004B194C" w:rsidP="004B194C">
                              <w:pPr>
                                <w:widowControl w:val="0"/>
                                <w:rPr>
                                  <w:sz w:val="16"/>
                                  <w:szCs w:val="16"/>
                                </w:rPr>
                              </w:pPr>
                              <w:r>
                                <w:rPr>
                                  <w:sz w:val="16"/>
                                  <w:szCs w:val="16"/>
                                </w:rPr>
                                <w:t>A</w:t>
                              </w:r>
                            </w:p>
                          </w:txbxContent>
                        </wps:txbx>
                        <wps:bodyPr rot="0" vert="horz" wrap="square" lIns="91440" tIns="45720" rIns="91440" bIns="45720" anchor="t" anchorCtr="0" upright="1">
                          <a:spAutoFit/>
                        </wps:bodyPr>
                      </wps:wsp>
                      <wps:wsp>
                        <wps:cNvPr id="541" name="Text Box 14"/>
                        <wps:cNvSpPr txBox="1">
                          <a:spLocks noChangeArrowheads="1"/>
                        </wps:cNvSpPr>
                        <wps:spPr bwMode="auto">
                          <a:xfrm>
                            <a:off x="0" y="14585"/>
                            <a:ext cx="2667" cy="2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46EFB" w14:textId="77777777" w:rsidR="004B194C" w:rsidRDefault="004B194C" w:rsidP="004B194C">
                              <w:pPr>
                                <w:widowControl w:val="0"/>
                                <w:rPr>
                                  <w:sz w:val="16"/>
                                  <w:szCs w:val="16"/>
                                </w:rPr>
                              </w:pPr>
                              <w:r>
                                <w:rPr>
                                  <w:sz w:val="16"/>
                                  <w:szCs w:val="16"/>
                                </w:rPr>
                                <w:t>B</w:t>
                              </w:r>
                            </w:p>
                          </w:txbxContent>
                        </wps:txbx>
                        <wps:bodyPr rot="0" vert="horz" wrap="square" lIns="91440" tIns="45720" rIns="91440" bIns="45720" anchor="t" anchorCtr="0" upright="1">
                          <a:spAutoFit/>
                        </wps:bodyPr>
                      </wps:wsp>
                      <wps:wsp>
                        <wps:cNvPr id="542" name="Text Box 15"/>
                        <wps:cNvSpPr txBox="1">
                          <a:spLocks noChangeArrowheads="1"/>
                        </wps:cNvSpPr>
                        <wps:spPr bwMode="auto">
                          <a:xfrm>
                            <a:off x="0" y="31902"/>
                            <a:ext cx="2667" cy="2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34242" w14:textId="77777777" w:rsidR="004B194C" w:rsidRDefault="004B194C" w:rsidP="004B194C">
                              <w:pPr>
                                <w:widowControl w:val="0"/>
                                <w:rPr>
                                  <w:sz w:val="16"/>
                                  <w:szCs w:val="16"/>
                                </w:rPr>
                              </w:pPr>
                              <w:r>
                                <w:rPr>
                                  <w:sz w:val="16"/>
                                  <w:szCs w:val="16"/>
                                </w:rPr>
                                <w:t>C</w:t>
                              </w:r>
                            </w:p>
                          </w:txbxContent>
                        </wps:txbx>
                        <wps:bodyPr rot="0" vert="horz" wrap="square" lIns="91440" tIns="45720" rIns="91440" bIns="45720" anchor="t" anchorCtr="0" upright="1">
                          <a:spAutoFit/>
                        </wps:bodyPr>
                      </wps:wsp>
                      <wps:wsp>
                        <wps:cNvPr id="543" name="Text Box 16"/>
                        <wps:cNvSpPr txBox="1">
                          <a:spLocks noChangeArrowheads="1"/>
                        </wps:cNvSpPr>
                        <wps:spPr bwMode="auto">
                          <a:xfrm>
                            <a:off x="0" y="50301"/>
                            <a:ext cx="2667" cy="2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85F43" w14:textId="77777777" w:rsidR="004B194C" w:rsidRDefault="004B194C" w:rsidP="004B194C">
                              <w:pPr>
                                <w:widowControl w:val="0"/>
                                <w:rPr>
                                  <w:sz w:val="16"/>
                                  <w:szCs w:val="16"/>
                                </w:rPr>
                              </w:pPr>
                              <w:r>
                                <w:rPr>
                                  <w:sz w:val="16"/>
                                  <w:szCs w:val="16"/>
                                </w:rPr>
                                <w:t>D</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A3066CD" id="Group 538" o:spid="_x0000_s1049" style="position:absolute;margin-left:0;margin-top:0;width:316.7pt;height:465.4pt;z-index:251687936;mso-position-horizontal:center;mso-position-horizontal-relative:margin;mso-position-vertical-relative:text" coordsize="40220,59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">
                <v:group id="Group 539" o:spid="_x0000_s1050" style="position:absolute;left:1873;width:38347;height:59103" coordorigin="1873" coordsize="38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Picture 544" o:spid="_x0000_s1051" type="#_x0000_t75" style="position:absolute;left:1875;width:381;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">
                    <v:imagedata r:id="rId32" o:title="" croptop="1371f" cropbottom="305f" cropleft="362f"/>
                  </v:shape>
                  <v:shape id="Picture 545" o:spid="_x0000_s1052" type="#_x0000_t75" style="position:absolute;left:1873;top:147;width:383;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" fillcolor="#5b9bd5" strokecolor="black [0]" strokeweight="2pt">
                    <v:imagedata r:id="rId33" o:title=""/>
                    <v:shadow color="black [0]"/>
                    <v:path arrowok="t"/>
                  </v:shape>
                  <v:shape id="Picture 546" o:spid="_x0000_s1053" type="#_x0000_t75" style="position:absolute;left:1873;top:326;width:38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" fillcolor="#5b9bd5" strokecolor="black [0]" strokeweight="2pt">
                    <v:imagedata r:id="rId34" o:title=""/>
                    <v:shadow color="black [0]"/>
                    <v:path arrowok="t"/>
                  </v:shape>
                  <v:shape id="Picture 547" o:spid="_x0000_s1054" type="#_x0000_t75" style="position:absolute;left:1942;top:509;width:245;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" fillcolor="#5b9bd5" strokecolor="black [0]" strokeweight="2pt">
                    <v:imagedata r:id="rId35" o:title=""/>
                    <v:shadow color="black [0]"/>
                    <v:path arrowok="t"/>
                  </v:shape>
                </v:group>
                <v:shape id="_x0000_s1055" type="#_x0000_t202" style="position:absolute;width:2667;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" filled="f" stroked="f">
                  <v:textbox style="mso-fit-shape-to-text:t">
                    <w:txbxContent>
                      <w:p w14:paraId="156A52EC" w14:textId="77777777" w:rsidR="004B194C" w:rsidRDefault="004B194C" w:rsidP="004B194C">
                        <w:pPr>
                          <w:widowControl w:val="0"/>
                          <w:rPr>
                            <w:sz w:val="16"/>
                            <w:szCs w:val="16"/>
                          </w:rPr>
                        </w:pPr>
                        <w:r>
                          <w:rPr>
                            <w:sz w:val="16"/>
                            <w:szCs w:val="16"/>
                          </w:rPr>
                          <w:t>A</w:t>
                        </w:r>
                      </w:p>
                    </w:txbxContent>
                  </v:textbox>
                </v:shape>
                <v:shape id="Text Box 14" o:spid="_x0000_s1056" type="#_x0000_t202" style="position:absolute;top:14585;width:2667;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" filled="f" stroked="f">
                  <v:textbox style="mso-fit-shape-to-text:t">
                    <w:txbxContent>
                      <w:p w14:paraId="1BE46EFB" w14:textId="77777777" w:rsidR="004B194C" w:rsidRDefault="004B194C" w:rsidP="004B194C">
                        <w:pPr>
                          <w:widowControl w:val="0"/>
                          <w:rPr>
                            <w:sz w:val="16"/>
                            <w:szCs w:val="16"/>
                          </w:rPr>
                        </w:pPr>
                        <w:r>
                          <w:rPr>
                            <w:sz w:val="16"/>
                            <w:szCs w:val="16"/>
                          </w:rPr>
                          <w:t>B</w:t>
                        </w:r>
                      </w:p>
                    </w:txbxContent>
                  </v:textbox>
                </v:shape>
                <v:shape id="Text Box 15" o:spid="_x0000_s1057" type="#_x0000_t202" style="position:absolute;top:31902;width:2667;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" filled="f" stroked="f">
                  <v:textbox style="mso-fit-shape-to-text:t">
                    <w:txbxContent>
                      <w:p w14:paraId="13534242" w14:textId="77777777" w:rsidR="004B194C" w:rsidRDefault="004B194C" w:rsidP="004B194C">
                        <w:pPr>
                          <w:widowControl w:val="0"/>
                          <w:rPr>
                            <w:sz w:val="16"/>
                            <w:szCs w:val="16"/>
                          </w:rPr>
                        </w:pPr>
                        <w:r>
                          <w:rPr>
                            <w:sz w:val="16"/>
                            <w:szCs w:val="16"/>
                          </w:rPr>
                          <w:t>C</w:t>
                        </w:r>
                      </w:p>
                    </w:txbxContent>
                  </v:textbox>
                </v:shape>
                <v:shape id="Text Box 16" o:spid="_x0000_s1058" type="#_x0000_t202" style="position:absolute;top:50301;width:2667;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" filled="f" stroked="f">
                  <v:textbox style="mso-fit-shape-to-text:t">
                    <w:txbxContent>
                      <w:p w14:paraId="2EF85F43" w14:textId="77777777" w:rsidR="004B194C" w:rsidRDefault="004B194C" w:rsidP="004B194C">
                        <w:pPr>
                          <w:widowControl w:val="0"/>
                          <w:rPr>
                            <w:sz w:val="16"/>
                            <w:szCs w:val="16"/>
                          </w:rPr>
                        </w:pPr>
                        <w:r>
                          <w:rPr>
                            <w:sz w:val="16"/>
                            <w:szCs w:val="16"/>
                          </w:rPr>
                          <w:t>D</w:t>
                        </w:r>
                      </w:p>
                    </w:txbxContent>
                  </v:textbox>
                </v:shape>
                <w10:wrap type="topAndBottom" anchorx="margin"/>
              </v:group>
            </w:pict>
          </mc:Fallback>
        </mc:AlternateContent>
      </w:r>
      <w:bookmarkEnd w:id="115"/>
      <w:bookmarkEnd w:id="116"/>
    </w:p>
    <w:p w14:paraId="423516A5" w14:textId="166BE22C" w:rsidR="004B194C" w:rsidRDefault="004B194C" w:rsidP="004B194C">
      <w:pPr>
        <w:pStyle w:val="SMHeading"/>
        <w:rPr>
          <w:rFonts w:ascii="Myriad Pro" w:hAnsi="Myriad Pro"/>
          <w:b w:val="0"/>
          <w:sz w:val="22"/>
          <w:szCs w:val="22"/>
        </w:rPr>
      </w:pPr>
      <w:bookmarkStart w:id="117" w:name="_Toc118016569"/>
      <w:bookmarkStart w:id="118" w:name="_Toc118026866"/>
      <w:r>
        <w:rPr>
          <w:rFonts w:ascii="Myriad Pro" w:hAnsi="Myriad Pro"/>
          <w:sz w:val="22"/>
          <w:szCs w:val="22"/>
        </w:rPr>
        <w:t xml:space="preserve">Figure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 xml:space="preserve">2. </w:t>
      </w:r>
      <w:r>
        <w:rPr>
          <w:rFonts w:ascii="Myriad Pro" w:hAnsi="Myriad Pro"/>
          <w:b w:val="0"/>
          <w:sz w:val="22"/>
          <w:szCs w:val="22"/>
        </w:rPr>
        <w:t xml:space="preserve">Crossdating in RingdateR. A) Black line: detrended chronology, Red line: new detrended measurement time series at recommended lag B) Windowed correlations represented by red (positive) and blue (negative) – red line in middle shows consistently positive and high correlations at recommended lag. C) T-test values of correlation between chronology and time series at various lags – </w:t>
      </w:r>
      <w:r>
        <w:rPr>
          <w:rFonts w:ascii="Myriad Pro" w:hAnsi="Myriad Pro"/>
          <w:b w:val="0"/>
          <w:sz w:val="22"/>
          <w:szCs w:val="22"/>
        </w:rPr>
        <w:lastRenderedPageBreak/>
        <w:t>red, blue, and green bars show 1st, 2nd, and 3rd recommended lags respectively. D) Statistics of recommended crossdating positions.</w:t>
      </w:r>
      <w:bookmarkEnd w:id="117"/>
      <w:bookmarkEnd w:id="118"/>
    </w:p>
    <w:p w14:paraId="09B285B8" w14:textId="77777777" w:rsidR="004B194C" w:rsidRDefault="004B194C" w:rsidP="004B194C">
      <w:pPr>
        <w:pStyle w:val="SMHeading"/>
        <w:keepNext w:val="0"/>
        <w:widowControl w:val="0"/>
        <w:rPr>
          <w:noProof/>
        </w:rPr>
      </w:pPr>
    </w:p>
    <w:p w14:paraId="20C0AC27" w14:textId="77777777" w:rsidR="004B194C" w:rsidRDefault="004B194C" w:rsidP="004B194C">
      <w:pPr>
        <w:pStyle w:val="SMHeading"/>
        <w:keepNext w:val="0"/>
        <w:widowControl w:val="0"/>
        <w:rPr>
          <w:noProof/>
        </w:rPr>
      </w:pPr>
    </w:p>
    <w:p w14:paraId="1A991283" w14:textId="0DBD7FDF" w:rsidR="004B194C" w:rsidRDefault="004B194C" w:rsidP="004B194C">
      <w:pPr>
        <w:pStyle w:val="SMHeading"/>
        <w:rPr>
          <w:rFonts w:ascii="Myriad Pro" w:hAnsi="Myriad Pro"/>
          <w:sz w:val="22"/>
          <w:szCs w:val="22"/>
        </w:rPr>
      </w:pPr>
      <w:bookmarkStart w:id="119" w:name="_Toc118016570"/>
      <w:bookmarkStart w:id="120" w:name="_Toc118026867"/>
      <w:r>
        <w:rPr>
          <w:noProof/>
        </w:rPr>
        <w:drawing>
          <wp:inline distT="0" distB="0" distL="0" distR="0" wp14:anchorId="6AC12F0A" wp14:editId="6414D1B2">
            <wp:extent cx="5486400" cy="4114800"/>
            <wp:effectExtent l="0" t="0" r="0" b="0"/>
            <wp:docPr id="517" name="Picture 517"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Hist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bookmarkEnd w:id="119"/>
      <w:bookmarkEnd w:id="120"/>
    </w:p>
    <w:p w14:paraId="7D67E3DC" w14:textId="6C988C64" w:rsidR="004B194C" w:rsidRDefault="004B194C" w:rsidP="004B194C">
      <w:pPr>
        <w:pStyle w:val="SMHeading"/>
        <w:keepNext w:val="0"/>
        <w:widowControl w:val="0"/>
        <w:rPr>
          <w:rFonts w:ascii="Myriad Pro" w:hAnsi="Myriad Pro"/>
          <w:b w:val="0"/>
          <w:sz w:val="22"/>
          <w:szCs w:val="22"/>
        </w:rPr>
      </w:pPr>
      <w:bookmarkStart w:id="121" w:name="_Toc118016571"/>
      <w:bookmarkStart w:id="122" w:name="_Toc118026868"/>
      <w:r>
        <w:rPr>
          <w:rFonts w:ascii="Myriad Pro" w:hAnsi="Myriad Pro"/>
          <w:sz w:val="22"/>
          <w:szCs w:val="22"/>
        </w:rPr>
        <w:t xml:space="preserve">Figure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 xml:space="preserve">3. </w:t>
      </w:r>
      <w:r>
        <w:rPr>
          <w:rFonts w:ascii="Myriad Pro" w:hAnsi="Myriad Pro"/>
          <w:b w:val="0"/>
          <w:sz w:val="22"/>
          <w:szCs w:val="22"/>
        </w:rPr>
        <w:t>Lower panel: Individual age probability distributions based on Marine20 curve and local reservoir correction at Tree Nob. Green distributions represent distinct chronologies of lesser replication (2 ≤ n ≤ 5) Orange, Pink, and Grey distributions represented the well-replicated chronologies. Upper panel: Age probability distributions of well-replicated floating chronologies used for SST reconstruction. These distributions are based on two samples, one near the beginning and one near the end, per chronology.</w:t>
      </w:r>
      <w:bookmarkEnd w:id="121"/>
      <w:bookmarkEnd w:id="122"/>
    </w:p>
    <w:p w14:paraId="159D5893" w14:textId="77777777" w:rsidR="004B194C" w:rsidRDefault="004B194C" w:rsidP="004B194C">
      <w:pPr>
        <w:pStyle w:val="SMHeading"/>
        <w:rPr>
          <w:rFonts w:ascii="Myriad Pro" w:hAnsi="Myriad Pro"/>
          <w:sz w:val="22"/>
          <w:szCs w:val="22"/>
        </w:rPr>
      </w:pPr>
    </w:p>
    <w:p w14:paraId="505BB760" w14:textId="77777777" w:rsidR="004B194C" w:rsidRDefault="004B194C" w:rsidP="004B194C">
      <w:pPr>
        <w:pStyle w:val="SMHeading"/>
        <w:rPr>
          <w:rFonts w:ascii="Myriad Pro" w:hAnsi="Myriad Pro"/>
          <w:sz w:val="22"/>
          <w:szCs w:val="22"/>
        </w:rPr>
      </w:pPr>
    </w:p>
    <w:p w14:paraId="6996ABA6" w14:textId="77777777" w:rsidR="004B194C" w:rsidRDefault="004B194C" w:rsidP="004B194C">
      <w:pPr>
        <w:pStyle w:val="SMHeading"/>
        <w:rPr>
          <w:rFonts w:ascii="Myriad Pro" w:hAnsi="Myriad Pro"/>
          <w:sz w:val="22"/>
          <w:szCs w:val="22"/>
        </w:rPr>
      </w:pPr>
    </w:p>
    <w:p w14:paraId="5443EDF9" w14:textId="77777777" w:rsidR="004B194C" w:rsidRDefault="004B194C" w:rsidP="004B194C">
      <w:pPr>
        <w:pStyle w:val="SMcaption"/>
        <w:rPr>
          <w:rFonts w:ascii="Myriad Pro" w:hAnsi="Myriad Pro"/>
          <w:sz w:val="22"/>
          <w:szCs w:val="22"/>
        </w:rPr>
      </w:pPr>
    </w:p>
    <w:p w14:paraId="4D0D4E29" w14:textId="77777777" w:rsidR="004B194C" w:rsidRDefault="004B194C" w:rsidP="004B194C">
      <w:pPr>
        <w:pStyle w:val="SMcaption"/>
        <w:rPr>
          <w:rFonts w:ascii="Myriad Pro" w:hAnsi="Myriad Pro"/>
          <w:sz w:val="22"/>
          <w:szCs w:val="22"/>
        </w:rPr>
      </w:pPr>
    </w:p>
    <w:p w14:paraId="127C5988" w14:textId="77777777" w:rsidR="004B194C" w:rsidRDefault="004B194C" w:rsidP="004B194C">
      <w:pPr>
        <w:pStyle w:val="SMcaption"/>
        <w:rPr>
          <w:rFonts w:ascii="Myriad Pro" w:hAnsi="Myriad Pro"/>
          <w:sz w:val="22"/>
          <w:szCs w:val="22"/>
        </w:rPr>
      </w:pPr>
    </w:p>
    <w:p w14:paraId="478379B1" w14:textId="77777777" w:rsidR="004B194C" w:rsidRDefault="004B194C" w:rsidP="004B194C">
      <w:pPr>
        <w:pStyle w:val="SMcaption"/>
        <w:rPr>
          <w:rFonts w:ascii="Myriad Pro" w:hAnsi="Myriad Pro"/>
          <w:sz w:val="22"/>
          <w:szCs w:val="22"/>
        </w:rPr>
      </w:pPr>
    </w:p>
    <w:p w14:paraId="19E0597D" w14:textId="77777777" w:rsidR="004B194C" w:rsidRDefault="004B194C" w:rsidP="004B194C">
      <w:pPr>
        <w:pStyle w:val="SMcaption"/>
        <w:rPr>
          <w:rFonts w:ascii="Myriad Pro" w:hAnsi="Myriad Pro"/>
          <w:sz w:val="22"/>
          <w:szCs w:val="22"/>
        </w:rPr>
      </w:pPr>
    </w:p>
    <w:p w14:paraId="4ED5D040" w14:textId="77777777" w:rsidR="004B194C" w:rsidRDefault="004B194C" w:rsidP="004B194C">
      <w:pPr>
        <w:pStyle w:val="SMcaption"/>
        <w:rPr>
          <w:rFonts w:ascii="Myriad Pro" w:hAnsi="Myriad Pro"/>
          <w:sz w:val="22"/>
          <w:szCs w:val="22"/>
        </w:rPr>
      </w:pPr>
    </w:p>
    <w:p w14:paraId="7BA2F7CB" w14:textId="77777777" w:rsidR="004B194C" w:rsidRDefault="004B194C" w:rsidP="004B194C">
      <w:pPr>
        <w:pStyle w:val="SMcaption"/>
        <w:rPr>
          <w:rFonts w:ascii="Myriad Pro" w:hAnsi="Myriad Pro"/>
          <w:sz w:val="22"/>
          <w:szCs w:val="22"/>
        </w:rPr>
      </w:pPr>
    </w:p>
    <w:p w14:paraId="36093111" w14:textId="77777777" w:rsidR="004B194C" w:rsidRDefault="004B194C" w:rsidP="004B194C">
      <w:pPr>
        <w:pStyle w:val="SMcaption"/>
        <w:rPr>
          <w:rFonts w:ascii="Myriad Pro" w:hAnsi="Myriad Pro"/>
          <w:sz w:val="22"/>
          <w:szCs w:val="22"/>
        </w:rPr>
      </w:pPr>
    </w:p>
    <w:p w14:paraId="19AC18A5" w14:textId="77777777" w:rsidR="004B194C" w:rsidRDefault="004B194C" w:rsidP="004B194C">
      <w:pPr>
        <w:pStyle w:val="SMcaption"/>
        <w:rPr>
          <w:rFonts w:ascii="Myriad Pro" w:hAnsi="Myriad Pro"/>
          <w:sz w:val="22"/>
          <w:szCs w:val="22"/>
        </w:rPr>
      </w:pPr>
    </w:p>
    <w:p w14:paraId="7A3A1FA5" w14:textId="77777777" w:rsidR="004B194C" w:rsidRDefault="004B194C" w:rsidP="004B194C">
      <w:pPr>
        <w:pStyle w:val="SMcaption"/>
        <w:rPr>
          <w:rFonts w:ascii="Myriad Pro" w:hAnsi="Myriad Pro"/>
          <w:sz w:val="22"/>
          <w:szCs w:val="22"/>
        </w:rPr>
      </w:pPr>
    </w:p>
    <w:p w14:paraId="22DCF581" w14:textId="6BA8638A" w:rsidR="004B194C" w:rsidRDefault="004B194C" w:rsidP="004B194C">
      <w:pPr>
        <w:pStyle w:val="SMcaption"/>
        <w:rPr>
          <w:rFonts w:ascii="Myriad Pro" w:hAnsi="Myriad Pro"/>
          <w:sz w:val="22"/>
          <w:szCs w:val="22"/>
        </w:rPr>
      </w:pPr>
      <w:r>
        <w:rPr>
          <w:noProof/>
        </w:rPr>
        <w:drawing>
          <wp:anchor distT="0" distB="0" distL="114300" distR="114300" simplePos="0" relativeHeight="251686912" behindDoc="0" locked="0" layoutInCell="1" allowOverlap="1" wp14:anchorId="4DE49393" wp14:editId="019605E6">
            <wp:simplePos x="0" y="0"/>
            <wp:positionH relativeFrom="margin">
              <wp:align>right</wp:align>
            </wp:positionH>
            <wp:positionV relativeFrom="paragraph">
              <wp:posOffset>635</wp:posOffset>
            </wp:positionV>
            <wp:extent cx="5486400" cy="2826385"/>
            <wp:effectExtent l="0" t="0" r="0" b="0"/>
            <wp:wrapSquare wrapText="bothSides"/>
            <wp:docPr id="535" name="Picture 5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A picture containing 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826385"/>
                    </a:xfrm>
                    <a:prstGeom prst="rect">
                      <a:avLst/>
                    </a:prstGeom>
                    <a:noFill/>
                  </pic:spPr>
                </pic:pic>
              </a:graphicData>
            </a:graphic>
            <wp14:sizeRelH relativeFrom="page">
              <wp14:pctWidth>0</wp14:pctWidth>
            </wp14:sizeRelH>
            <wp14:sizeRelV relativeFrom="page">
              <wp14:pctHeight>0</wp14:pctHeight>
            </wp14:sizeRelV>
          </wp:anchor>
        </w:drawing>
      </w:r>
    </w:p>
    <w:p w14:paraId="11C31362" w14:textId="3F3DB9FC" w:rsidR="004B194C" w:rsidRDefault="004B194C" w:rsidP="004B194C">
      <w:pPr>
        <w:pStyle w:val="SMHeading"/>
        <w:rPr>
          <w:rFonts w:ascii="Myriad Pro" w:hAnsi="Myriad Pro"/>
          <w:b w:val="0"/>
          <w:sz w:val="22"/>
          <w:szCs w:val="22"/>
        </w:rPr>
      </w:pPr>
      <w:bookmarkStart w:id="123" w:name="_Toc118016572"/>
      <w:bookmarkStart w:id="124" w:name="_Toc118026869"/>
      <w:r>
        <w:rPr>
          <w:rFonts w:ascii="Myriad Pro" w:hAnsi="Myriad Pro"/>
          <w:sz w:val="22"/>
          <w:szCs w:val="22"/>
        </w:rPr>
        <w:t xml:space="preserve">Figure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 xml:space="preserve">4. </w:t>
      </w:r>
      <w:r>
        <w:rPr>
          <w:rFonts w:ascii="Myriad Pro" w:hAnsi="Myriad Pro"/>
          <w:b w:val="0"/>
          <w:sz w:val="22"/>
          <w:szCs w:val="22"/>
        </w:rPr>
        <w:t>Regional curve development. Gray lines: all crossdated increment width series. Black line: robust biweight mean of all increment widths. Blue line: Regional curve developed from time varying spline of average increment widths. Red, dashed line on left: lower cutoff at ontogenetic age 12 due to high variability of growth around mean. Red, dashed line on right: upper cutoff at ontogenetic age 100 after which minimum sample depth falls below 20.</w:t>
      </w:r>
      <w:bookmarkEnd w:id="123"/>
      <w:bookmarkEnd w:id="124"/>
    </w:p>
    <w:p w14:paraId="03CB4EF4" w14:textId="77777777" w:rsidR="004B194C" w:rsidRDefault="004B194C" w:rsidP="004B194C">
      <w:pPr>
        <w:pStyle w:val="SMcaption"/>
        <w:rPr>
          <w:rFonts w:ascii="Myriad Pro" w:hAnsi="Myriad Pro"/>
          <w:sz w:val="22"/>
          <w:szCs w:val="22"/>
        </w:rPr>
      </w:pPr>
    </w:p>
    <w:p w14:paraId="29A08A88" w14:textId="77777777" w:rsidR="004B194C" w:rsidRDefault="004B194C" w:rsidP="004B194C">
      <w:pPr>
        <w:pStyle w:val="SMcaption"/>
        <w:rPr>
          <w:rFonts w:ascii="Myriad Pro" w:hAnsi="Myriad Pro"/>
          <w:sz w:val="22"/>
          <w:szCs w:val="22"/>
        </w:rPr>
      </w:pPr>
    </w:p>
    <w:p w14:paraId="0EEF5D79" w14:textId="77777777" w:rsidR="004B194C" w:rsidRDefault="004B194C" w:rsidP="004B194C">
      <w:pPr>
        <w:pStyle w:val="SMcaption"/>
        <w:rPr>
          <w:rFonts w:ascii="Myriad Pro" w:hAnsi="Myriad Pro"/>
          <w:sz w:val="22"/>
          <w:szCs w:val="22"/>
        </w:rPr>
      </w:pPr>
    </w:p>
    <w:p w14:paraId="0FE1AB2D" w14:textId="77777777" w:rsidR="004B194C" w:rsidRDefault="004B194C" w:rsidP="004B194C">
      <w:pPr>
        <w:pStyle w:val="SMcaption"/>
        <w:rPr>
          <w:rFonts w:ascii="Myriad Pro" w:hAnsi="Myriad Pro"/>
          <w:sz w:val="22"/>
          <w:szCs w:val="22"/>
        </w:rPr>
      </w:pPr>
    </w:p>
    <w:p w14:paraId="5F708402" w14:textId="77777777" w:rsidR="004B194C" w:rsidRDefault="004B194C" w:rsidP="004B194C">
      <w:pPr>
        <w:pStyle w:val="SMcaption"/>
        <w:rPr>
          <w:rFonts w:ascii="Myriad Pro" w:hAnsi="Myriad Pro"/>
          <w:sz w:val="22"/>
          <w:szCs w:val="22"/>
        </w:rPr>
      </w:pPr>
    </w:p>
    <w:p w14:paraId="7A853670" w14:textId="77777777" w:rsidR="004B194C" w:rsidRDefault="004B194C" w:rsidP="004B194C">
      <w:pPr>
        <w:pStyle w:val="SMcaption"/>
        <w:rPr>
          <w:rFonts w:ascii="Myriad Pro" w:hAnsi="Myriad Pro"/>
          <w:sz w:val="22"/>
          <w:szCs w:val="22"/>
        </w:rPr>
      </w:pPr>
    </w:p>
    <w:p w14:paraId="63864E3D" w14:textId="77777777" w:rsidR="004B194C" w:rsidRDefault="004B194C" w:rsidP="004B194C">
      <w:pPr>
        <w:pStyle w:val="SMcaption"/>
        <w:rPr>
          <w:rFonts w:ascii="Myriad Pro" w:hAnsi="Myriad Pro"/>
          <w:sz w:val="22"/>
          <w:szCs w:val="22"/>
        </w:rPr>
      </w:pPr>
    </w:p>
    <w:p w14:paraId="32745533" w14:textId="77777777" w:rsidR="004B194C" w:rsidRDefault="004B194C" w:rsidP="004B194C">
      <w:pPr>
        <w:pStyle w:val="SMcaption"/>
        <w:rPr>
          <w:rFonts w:ascii="Myriad Pro" w:hAnsi="Myriad Pro"/>
          <w:sz w:val="22"/>
          <w:szCs w:val="22"/>
        </w:rPr>
      </w:pPr>
    </w:p>
    <w:p w14:paraId="33F5539B" w14:textId="77777777" w:rsidR="004B194C" w:rsidRDefault="004B194C" w:rsidP="004B194C">
      <w:pPr>
        <w:pStyle w:val="SMcaption"/>
        <w:rPr>
          <w:rFonts w:ascii="Myriad Pro" w:hAnsi="Myriad Pro"/>
          <w:sz w:val="22"/>
          <w:szCs w:val="22"/>
        </w:rPr>
      </w:pPr>
    </w:p>
    <w:p w14:paraId="65951F1F" w14:textId="77777777" w:rsidR="004B194C" w:rsidRDefault="004B194C" w:rsidP="004B194C">
      <w:pPr>
        <w:pStyle w:val="SMcaption"/>
        <w:rPr>
          <w:rFonts w:ascii="Myriad Pro" w:hAnsi="Myriad Pro"/>
          <w:sz w:val="22"/>
          <w:szCs w:val="22"/>
        </w:rPr>
      </w:pPr>
    </w:p>
    <w:p w14:paraId="24D7E2D9" w14:textId="77777777" w:rsidR="004B194C" w:rsidRDefault="004B194C" w:rsidP="004B194C">
      <w:pPr>
        <w:pStyle w:val="SMcaption"/>
        <w:rPr>
          <w:rFonts w:ascii="Myriad Pro" w:hAnsi="Myriad Pro"/>
          <w:sz w:val="22"/>
          <w:szCs w:val="22"/>
        </w:rPr>
      </w:pPr>
    </w:p>
    <w:p w14:paraId="0926589B" w14:textId="77777777" w:rsidR="004B194C" w:rsidRDefault="004B194C" w:rsidP="004B194C">
      <w:pPr>
        <w:pStyle w:val="SMcaption"/>
        <w:rPr>
          <w:rFonts w:ascii="Myriad Pro" w:hAnsi="Myriad Pro"/>
          <w:sz w:val="22"/>
          <w:szCs w:val="22"/>
        </w:rPr>
      </w:pPr>
    </w:p>
    <w:p w14:paraId="1F21E783" w14:textId="77777777" w:rsidR="004B194C" w:rsidRDefault="004B194C" w:rsidP="004B194C">
      <w:pPr>
        <w:pStyle w:val="SMcaption"/>
        <w:rPr>
          <w:rFonts w:ascii="Myriad Pro" w:hAnsi="Myriad Pro"/>
          <w:sz w:val="22"/>
          <w:szCs w:val="22"/>
        </w:rPr>
      </w:pPr>
    </w:p>
    <w:p w14:paraId="72BB3EB7" w14:textId="77777777" w:rsidR="004B194C" w:rsidRDefault="004B194C" w:rsidP="004B194C">
      <w:pPr>
        <w:pStyle w:val="SMcaption"/>
        <w:rPr>
          <w:rFonts w:ascii="Myriad Pro" w:hAnsi="Myriad Pro"/>
          <w:sz w:val="22"/>
          <w:szCs w:val="22"/>
        </w:rPr>
      </w:pPr>
    </w:p>
    <w:p w14:paraId="1461E02E" w14:textId="77777777" w:rsidR="004B194C" w:rsidRDefault="004B194C" w:rsidP="004B194C">
      <w:pPr>
        <w:pStyle w:val="SMcaption"/>
        <w:rPr>
          <w:rFonts w:ascii="Myriad Pro" w:hAnsi="Myriad Pro"/>
          <w:sz w:val="22"/>
          <w:szCs w:val="22"/>
        </w:rPr>
      </w:pPr>
    </w:p>
    <w:p w14:paraId="09E1F531" w14:textId="77777777" w:rsidR="004B194C" w:rsidRDefault="004B194C" w:rsidP="004B194C">
      <w:pPr>
        <w:pStyle w:val="SMcaption"/>
        <w:rPr>
          <w:rFonts w:ascii="Myriad Pro" w:hAnsi="Myriad Pro"/>
          <w:sz w:val="22"/>
          <w:szCs w:val="22"/>
        </w:rPr>
      </w:pPr>
    </w:p>
    <w:p w14:paraId="3C882048" w14:textId="77777777" w:rsidR="004B194C" w:rsidRDefault="004B194C" w:rsidP="004B194C">
      <w:pPr>
        <w:pStyle w:val="SMcaption"/>
        <w:rPr>
          <w:rFonts w:ascii="Myriad Pro" w:hAnsi="Myriad Pro"/>
          <w:sz w:val="22"/>
          <w:szCs w:val="22"/>
        </w:rPr>
      </w:pPr>
    </w:p>
    <w:p w14:paraId="4D4B4EEF" w14:textId="77777777" w:rsidR="004B194C" w:rsidRDefault="004B194C" w:rsidP="004B194C">
      <w:pPr>
        <w:pStyle w:val="SMcaption"/>
        <w:rPr>
          <w:rFonts w:ascii="Myriad Pro" w:hAnsi="Myriad Pro"/>
          <w:sz w:val="22"/>
          <w:szCs w:val="22"/>
        </w:rPr>
      </w:pPr>
    </w:p>
    <w:p w14:paraId="5D200C6D" w14:textId="77777777" w:rsidR="004B194C" w:rsidRDefault="004B194C" w:rsidP="004B194C">
      <w:pPr>
        <w:pStyle w:val="SMcaption"/>
        <w:rPr>
          <w:rFonts w:ascii="Myriad Pro" w:hAnsi="Myriad Pro"/>
          <w:sz w:val="22"/>
          <w:szCs w:val="22"/>
        </w:rPr>
      </w:pPr>
    </w:p>
    <w:p w14:paraId="31899720" w14:textId="77777777" w:rsidR="004B194C" w:rsidRDefault="004B194C" w:rsidP="004B194C">
      <w:pPr>
        <w:pStyle w:val="SMcaption"/>
        <w:rPr>
          <w:rFonts w:ascii="Myriad Pro" w:hAnsi="Myriad Pro"/>
          <w:sz w:val="22"/>
          <w:szCs w:val="22"/>
        </w:rPr>
      </w:pPr>
    </w:p>
    <w:p w14:paraId="06778530" w14:textId="77777777" w:rsidR="004B194C" w:rsidRDefault="004B194C" w:rsidP="004B194C">
      <w:pPr>
        <w:pStyle w:val="SMcaption"/>
        <w:rPr>
          <w:rFonts w:ascii="Myriad Pro" w:hAnsi="Myriad Pro"/>
          <w:sz w:val="22"/>
          <w:szCs w:val="22"/>
        </w:rPr>
      </w:pPr>
    </w:p>
    <w:p w14:paraId="323D3EC2" w14:textId="24F27893" w:rsidR="004B194C" w:rsidRDefault="004B194C" w:rsidP="004B194C">
      <w:pPr>
        <w:pStyle w:val="SMcaption"/>
        <w:rPr>
          <w:rFonts w:ascii="Myriad Pro" w:hAnsi="Myriad Pro"/>
          <w:sz w:val="22"/>
          <w:szCs w:val="22"/>
        </w:rPr>
      </w:pPr>
      <w:r>
        <w:rPr>
          <w:noProof/>
        </w:rPr>
        <w:drawing>
          <wp:anchor distT="0" distB="0" distL="114300" distR="114300" simplePos="0" relativeHeight="251683840" behindDoc="0" locked="0" layoutInCell="1" allowOverlap="1" wp14:anchorId="54FE44B8" wp14:editId="169FD8C5">
            <wp:simplePos x="0" y="0"/>
            <wp:positionH relativeFrom="margin">
              <wp:align>right</wp:align>
            </wp:positionH>
            <wp:positionV relativeFrom="paragraph">
              <wp:posOffset>635</wp:posOffset>
            </wp:positionV>
            <wp:extent cx="5486400" cy="3086100"/>
            <wp:effectExtent l="0" t="0" r="0" b="0"/>
            <wp:wrapSquare wrapText="bothSides"/>
            <wp:docPr id="534" name="Picture 5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pic:spPr>
                </pic:pic>
              </a:graphicData>
            </a:graphic>
            <wp14:sizeRelH relativeFrom="margin">
              <wp14:pctWidth>0</wp14:pctWidth>
            </wp14:sizeRelH>
            <wp14:sizeRelV relativeFrom="margin">
              <wp14:pctHeight>0</wp14:pctHeight>
            </wp14:sizeRelV>
          </wp:anchor>
        </w:drawing>
      </w:r>
    </w:p>
    <w:p w14:paraId="729D546B" w14:textId="7C2855F8" w:rsidR="004B194C" w:rsidRDefault="004B194C" w:rsidP="004B194C">
      <w:pPr>
        <w:pStyle w:val="SMHeading"/>
        <w:rPr>
          <w:rFonts w:ascii="Myriad Pro" w:hAnsi="Myriad Pro"/>
          <w:b w:val="0"/>
          <w:sz w:val="22"/>
          <w:szCs w:val="22"/>
        </w:rPr>
      </w:pPr>
      <w:bookmarkStart w:id="125" w:name="_Toc118016573"/>
      <w:bookmarkStart w:id="126" w:name="_Toc118026870"/>
      <w:r>
        <w:rPr>
          <w:rFonts w:ascii="Myriad Pro" w:hAnsi="Myriad Pro"/>
          <w:sz w:val="22"/>
          <w:szCs w:val="22"/>
        </w:rPr>
        <w:t xml:space="preserve">Figure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 xml:space="preserve">5. </w:t>
      </w:r>
      <w:r>
        <w:rPr>
          <w:rFonts w:ascii="Myriad Pro" w:hAnsi="Myriad Pro"/>
          <w:b w:val="0"/>
          <w:sz w:val="22"/>
          <w:szCs w:val="22"/>
        </w:rPr>
        <w:t>Chronology and instrumental SST cross wavelet. A) RCS chronology – Langara SST cross-wavelet power at each year of overlap. Arrows indicate phase coherence, right = in phase, left = antiphase. B) RCS chronology – Langara SST cross-wavelet power averages by period. Red dots indicate significance, p &lt; 0.05. C) EXP chronology – Langara SST cross-wavelet power at each year of overlap. D) EXP chronology – Langara SST cross-wavelet power averages by period.</w:t>
      </w:r>
      <w:bookmarkEnd w:id="125"/>
      <w:bookmarkEnd w:id="126"/>
    </w:p>
    <w:p w14:paraId="18BC72B4" w14:textId="77777777" w:rsidR="004B194C" w:rsidRDefault="004B194C" w:rsidP="004B194C">
      <w:pPr>
        <w:pStyle w:val="SMcaption"/>
        <w:rPr>
          <w:rFonts w:ascii="Myriad Pro" w:hAnsi="Myriad Pro"/>
          <w:sz w:val="22"/>
          <w:szCs w:val="22"/>
        </w:rPr>
      </w:pPr>
    </w:p>
    <w:p w14:paraId="1089112D" w14:textId="77777777" w:rsidR="004B194C" w:rsidRDefault="004B194C" w:rsidP="004B194C">
      <w:pPr>
        <w:pStyle w:val="SMcaption"/>
        <w:rPr>
          <w:rFonts w:ascii="Myriad Pro" w:hAnsi="Myriad Pro"/>
          <w:sz w:val="22"/>
          <w:szCs w:val="22"/>
        </w:rPr>
      </w:pPr>
    </w:p>
    <w:p w14:paraId="75649E25" w14:textId="77777777" w:rsidR="004B194C" w:rsidRDefault="004B194C" w:rsidP="004B194C">
      <w:pPr>
        <w:pStyle w:val="SMcaption"/>
        <w:rPr>
          <w:rFonts w:ascii="Myriad Pro" w:hAnsi="Myriad Pro"/>
          <w:sz w:val="22"/>
          <w:szCs w:val="22"/>
        </w:rPr>
      </w:pPr>
    </w:p>
    <w:p w14:paraId="3013F77D" w14:textId="77777777" w:rsidR="004B194C" w:rsidRDefault="004B194C" w:rsidP="004B194C">
      <w:pPr>
        <w:pStyle w:val="SMcaption"/>
        <w:rPr>
          <w:rFonts w:ascii="Myriad Pro" w:hAnsi="Myriad Pro"/>
          <w:sz w:val="22"/>
          <w:szCs w:val="22"/>
        </w:rPr>
      </w:pPr>
    </w:p>
    <w:p w14:paraId="090A4E9B" w14:textId="77777777" w:rsidR="004B194C" w:rsidRDefault="004B194C" w:rsidP="004B194C">
      <w:pPr>
        <w:pStyle w:val="SMcaption"/>
        <w:rPr>
          <w:rFonts w:ascii="Myriad Pro" w:hAnsi="Myriad Pro"/>
          <w:sz w:val="22"/>
          <w:szCs w:val="22"/>
        </w:rPr>
      </w:pPr>
    </w:p>
    <w:p w14:paraId="6B763BC4" w14:textId="77777777" w:rsidR="004B194C" w:rsidRDefault="004B194C" w:rsidP="004B194C">
      <w:pPr>
        <w:pStyle w:val="SMcaption"/>
        <w:rPr>
          <w:rFonts w:ascii="Myriad Pro" w:hAnsi="Myriad Pro"/>
          <w:sz w:val="22"/>
          <w:szCs w:val="22"/>
        </w:rPr>
      </w:pPr>
    </w:p>
    <w:p w14:paraId="31DFB588" w14:textId="77777777" w:rsidR="004B194C" w:rsidRDefault="004B194C" w:rsidP="004B194C">
      <w:pPr>
        <w:pStyle w:val="SMcaption"/>
        <w:rPr>
          <w:rFonts w:ascii="Myriad Pro" w:hAnsi="Myriad Pro"/>
          <w:sz w:val="22"/>
          <w:szCs w:val="22"/>
        </w:rPr>
      </w:pPr>
    </w:p>
    <w:p w14:paraId="6E43E876" w14:textId="77777777" w:rsidR="004B194C" w:rsidRDefault="004B194C" w:rsidP="004B194C">
      <w:pPr>
        <w:pStyle w:val="SMcaption"/>
        <w:rPr>
          <w:rFonts w:ascii="Myriad Pro" w:hAnsi="Myriad Pro"/>
          <w:sz w:val="22"/>
          <w:szCs w:val="22"/>
        </w:rPr>
      </w:pPr>
    </w:p>
    <w:p w14:paraId="3E39F0B3" w14:textId="77777777" w:rsidR="004B194C" w:rsidRDefault="004B194C" w:rsidP="004B194C">
      <w:pPr>
        <w:pStyle w:val="SMcaption"/>
        <w:rPr>
          <w:rFonts w:ascii="Myriad Pro" w:hAnsi="Myriad Pro"/>
          <w:sz w:val="22"/>
          <w:szCs w:val="22"/>
        </w:rPr>
      </w:pPr>
    </w:p>
    <w:p w14:paraId="4FD3EA5A" w14:textId="77777777" w:rsidR="004B194C" w:rsidRDefault="004B194C" w:rsidP="004B194C">
      <w:pPr>
        <w:pStyle w:val="SMcaption"/>
        <w:rPr>
          <w:rFonts w:ascii="Myriad Pro" w:hAnsi="Myriad Pro"/>
          <w:sz w:val="22"/>
          <w:szCs w:val="22"/>
        </w:rPr>
      </w:pPr>
    </w:p>
    <w:p w14:paraId="0FD26B0B" w14:textId="77777777" w:rsidR="004B194C" w:rsidRDefault="004B194C" w:rsidP="004B194C">
      <w:pPr>
        <w:pStyle w:val="SMcaption"/>
        <w:rPr>
          <w:rFonts w:ascii="Myriad Pro" w:hAnsi="Myriad Pro"/>
          <w:sz w:val="22"/>
          <w:szCs w:val="22"/>
        </w:rPr>
      </w:pPr>
    </w:p>
    <w:p w14:paraId="16615180" w14:textId="77777777" w:rsidR="004B194C" w:rsidRDefault="004B194C" w:rsidP="004B194C">
      <w:pPr>
        <w:pStyle w:val="SMcaption"/>
        <w:rPr>
          <w:rFonts w:ascii="Myriad Pro" w:hAnsi="Myriad Pro"/>
          <w:sz w:val="22"/>
          <w:szCs w:val="22"/>
        </w:rPr>
      </w:pPr>
    </w:p>
    <w:p w14:paraId="2E80606F" w14:textId="77777777" w:rsidR="004B194C" w:rsidRDefault="004B194C" w:rsidP="004B194C">
      <w:pPr>
        <w:pStyle w:val="SMcaption"/>
        <w:rPr>
          <w:rFonts w:ascii="Myriad Pro" w:hAnsi="Myriad Pro"/>
          <w:sz w:val="22"/>
          <w:szCs w:val="22"/>
        </w:rPr>
      </w:pPr>
    </w:p>
    <w:p w14:paraId="0E00605D" w14:textId="77777777" w:rsidR="004B194C" w:rsidRDefault="004B194C" w:rsidP="004B194C">
      <w:pPr>
        <w:pStyle w:val="SMcaption"/>
        <w:rPr>
          <w:rFonts w:ascii="Myriad Pro" w:hAnsi="Myriad Pro"/>
          <w:sz w:val="22"/>
          <w:szCs w:val="22"/>
        </w:rPr>
      </w:pPr>
    </w:p>
    <w:p w14:paraId="3F7D81B0" w14:textId="77777777" w:rsidR="004B194C" w:rsidRDefault="004B194C" w:rsidP="004B194C">
      <w:pPr>
        <w:pStyle w:val="SMcaption"/>
        <w:rPr>
          <w:rFonts w:ascii="Myriad Pro" w:hAnsi="Myriad Pro"/>
          <w:sz w:val="22"/>
          <w:szCs w:val="22"/>
        </w:rPr>
      </w:pPr>
    </w:p>
    <w:p w14:paraId="4CE515BA" w14:textId="77777777" w:rsidR="004B194C" w:rsidRDefault="004B194C" w:rsidP="004B194C">
      <w:pPr>
        <w:pStyle w:val="SMcaption"/>
        <w:rPr>
          <w:rFonts w:ascii="Myriad Pro" w:hAnsi="Myriad Pro"/>
          <w:sz w:val="22"/>
          <w:szCs w:val="22"/>
        </w:rPr>
      </w:pPr>
    </w:p>
    <w:p w14:paraId="0B7F63C7" w14:textId="77777777" w:rsidR="004B194C" w:rsidRDefault="004B194C" w:rsidP="004B194C">
      <w:pPr>
        <w:pStyle w:val="SMcaption"/>
        <w:rPr>
          <w:rFonts w:ascii="Myriad Pro" w:hAnsi="Myriad Pro"/>
          <w:sz w:val="22"/>
          <w:szCs w:val="22"/>
        </w:rPr>
      </w:pPr>
    </w:p>
    <w:p w14:paraId="31238FA7" w14:textId="77777777" w:rsidR="004B194C" w:rsidRDefault="004B194C" w:rsidP="004B194C">
      <w:pPr>
        <w:pStyle w:val="SMcaption"/>
        <w:rPr>
          <w:rFonts w:ascii="Myriad Pro" w:hAnsi="Myriad Pro"/>
          <w:sz w:val="22"/>
          <w:szCs w:val="22"/>
        </w:rPr>
      </w:pPr>
    </w:p>
    <w:p w14:paraId="3C4AC2A6" w14:textId="31719CD0" w:rsidR="004B194C" w:rsidRDefault="004B194C" w:rsidP="004B194C">
      <w:pPr>
        <w:pStyle w:val="SMcaption"/>
        <w:rPr>
          <w:rFonts w:ascii="Myriad Pro" w:hAnsi="Myriad Pro"/>
          <w:sz w:val="22"/>
          <w:szCs w:val="22"/>
        </w:rPr>
      </w:pPr>
      <w:r>
        <w:rPr>
          <w:noProof/>
        </w:rPr>
        <w:drawing>
          <wp:anchor distT="0" distB="0" distL="114300" distR="114300" simplePos="0" relativeHeight="251684864" behindDoc="0" locked="0" layoutInCell="1" allowOverlap="1" wp14:anchorId="399F2A46" wp14:editId="0D4BC13B">
            <wp:simplePos x="0" y="0"/>
            <wp:positionH relativeFrom="margin">
              <wp:align>right</wp:align>
            </wp:positionH>
            <wp:positionV relativeFrom="paragraph">
              <wp:posOffset>0</wp:posOffset>
            </wp:positionV>
            <wp:extent cx="5486400" cy="2493645"/>
            <wp:effectExtent l="0" t="0" r="0" b="1905"/>
            <wp:wrapSquare wrapText="bothSides"/>
            <wp:docPr id="533" name="Picture 5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Chart, line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493645"/>
                    </a:xfrm>
                    <a:prstGeom prst="rect">
                      <a:avLst/>
                    </a:prstGeom>
                    <a:noFill/>
                  </pic:spPr>
                </pic:pic>
              </a:graphicData>
            </a:graphic>
            <wp14:sizeRelH relativeFrom="page">
              <wp14:pctWidth>0</wp14:pctWidth>
            </wp14:sizeRelH>
            <wp14:sizeRelV relativeFrom="page">
              <wp14:pctHeight>0</wp14:pctHeight>
            </wp14:sizeRelV>
          </wp:anchor>
        </w:drawing>
      </w:r>
    </w:p>
    <w:p w14:paraId="1B1A3100" w14:textId="77777777" w:rsidR="004B194C" w:rsidRDefault="004B194C" w:rsidP="004B194C">
      <w:pPr>
        <w:pStyle w:val="SMcaption"/>
        <w:rPr>
          <w:rFonts w:ascii="Myriad Pro" w:hAnsi="Myriad Pro"/>
          <w:sz w:val="22"/>
          <w:szCs w:val="22"/>
        </w:rPr>
      </w:pPr>
    </w:p>
    <w:p w14:paraId="56D6868B" w14:textId="40518660" w:rsidR="004B194C" w:rsidRDefault="004B194C" w:rsidP="004B194C">
      <w:pPr>
        <w:pStyle w:val="SMHeading"/>
        <w:rPr>
          <w:rFonts w:ascii="Myriad Pro" w:hAnsi="Myriad Pro"/>
          <w:b w:val="0"/>
          <w:sz w:val="22"/>
          <w:szCs w:val="22"/>
        </w:rPr>
      </w:pPr>
      <w:bookmarkStart w:id="127" w:name="_Toc118016574"/>
      <w:bookmarkStart w:id="128" w:name="_Toc118026871"/>
      <w:r>
        <w:rPr>
          <w:rFonts w:ascii="Myriad Pro" w:hAnsi="Myriad Pro"/>
          <w:sz w:val="22"/>
          <w:szCs w:val="22"/>
        </w:rPr>
        <w:t xml:space="preserve">Figure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 xml:space="preserve">6. </w:t>
      </w:r>
      <w:r>
        <w:rPr>
          <w:rFonts w:ascii="Myriad Pro" w:hAnsi="Myriad Pro"/>
          <w:b w:val="0"/>
          <w:sz w:val="22"/>
          <w:szCs w:val="22"/>
        </w:rPr>
        <w:t xml:space="preserve">Ontogenetic growth and regional curves. </w:t>
      </w:r>
      <w:proofErr w:type="spellStart"/>
      <w:r>
        <w:rPr>
          <w:rFonts w:ascii="Myriad Pro" w:hAnsi="Myriad Pro"/>
          <w:b w:val="0"/>
          <w:sz w:val="22"/>
          <w:szCs w:val="22"/>
        </w:rPr>
        <w:t>Rcall</w:t>
      </w:r>
      <w:proofErr w:type="spellEnd"/>
      <w:r>
        <w:rPr>
          <w:rFonts w:ascii="Myriad Pro" w:hAnsi="Myriad Pro"/>
          <w:b w:val="0"/>
          <w:sz w:val="22"/>
          <w:szCs w:val="22"/>
        </w:rPr>
        <w:t xml:space="preserve">: regional curve (RC) developed from all crossdated samples, used to develop master chronology. </w:t>
      </w:r>
      <w:proofErr w:type="spellStart"/>
      <w:r>
        <w:rPr>
          <w:rFonts w:ascii="Myriad Pro" w:hAnsi="Myriad Pro"/>
          <w:b w:val="0"/>
          <w:sz w:val="22"/>
          <w:szCs w:val="22"/>
        </w:rPr>
        <w:t>RCsigfree</w:t>
      </w:r>
      <w:proofErr w:type="spellEnd"/>
      <w:r>
        <w:rPr>
          <w:rFonts w:ascii="Myriad Pro" w:hAnsi="Myriad Pro"/>
          <w:b w:val="0"/>
          <w:sz w:val="22"/>
          <w:szCs w:val="22"/>
        </w:rPr>
        <w:t xml:space="preserve">: RC developed using signal free detrending, based on only samples from the Modern interval. </w:t>
      </w:r>
      <w:proofErr w:type="spellStart"/>
      <w:r>
        <w:rPr>
          <w:rFonts w:ascii="Myriad Pro" w:hAnsi="Myriad Pro"/>
          <w:b w:val="0"/>
          <w:sz w:val="22"/>
          <w:szCs w:val="22"/>
        </w:rPr>
        <w:t>ModernGrowth</w:t>
      </w:r>
      <w:proofErr w:type="spellEnd"/>
      <w:r>
        <w:rPr>
          <w:rFonts w:ascii="Myriad Pro" w:hAnsi="Myriad Pro"/>
          <w:b w:val="0"/>
          <w:sz w:val="22"/>
          <w:szCs w:val="22"/>
        </w:rPr>
        <w:t xml:space="preserve">: Average increment width for all samples in the Modern interval. </w:t>
      </w:r>
      <w:proofErr w:type="spellStart"/>
      <w:r>
        <w:rPr>
          <w:rFonts w:ascii="Myriad Pro" w:hAnsi="Myriad Pro"/>
          <w:b w:val="0"/>
          <w:sz w:val="22"/>
          <w:szCs w:val="22"/>
        </w:rPr>
        <w:t>ShortLived</w:t>
      </w:r>
      <w:proofErr w:type="spellEnd"/>
      <w:r>
        <w:rPr>
          <w:rFonts w:ascii="Myriad Pro" w:hAnsi="Myriad Pro"/>
          <w:b w:val="0"/>
          <w:sz w:val="22"/>
          <w:szCs w:val="22"/>
        </w:rPr>
        <w:t xml:space="preserve">: Average increment width for samples in the shortest-lived tercile of all crossdated samples. </w:t>
      </w:r>
      <w:proofErr w:type="spellStart"/>
      <w:r>
        <w:rPr>
          <w:rFonts w:ascii="Myriad Pro" w:hAnsi="Myriad Pro"/>
          <w:b w:val="0"/>
          <w:sz w:val="22"/>
          <w:szCs w:val="22"/>
        </w:rPr>
        <w:t>LongLived</w:t>
      </w:r>
      <w:proofErr w:type="spellEnd"/>
      <w:r>
        <w:rPr>
          <w:rFonts w:ascii="Myriad Pro" w:hAnsi="Myriad Pro"/>
          <w:b w:val="0"/>
          <w:sz w:val="22"/>
          <w:szCs w:val="22"/>
        </w:rPr>
        <w:t>: Average increment width for samples in the longest-lived tercile of all crossdated samples.</w:t>
      </w:r>
      <w:bookmarkEnd w:id="127"/>
      <w:bookmarkEnd w:id="128"/>
    </w:p>
    <w:p w14:paraId="7EF46F83" w14:textId="77777777" w:rsidR="004B194C" w:rsidRDefault="004B194C" w:rsidP="004B194C">
      <w:pPr>
        <w:pStyle w:val="SMcaption"/>
        <w:rPr>
          <w:rFonts w:ascii="Myriad Pro" w:hAnsi="Myriad Pro"/>
          <w:sz w:val="22"/>
          <w:szCs w:val="22"/>
        </w:rPr>
      </w:pPr>
    </w:p>
    <w:p w14:paraId="0266FFD0" w14:textId="77777777" w:rsidR="004B194C" w:rsidRDefault="004B194C" w:rsidP="004B194C">
      <w:pPr>
        <w:pStyle w:val="SMcaption"/>
        <w:rPr>
          <w:rFonts w:ascii="Myriad Pro" w:hAnsi="Myriad Pro"/>
          <w:sz w:val="22"/>
          <w:szCs w:val="22"/>
        </w:rPr>
      </w:pPr>
    </w:p>
    <w:p w14:paraId="44706E8F" w14:textId="77777777" w:rsidR="004B194C" w:rsidRDefault="004B194C" w:rsidP="004B194C">
      <w:pPr>
        <w:pStyle w:val="SMcaption"/>
        <w:rPr>
          <w:rFonts w:ascii="Myriad Pro" w:hAnsi="Myriad Pro"/>
          <w:sz w:val="22"/>
          <w:szCs w:val="22"/>
        </w:rPr>
      </w:pPr>
    </w:p>
    <w:p w14:paraId="284E2CEF" w14:textId="77777777" w:rsidR="004B194C" w:rsidRDefault="004B194C" w:rsidP="004B194C">
      <w:pPr>
        <w:pStyle w:val="SMcaption"/>
        <w:rPr>
          <w:rFonts w:ascii="Myriad Pro" w:hAnsi="Myriad Pro"/>
          <w:sz w:val="22"/>
          <w:szCs w:val="22"/>
        </w:rPr>
      </w:pPr>
    </w:p>
    <w:p w14:paraId="5A1E9428" w14:textId="610F0976" w:rsidR="004B194C" w:rsidRDefault="004B194C" w:rsidP="004B194C">
      <w:pPr>
        <w:pStyle w:val="SMcaption"/>
        <w:rPr>
          <w:rFonts w:ascii="Myriad Pro" w:hAnsi="Myriad Pro"/>
          <w:sz w:val="22"/>
          <w:szCs w:val="22"/>
        </w:rPr>
      </w:pPr>
      <w:r>
        <w:rPr>
          <w:noProof/>
        </w:rPr>
        <w:lastRenderedPageBreak/>
        <mc:AlternateContent>
          <mc:Choice Requires="wpg">
            <w:drawing>
              <wp:anchor distT="0" distB="0" distL="114300" distR="114300" simplePos="0" relativeHeight="251685888" behindDoc="0" locked="0" layoutInCell="1" allowOverlap="1" wp14:anchorId="2A259AB2" wp14:editId="2E40A8BC">
                <wp:simplePos x="0" y="0"/>
                <wp:positionH relativeFrom="margin">
                  <wp:align>right</wp:align>
                </wp:positionH>
                <wp:positionV relativeFrom="paragraph">
                  <wp:posOffset>0</wp:posOffset>
                </wp:positionV>
                <wp:extent cx="5486400" cy="4114800"/>
                <wp:effectExtent l="0" t="0" r="0" b="0"/>
                <wp:wrapSquare wrapText="bothSides"/>
                <wp:docPr id="525" name="Group 525"/>
                <wp:cNvGraphicFramePr/>
                <a:graphic xmlns:a="http://schemas.openxmlformats.org/drawingml/2006/main">
                  <a:graphicData uri="http://schemas.microsoft.com/office/word/2010/wordprocessingGroup">
                    <wpg:wgp>
                      <wpg:cNvGrpSpPr/>
                      <wpg:grpSpPr>
                        <a:xfrm>
                          <a:off x="0" y="0"/>
                          <a:ext cx="5486400" cy="4114800"/>
                          <a:chOff x="0" y="0"/>
                          <a:chExt cx="5486401" cy="4114800"/>
                        </a:xfrm>
                      </wpg:grpSpPr>
                      <pic:pic xmlns:pic="http://schemas.openxmlformats.org/drawingml/2006/picture">
                        <pic:nvPicPr>
                          <pic:cNvPr id="526" name="Picture 526"/>
                          <pic:cNvPicPr/>
                        </pic:nvPicPr>
                        <pic:blipFill>
                          <a:blip r:embed="rId40">
                            <a:extLst>
                              <a:ext uri="{28A0092B-C50C-407E-A947-70E740481C1C}">
                                <a14:useLocalDpi xmlns:a14="http://schemas.microsoft.com/office/drawing/2010/main" val="0"/>
                              </a:ext>
                            </a:extLst>
                          </a:blip>
                          <a:stretch>
                            <a:fillRect/>
                          </a:stretch>
                        </pic:blipFill>
                        <pic:spPr>
                          <a:xfrm>
                            <a:off x="1" y="0"/>
                            <a:ext cx="5486400" cy="4114800"/>
                          </a:xfrm>
                          <a:prstGeom prst="rect">
                            <a:avLst/>
                          </a:prstGeom>
                        </pic:spPr>
                      </pic:pic>
                      <wps:wsp>
                        <wps:cNvPr id="527" name="Text Box 2"/>
                        <wps:cNvSpPr txBox="1">
                          <a:spLocks noChangeArrowheads="1"/>
                        </wps:cNvSpPr>
                        <wps:spPr bwMode="auto">
                          <a:xfrm>
                            <a:off x="0" y="0"/>
                            <a:ext cx="295275" cy="275590"/>
                          </a:xfrm>
                          <a:prstGeom prst="rect">
                            <a:avLst/>
                          </a:prstGeom>
                          <a:solidFill>
                            <a:srgbClr val="FFFFFF"/>
                          </a:solidFill>
                          <a:ln w="9525">
                            <a:noFill/>
                            <a:miter lim="800000"/>
                            <a:headEnd/>
                            <a:tailEnd/>
                          </a:ln>
                        </wps:spPr>
                        <wps:txbx>
                          <w:txbxContent>
                            <w:p w14:paraId="76AD350A" w14:textId="77777777" w:rsidR="004B194C" w:rsidRDefault="004B194C" w:rsidP="004B194C">
                              <w:pPr>
                                <w:rPr>
                                  <w:rFonts w:cstheme="minorBidi"/>
                                  <w:color w:val="000000" w:themeColor="text1"/>
                                  <w:kern w:val="24"/>
                                </w:rPr>
                              </w:pPr>
                              <w:r>
                                <w:rPr>
                                  <w:rFonts w:cstheme="minorBidi"/>
                                  <w:color w:val="000000" w:themeColor="text1"/>
                                  <w:kern w:val="24"/>
                                </w:rPr>
                                <w:t>A</w:t>
                              </w:r>
                            </w:p>
                          </w:txbxContent>
                        </wps:txbx>
                        <wps:bodyPr rot="0" vert="horz" wrap="square" lIns="91440" tIns="45720" rIns="91440" bIns="45720" anchor="t" anchorCtr="0">
                          <a:spAutoFit/>
                        </wps:bodyPr>
                      </wps:wsp>
                      <wps:wsp>
                        <wps:cNvPr id="528" name="Text Box 2"/>
                        <wps:cNvSpPr txBox="1">
                          <a:spLocks noChangeArrowheads="1"/>
                        </wps:cNvSpPr>
                        <wps:spPr bwMode="auto">
                          <a:xfrm>
                            <a:off x="2743201" y="0"/>
                            <a:ext cx="295275" cy="275590"/>
                          </a:xfrm>
                          <a:prstGeom prst="rect">
                            <a:avLst/>
                          </a:prstGeom>
                          <a:noFill/>
                          <a:ln w="9525">
                            <a:noFill/>
                            <a:miter lim="800000"/>
                            <a:headEnd/>
                            <a:tailEnd/>
                          </a:ln>
                        </wps:spPr>
                        <wps:txbx>
                          <w:txbxContent>
                            <w:p w14:paraId="2B7C90C1" w14:textId="77777777" w:rsidR="004B194C" w:rsidRDefault="004B194C" w:rsidP="004B194C">
                              <w:pPr>
                                <w:rPr>
                                  <w:rFonts w:cstheme="minorBidi"/>
                                  <w:color w:val="000000" w:themeColor="text1"/>
                                  <w:kern w:val="24"/>
                                </w:rPr>
                              </w:pPr>
                              <w:r>
                                <w:rPr>
                                  <w:rFonts w:cstheme="minorBidi"/>
                                  <w:color w:val="000000" w:themeColor="text1"/>
                                  <w:kern w:val="24"/>
                                </w:rPr>
                                <w:t>B</w:t>
                              </w:r>
                            </w:p>
                          </w:txbxContent>
                        </wps:txbx>
                        <wps:bodyPr rot="0" vert="horz" wrap="square" lIns="91440" tIns="45720" rIns="91440" bIns="45720" anchor="t" anchorCtr="0">
                          <a:spAutoFit/>
                        </wps:bodyPr>
                      </wps:wsp>
                      <wps:wsp>
                        <wps:cNvPr id="531" name="Text Box 2"/>
                        <wps:cNvSpPr txBox="1">
                          <a:spLocks noChangeArrowheads="1"/>
                        </wps:cNvSpPr>
                        <wps:spPr bwMode="auto">
                          <a:xfrm>
                            <a:off x="0" y="1905000"/>
                            <a:ext cx="295275" cy="275590"/>
                          </a:xfrm>
                          <a:prstGeom prst="rect">
                            <a:avLst/>
                          </a:prstGeom>
                          <a:noFill/>
                          <a:ln w="9525">
                            <a:noFill/>
                            <a:miter lim="800000"/>
                            <a:headEnd/>
                            <a:tailEnd/>
                          </a:ln>
                        </wps:spPr>
                        <wps:txbx>
                          <w:txbxContent>
                            <w:p w14:paraId="3665D293" w14:textId="77777777" w:rsidR="004B194C" w:rsidRDefault="004B194C" w:rsidP="004B194C">
                              <w:pPr>
                                <w:rPr>
                                  <w:rFonts w:cstheme="minorBidi"/>
                                  <w:color w:val="000000" w:themeColor="text1"/>
                                  <w:kern w:val="24"/>
                                </w:rPr>
                              </w:pPr>
                              <w:r>
                                <w:rPr>
                                  <w:rFonts w:cstheme="minorBidi"/>
                                  <w:color w:val="000000" w:themeColor="text1"/>
                                  <w:kern w:val="24"/>
                                </w:rPr>
                                <w:t>C</w:t>
                              </w:r>
                            </w:p>
                          </w:txbxContent>
                        </wps:txbx>
                        <wps:bodyPr rot="0" vert="horz" wrap="square" lIns="91440" tIns="45720" rIns="91440" bIns="45720" anchor="t" anchorCtr="0">
                          <a:spAutoFit/>
                        </wps:bodyPr>
                      </wps:wsp>
                      <wps:wsp>
                        <wps:cNvPr id="532" name="Text Box 2"/>
                        <wps:cNvSpPr txBox="1">
                          <a:spLocks noChangeArrowheads="1"/>
                        </wps:cNvSpPr>
                        <wps:spPr bwMode="auto">
                          <a:xfrm>
                            <a:off x="2743200" y="1905000"/>
                            <a:ext cx="295275" cy="275590"/>
                          </a:xfrm>
                          <a:prstGeom prst="rect">
                            <a:avLst/>
                          </a:prstGeom>
                          <a:noFill/>
                          <a:ln w="9525">
                            <a:noFill/>
                            <a:miter lim="800000"/>
                            <a:headEnd/>
                            <a:tailEnd/>
                          </a:ln>
                        </wps:spPr>
                        <wps:txbx>
                          <w:txbxContent>
                            <w:p w14:paraId="32355171" w14:textId="77777777" w:rsidR="004B194C" w:rsidRDefault="004B194C" w:rsidP="004B194C">
                              <w:pPr>
                                <w:rPr>
                                  <w:rFonts w:cstheme="minorBidi"/>
                                  <w:color w:val="000000" w:themeColor="text1"/>
                                  <w:kern w:val="24"/>
                                </w:rPr>
                              </w:pPr>
                              <w:r>
                                <w:rPr>
                                  <w:rFonts w:cstheme="minorBidi"/>
                                  <w:color w:val="000000" w:themeColor="text1"/>
                                  <w:kern w:val="24"/>
                                </w:rPr>
                                <w:t>D</w:t>
                              </w:r>
                            </w:p>
                          </w:txbxContent>
                        </wps:txbx>
                        <wps:bodyPr rot="0" vert="horz" wrap="square" lIns="91440" tIns="45720" rIns="91440" bIns="45720" anchor="t" anchorCtr="0">
                          <a:spAutoFit/>
                        </wps:bodyPr>
                      </wps:wsp>
                    </wpg:wgp>
                  </a:graphicData>
                </a:graphic>
                <wp14:sizeRelH relativeFrom="page">
                  <wp14:pctWidth>0</wp14:pctWidth>
                </wp14:sizeRelH>
                <wp14:sizeRelV relativeFrom="page">
                  <wp14:pctHeight>0</wp14:pctHeight>
                </wp14:sizeRelV>
              </wp:anchor>
            </w:drawing>
          </mc:Choice>
          <mc:Fallback>
            <w:pict>
              <v:group w14:anchorId="2A259AB2" id="Group 525" o:spid="_x0000_s1059" style="position:absolute;margin-left:380.8pt;margin-top:0;width:6in;height:324pt;z-index:251685888;mso-position-horizontal:right;mso-position-horizontal-relative:margin;mso-position-vertical-relative:text" coordsize="54864,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">
                <v:shape id="Picture 526" o:spid="_x0000_s1060" type="#_x0000_t75" style="position:absolute;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">
                  <v:imagedata r:id="rId41" o:title=""/>
                </v:shape>
                <v:shape id="_x0000_s1061" type="#_x0000_t202" style="position:absolute;width:2952;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" stroked="f">
                  <v:textbox style="mso-fit-shape-to-text:t">
                    <w:txbxContent>
                      <w:p w14:paraId="76AD350A" w14:textId="77777777" w:rsidR="004B194C" w:rsidRDefault="004B194C" w:rsidP="004B194C">
                        <w:pPr>
                          <w:rPr>
                            <w:rFonts w:cstheme="minorBidi"/>
                            <w:color w:val="000000" w:themeColor="text1"/>
                            <w:kern w:val="24"/>
                          </w:rPr>
                        </w:pPr>
                        <w:r>
                          <w:rPr>
                            <w:rFonts w:cstheme="minorBidi"/>
                            <w:color w:val="000000" w:themeColor="text1"/>
                            <w:kern w:val="24"/>
                          </w:rPr>
                          <w:t>A</w:t>
                        </w:r>
                      </w:p>
                    </w:txbxContent>
                  </v:textbox>
                </v:shape>
                <v:shape id="_x0000_s1062" type="#_x0000_t202" style="position:absolute;left:27432;width:2952;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" filled="f" stroked="f">
                  <v:textbox style="mso-fit-shape-to-text:t">
                    <w:txbxContent>
                      <w:p w14:paraId="2B7C90C1" w14:textId="77777777" w:rsidR="004B194C" w:rsidRDefault="004B194C" w:rsidP="004B194C">
                        <w:pPr>
                          <w:rPr>
                            <w:rFonts w:cstheme="minorBidi"/>
                            <w:color w:val="000000" w:themeColor="text1"/>
                            <w:kern w:val="24"/>
                          </w:rPr>
                        </w:pPr>
                        <w:r>
                          <w:rPr>
                            <w:rFonts w:cstheme="minorBidi"/>
                            <w:color w:val="000000" w:themeColor="text1"/>
                            <w:kern w:val="24"/>
                          </w:rPr>
                          <w:t>B</w:t>
                        </w:r>
                      </w:p>
                    </w:txbxContent>
                  </v:textbox>
                </v:shape>
                <v:shape id="_x0000_s1063" type="#_x0000_t202" style="position:absolute;top:19050;width:2952;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" filled="f" stroked="f">
                  <v:textbox style="mso-fit-shape-to-text:t">
                    <w:txbxContent>
                      <w:p w14:paraId="3665D293" w14:textId="77777777" w:rsidR="004B194C" w:rsidRDefault="004B194C" w:rsidP="004B194C">
                        <w:pPr>
                          <w:rPr>
                            <w:rFonts w:cstheme="minorBidi"/>
                            <w:color w:val="000000" w:themeColor="text1"/>
                            <w:kern w:val="24"/>
                          </w:rPr>
                        </w:pPr>
                        <w:r>
                          <w:rPr>
                            <w:rFonts w:cstheme="minorBidi"/>
                            <w:color w:val="000000" w:themeColor="text1"/>
                            <w:kern w:val="24"/>
                          </w:rPr>
                          <w:t>C</w:t>
                        </w:r>
                      </w:p>
                    </w:txbxContent>
                  </v:textbox>
                </v:shape>
                <v:shape id="_x0000_s1064" type="#_x0000_t202" style="position:absolute;left:27432;top:19050;width:2952;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" filled="f" stroked="f">
                  <v:textbox style="mso-fit-shape-to-text:t">
                    <w:txbxContent>
                      <w:p w14:paraId="32355171" w14:textId="77777777" w:rsidR="004B194C" w:rsidRDefault="004B194C" w:rsidP="004B194C">
                        <w:pPr>
                          <w:rPr>
                            <w:rFonts w:cstheme="minorBidi"/>
                            <w:color w:val="000000" w:themeColor="text1"/>
                            <w:kern w:val="24"/>
                          </w:rPr>
                        </w:pPr>
                        <w:r>
                          <w:rPr>
                            <w:rFonts w:cstheme="minorBidi"/>
                            <w:color w:val="000000" w:themeColor="text1"/>
                            <w:kern w:val="24"/>
                          </w:rPr>
                          <w:t>D</w:t>
                        </w:r>
                      </w:p>
                    </w:txbxContent>
                  </v:textbox>
                </v:shape>
                <w10:wrap type="square" anchorx="margin"/>
              </v:group>
            </w:pict>
          </mc:Fallback>
        </mc:AlternateContent>
      </w:r>
    </w:p>
    <w:p w14:paraId="6226995F" w14:textId="2F1ACEA7" w:rsidR="004B194C" w:rsidRDefault="004B194C" w:rsidP="004B194C">
      <w:pPr>
        <w:pStyle w:val="SMHeading"/>
        <w:keepNext w:val="0"/>
        <w:widowControl w:val="0"/>
        <w:rPr>
          <w:noProof/>
        </w:rPr>
      </w:pPr>
      <w:bookmarkStart w:id="129" w:name="_Toc118016575"/>
      <w:bookmarkStart w:id="130" w:name="_Toc118026872"/>
      <w:r>
        <w:rPr>
          <w:rFonts w:ascii="Myriad Pro" w:hAnsi="Myriad Pro"/>
          <w:sz w:val="22"/>
          <w:szCs w:val="22"/>
        </w:rPr>
        <w:t xml:space="preserve">Figure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 xml:space="preserve">7. </w:t>
      </w:r>
      <w:r>
        <w:rPr>
          <w:rFonts w:ascii="Myriad Pro" w:hAnsi="Myriad Pro"/>
          <w:b w:val="0"/>
          <w:sz w:val="22"/>
          <w:szCs w:val="22"/>
        </w:rPr>
        <w:t xml:space="preserve">Detrending of sample TN006a by standard RCS (top panels) and </w:t>
      </w:r>
      <w:proofErr w:type="spellStart"/>
      <w:r>
        <w:rPr>
          <w:rFonts w:ascii="Myriad Pro" w:hAnsi="Myriad Pro"/>
          <w:b w:val="0"/>
          <w:sz w:val="22"/>
          <w:szCs w:val="22"/>
        </w:rPr>
        <w:t>RCSapt</w:t>
      </w:r>
      <w:proofErr w:type="spellEnd"/>
      <w:r>
        <w:rPr>
          <w:rFonts w:ascii="Myriad Pro" w:hAnsi="Myriad Pro"/>
          <w:b w:val="0"/>
          <w:sz w:val="22"/>
          <w:szCs w:val="22"/>
        </w:rPr>
        <w:t xml:space="preserve"> (lower panels). A) Original ring-width series plotted over regional curve, B) ring width index derived from division of original series through the RC, C) power transformed series plotted over the corresponding RC,</w:t>
      </w:r>
      <w:r>
        <w:rPr>
          <w:rFonts w:ascii="Myriad Pro" w:hAnsi="Myriad Pro"/>
          <w:sz w:val="22"/>
          <w:szCs w:val="22"/>
        </w:rPr>
        <w:t xml:space="preserve"> </w:t>
      </w:r>
      <w:r>
        <w:rPr>
          <w:rFonts w:ascii="Myriad Pro" w:hAnsi="Myriad Pro"/>
          <w:b w:val="0"/>
          <w:sz w:val="22"/>
          <w:szCs w:val="22"/>
        </w:rPr>
        <w:t>D) ring width index calculated by subtraction of power transformed series from corresponding RC.</w:t>
      </w:r>
      <w:bookmarkEnd w:id="129"/>
      <w:bookmarkEnd w:id="130"/>
    </w:p>
    <w:p w14:paraId="7DD6BF5A" w14:textId="77777777" w:rsidR="004B194C" w:rsidRDefault="004B194C" w:rsidP="004B194C">
      <w:pPr>
        <w:pStyle w:val="SMcaption"/>
        <w:rPr>
          <w:rFonts w:ascii="Myriad Pro" w:hAnsi="Myriad Pro"/>
          <w:sz w:val="22"/>
          <w:szCs w:val="22"/>
        </w:rPr>
      </w:pPr>
    </w:p>
    <w:p w14:paraId="3277EAD7" w14:textId="77777777" w:rsidR="004B194C" w:rsidRDefault="004B194C" w:rsidP="004B194C">
      <w:pPr>
        <w:pStyle w:val="SMcaption"/>
        <w:rPr>
          <w:rFonts w:ascii="Myriad Pro" w:hAnsi="Myriad Pro"/>
          <w:sz w:val="22"/>
          <w:szCs w:val="22"/>
        </w:rPr>
      </w:pPr>
    </w:p>
    <w:p w14:paraId="3D78F96C" w14:textId="77777777" w:rsidR="004B194C" w:rsidRDefault="004B194C" w:rsidP="004B194C">
      <w:pPr>
        <w:pStyle w:val="SMcaption"/>
        <w:rPr>
          <w:rFonts w:ascii="Myriad Pro" w:hAnsi="Myriad Pro"/>
          <w:sz w:val="22"/>
          <w:szCs w:val="22"/>
        </w:rPr>
      </w:pPr>
    </w:p>
    <w:p w14:paraId="65056A5E" w14:textId="77777777" w:rsidR="004B194C" w:rsidRDefault="004B194C" w:rsidP="004B194C">
      <w:pPr>
        <w:pStyle w:val="SMcaption"/>
        <w:rPr>
          <w:rFonts w:ascii="Myriad Pro" w:hAnsi="Myriad Pro"/>
          <w:sz w:val="22"/>
          <w:szCs w:val="22"/>
        </w:rPr>
      </w:pPr>
    </w:p>
    <w:p w14:paraId="1BCE7297" w14:textId="77777777" w:rsidR="004B194C" w:rsidRDefault="004B194C" w:rsidP="004B194C">
      <w:pPr>
        <w:pStyle w:val="SMcaption"/>
        <w:rPr>
          <w:rFonts w:ascii="Myriad Pro" w:hAnsi="Myriad Pro"/>
          <w:sz w:val="22"/>
          <w:szCs w:val="22"/>
        </w:rPr>
      </w:pPr>
    </w:p>
    <w:p w14:paraId="5A0EC78C" w14:textId="77777777" w:rsidR="004B194C" w:rsidRDefault="004B194C" w:rsidP="004B194C">
      <w:pPr>
        <w:pStyle w:val="SMcaption"/>
        <w:rPr>
          <w:rFonts w:ascii="Myriad Pro" w:hAnsi="Myriad Pro"/>
          <w:sz w:val="22"/>
          <w:szCs w:val="22"/>
        </w:rPr>
      </w:pPr>
    </w:p>
    <w:p w14:paraId="040A24A6" w14:textId="77777777" w:rsidR="004B194C" w:rsidRDefault="004B194C" w:rsidP="004B194C">
      <w:pPr>
        <w:pStyle w:val="SMcaption"/>
        <w:rPr>
          <w:rFonts w:ascii="Myriad Pro" w:hAnsi="Myriad Pro"/>
          <w:sz w:val="22"/>
          <w:szCs w:val="22"/>
        </w:rPr>
      </w:pPr>
    </w:p>
    <w:p w14:paraId="142C9F2B" w14:textId="77777777" w:rsidR="004B194C" w:rsidRDefault="004B194C" w:rsidP="004B194C">
      <w:pPr>
        <w:pStyle w:val="SMcaption"/>
        <w:rPr>
          <w:rFonts w:ascii="Myriad Pro" w:hAnsi="Myriad Pro"/>
          <w:sz w:val="22"/>
          <w:szCs w:val="22"/>
        </w:rPr>
      </w:pPr>
    </w:p>
    <w:p w14:paraId="0EE2E434" w14:textId="77777777" w:rsidR="004B194C" w:rsidRDefault="004B194C" w:rsidP="004B194C">
      <w:pPr>
        <w:pStyle w:val="SMcaption"/>
        <w:rPr>
          <w:rFonts w:ascii="Myriad Pro" w:hAnsi="Myriad Pro"/>
          <w:sz w:val="22"/>
          <w:szCs w:val="22"/>
        </w:rPr>
      </w:pPr>
    </w:p>
    <w:p w14:paraId="31595F7B" w14:textId="77777777" w:rsidR="004B194C" w:rsidRDefault="004B194C" w:rsidP="004B194C">
      <w:pPr>
        <w:pStyle w:val="SMcaption"/>
        <w:rPr>
          <w:rFonts w:ascii="Myriad Pro" w:hAnsi="Myriad Pro"/>
          <w:sz w:val="22"/>
          <w:szCs w:val="22"/>
        </w:rPr>
      </w:pPr>
    </w:p>
    <w:p w14:paraId="4CB0BB30" w14:textId="77777777" w:rsidR="004B194C" w:rsidRDefault="004B194C" w:rsidP="004B194C">
      <w:pPr>
        <w:pStyle w:val="SMcaption"/>
        <w:rPr>
          <w:rFonts w:ascii="Myriad Pro" w:hAnsi="Myriad Pro"/>
          <w:sz w:val="22"/>
          <w:szCs w:val="22"/>
        </w:rPr>
      </w:pPr>
    </w:p>
    <w:p w14:paraId="330A018C" w14:textId="77777777" w:rsidR="004B194C" w:rsidRDefault="004B194C" w:rsidP="004B194C">
      <w:pPr>
        <w:pStyle w:val="SMcaption"/>
        <w:rPr>
          <w:rFonts w:ascii="Myriad Pro" w:hAnsi="Myriad Pro"/>
          <w:sz w:val="22"/>
          <w:szCs w:val="22"/>
        </w:rPr>
      </w:pPr>
    </w:p>
    <w:p w14:paraId="21EA1AEC" w14:textId="77777777" w:rsidR="004B194C" w:rsidRDefault="004B194C" w:rsidP="004B194C">
      <w:pPr>
        <w:pStyle w:val="SMcaption"/>
        <w:rPr>
          <w:rFonts w:ascii="Myriad Pro" w:hAnsi="Myriad Pro"/>
          <w:sz w:val="22"/>
          <w:szCs w:val="22"/>
        </w:rPr>
      </w:pPr>
    </w:p>
    <w:p w14:paraId="2D179904" w14:textId="77777777" w:rsidR="004B194C" w:rsidRDefault="004B194C" w:rsidP="004B194C">
      <w:pPr>
        <w:pStyle w:val="SMcaption"/>
        <w:rPr>
          <w:rFonts w:ascii="Myriad Pro" w:hAnsi="Myriad Pro"/>
          <w:sz w:val="22"/>
          <w:szCs w:val="22"/>
        </w:rPr>
      </w:pPr>
    </w:p>
    <w:p w14:paraId="7D55FAA7" w14:textId="77777777" w:rsidR="004B194C" w:rsidRDefault="004B194C" w:rsidP="004B194C">
      <w:pPr>
        <w:pStyle w:val="SMcaption"/>
        <w:rPr>
          <w:rFonts w:ascii="Myriad Pro" w:hAnsi="Myriad Pro"/>
          <w:sz w:val="22"/>
          <w:szCs w:val="22"/>
        </w:rPr>
      </w:pPr>
    </w:p>
    <w:p w14:paraId="667DCE74" w14:textId="77777777" w:rsidR="004B194C" w:rsidRDefault="004B194C" w:rsidP="004B194C">
      <w:pPr>
        <w:pStyle w:val="SMcaption"/>
        <w:rPr>
          <w:rFonts w:ascii="Myriad Pro" w:hAnsi="Myriad Pro"/>
          <w:sz w:val="22"/>
          <w:szCs w:val="22"/>
        </w:rPr>
      </w:pPr>
    </w:p>
    <w:p w14:paraId="036626AA" w14:textId="77777777" w:rsidR="004B194C" w:rsidRDefault="004B194C" w:rsidP="004B194C">
      <w:pPr>
        <w:pStyle w:val="SMcaption"/>
        <w:rPr>
          <w:rFonts w:ascii="Myriad Pro" w:hAnsi="Myriad Pro"/>
          <w:sz w:val="22"/>
          <w:szCs w:val="22"/>
        </w:rPr>
      </w:pPr>
    </w:p>
    <w:p w14:paraId="00E5F82A" w14:textId="63AB7BC2" w:rsidR="004B194C" w:rsidRDefault="004B194C" w:rsidP="004B194C">
      <w:pPr>
        <w:pStyle w:val="SMcaption"/>
        <w:rPr>
          <w:rFonts w:ascii="Myriad Pro" w:hAnsi="Myriad Pro"/>
          <w:sz w:val="22"/>
          <w:szCs w:val="22"/>
        </w:rPr>
      </w:pPr>
      <w:r>
        <w:rPr>
          <w:noProof/>
        </w:rPr>
        <mc:AlternateContent>
          <mc:Choice Requires="wpg">
            <w:drawing>
              <wp:anchor distT="0" distB="0" distL="114300" distR="114300" simplePos="0" relativeHeight="251688960" behindDoc="0" locked="0" layoutInCell="1" allowOverlap="1" wp14:anchorId="7FAC5B47" wp14:editId="35F0FD62">
                <wp:simplePos x="0" y="0"/>
                <wp:positionH relativeFrom="margin">
                  <wp:align>right</wp:align>
                </wp:positionH>
                <wp:positionV relativeFrom="paragraph">
                  <wp:posOffset>0</wp:posOffset>
                </wp:positionV>
                <wp:extent cx="5486400" cy="4479290"/>
                <wp:effectExtent l="0" t="0" r="0" b="0"/>
                <wp:wrapSquare wrapText="bothSides"/>
                <wp:docPr id="519" name="Group 519"/>
                <wp:cNvGraphicFramePr/>
                <a:graphic xmlns:a="http://schemas.openxmlformats.org/drawingml/2006/main">
                  <a:graphicData uri="http://schemas.microsoft.com/office/word/2010/wordprocessingGroup">
                    <wpg:wgp>
                      <wpg:cNvGrpSpPr/>
                      <wpg:grpSpPr>
                        <a:xfrm>
                          <a:off x="0" y="0"/>
                          <a:ext cx="5486400" cy="4479290"/>
                          <a:chOff x="0" y="0"/>
                          <a:chExt cx="5486400" cy="4479290"/>
                        </a:xfrm>
                      </wpg:grpSpPr>
                      <pic:pic xmlns:pic="http://schemas.openxmlformats.org/drawingml/2006/picture">
                        <pic:nvPicPr>
                          <pic:cNvPr id="520" name="Picture 520" descr="corr Apr-Nov averaged  LangaraRecon4-1-21\with Apr-Nov averaged HadISST1 SST 1901:2000 p&lt;10%">
                            <a:extLst>
                              <a:ext uri="{FF2B5EF4-FFF2-40B4-BE49-F238E27FC236}">
                                <a16:creationId xmlns:a16="http://schemas.microsoft.com/office/drawing/2014/main" id="{9ACC9D3E-2FFF-43E1-A743-D66523EAE732}"/>
                              </a:ext>
                            </a:extLst>
                          </pic:cNvPr>
                          <pic:cNvPicPr>
                            <a:picLocks noChangeAspect="1"/>
                          </pic:cNvPicPr>
                        </pic:nvPicPr>
                        <pic:blipFill rotWithShape="1">
                          <a:blip r:embed="rId42">
                            <a:extLst>
                              <a:ext uri="{28A0092B-C50C-407E-A947-70E740481C1C}">
                                <a14:useLocalDpi xmlns:a14="http://schemas.microsoft.com/office/drawing/2010/main" val="0"/>
                              </a:ext>
                            </a:extLst>
                          </a:blip>
                          <a:srcRect t="7190"/>
                          <a:stretch/>
                        </pic:blipFill>
                        <pic:spPr bwMode="auto">
                          <a:xfrm>
                            <a:off x="0" y="0"/>
                            <a:ext cx="5486400" cy="4479290"/>
                          </a:xfrm>
                          <a:prstGeom prst="rect">
                            <a:avLst/>
                          </a:prstGeom>
                          <a:noFill/>
                        </pic:spPr>
                      </pic:pic>
                      <wps:wsp>
                        <wps:cNvPr id="521" name="Straight Arrow Connector 521"/>
                        <wps:cNvCnPr/>
                        <wps:spPr>
                          <a:xfrm>
                            <a:off x="2914650" y="1028700"/>
                            <a:ext cx="571500" cy="168275"/>
                          </a:xfrm>
                          <a:prstGeom prst="straightConnector1">
                            <a:avLst/>
                          </a:prstGeom>
                          <a:ln>
                            <a:solidFill>
                              <a:schemeClr val="tx1"/>
                            </a:solidFill>
                            <a:headEnd type="diamond"/>
                            <a:tailEnd type="none"/>
                          </a:ln>
                        </wps:spPr>
                        <wps:style>
                          <a:lnRef idx="1">
                            <a:schemeClr val="accent1"/>
                          </a:lnRef>
                          <a:fillRef idx="0">
                            <a:schemeClr val="accent1"/>
                          </a:fillRef>
                          <a:effectRef idx="0">
                            <a:schemeClr val="accent1"/>
                          </a:effectRef>
                          <a:fontRef idx="minor">
                            <a:schemeClr val="tx1"/>
                          </a:fontRef>
                        </wps:style>
                        <wps:bodyPr/>
                      </wps:wsp>
                      <wps:wsp>
                        <wps:cNvPr id="522" name="Text Box 31"/>
                        <wps:cNvSpPr txBox="1"/>
                        <wps:spPr>
                          <a:xfrm>
                            <a:off x="3467100" y="1095375"/>
                            <a:ext cx="577850" cy="219075"/>
                          </a:xfrm>
                          <a:prstGeom prst="rect">
                            <a:avLst/>
                          </a:prstGeom>
                          <a:solidFill>
                            <a:schemeClr val="lt1"/>
                          </a:solidFill>
                          <a:ln w="6350">
                            <a:solidFill>
                              <a:schemeClr val="tx1"/>
                            </a:solidFill>
                          </a:ln>
                        </wps:spPr>
                        <wps:txbx>
                          <w:txbxContent>
                            <w:p w14:paraId="154C60AE" w14:textId="77777777" w:rsidR="004B194C" w:rsidRDefault="004B194C" w:rsidP="004B194C">
                              <w:pPr>
                                <w:rPr>
                                  <w:sz w:val="16"/>
                                  <w:szCs w:val="16"/>
                                </w:rPr>
                              </w:pPr>
                              <w:r>
                                <w:rPr>
                                  <w:sz w:val="16"/>
                                  <w:szCs w:val="16"/>
                                </w:rPr>
                                <w:t>Tree Nob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3" name="Straight Arrow Connector 523"/>
                        <wps:cNvCnPr/>
                        <wps:spPr>
                          <a:xfrm flipV="1">
                            <a:off x="2819400" y="800100"/>
                            <a:ext cx="104775" cy="213360"/>
                          </a:xfrm>
                          <a:prstGeom prst="straightConnector1">
                            <a:avLst/>
                          </a:prstGeom>
                          <a:ln>
                            <a:solidFill>
                              <a:schemeClr val="tx1"/>
                            </a:solidFill>
                            <a:headEnd type="diamond"/>
                            <a:tailEnd type="none"/>
                          </a:ln>
                        </wps:spPr>
                        <wps:style>
                          <a:lnRef idx="1">
                            <a:schemeClr val="accent1"/>
                          </a:lnRef>
                          <a:fillRef idx="0">
                            <a:schemeClr val="accent1"/>
                          </a:fillRef>
                          <a:effectRef idx="0">
                            <a:schemeClr val="accent1"/>
                          </a:effectRef>
                          <a:fontRef idx="minor">
                            <a:schemeClr val="tx1"/>
                          </a:fontRef>
                        </wps:style>
                        <wps:bodyPr/>
                      </wps:wsp>
                      <wps:wsp>
                        <wps:cNvPr id="524" name="Text Box 33"/>
                        <wps:cNvSpPr txBox="1"/>
                        <wps:spPr>
                          <a:xfrm>
                            <a:off x="2762250" y="552450"/>
                            <a:ext cx="543208" cy="219075"/>
                          </a:xfrm>
                          <a:prstGeom prst="rect">
                            <a:avLst/>
                          </a:prstGeom>
                          <a:solidFill>
                            <a:schemeClr val="lt1"/>
                          </a:solidFill>
                          <a:ln w="6350">
                            <a:solidFill>
                              <a:schemeClr val="tx1"/>
                            </a:solidFill>
                          </a:ln>
                        </wps:spPr>
                        <wps:txbx>
                          <w:txbxContent>
                            <w:p w14:paraId="76A931E6" w14:textId="77777777" w:rsidR="004B194C" w:rsidRDefault="004B194C" w:rsidP="004B194C">
                              <w:pPr>
                                <w:rPr>
                                  <w:sz w:val="16"/>
                                  <w:szCs w:val="16"/>
                                </w:rPr>
                              </w:pPr>
                              <w:r>
                                <w:rPr>
                                  <w:sz w:val="16"/>
                                  <w:szCs w:val="16"/>
                                </w:rPr>
                                <w:t>Langara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FAC5B47" id="Group 519" o:spid="_x0000_s1065" style="position:absolute;margin-left:380.8pt;margin-top:0;width:6in;height:352.7pt;z-index:251688960;mso-position-horizontal:right;mso-position-horizontal-relative:margin;mso-position-vertical-relative:text" coordsize="54864,44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">
                <v:shape id="Picture 520" o:spid="_x0000_s1066" type="#_x0000_t75" alt="corr Apr-Nov averaged  LangaraRecon4-1-21\with Apr-Nov averaged HadISST1 SST 1901:2000 p&lt;10%" style="position:absolute;width:54864;height:44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">
                  <v:imagedata r:id="rId43" o:title="2000 p&lt;10%" croptop="4712f"/>
                </v:shape>
                <v:shapetype id="_x0000_t32" coordsize="21600,21600" o:spt="32" o:oned="t" path="m,l21600,21600e" filled="f">
                  <v:path arrowok="t" fillok="f" o:connecttype="none"/>
                  <o:lock v:ext="edit" shapetype="t"/>
                </v:shapetype>
                <v:shape id="Straight Arrow Connector 521" o:spid="_x0000_s1067" type="#_x0000_t32" style="position:absolute;left:29146;top:10287;width:5715;height:16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" strokecolor="black [3213]" strokeweight=".5pt">
                  <v:stroke startarrow="diamond" joinstyle="miter"/>
                </v:shape>
                <v:shape id="Text Box 31" o:spid="_x0000_s1068" type="#_x0000_t202" style="position:absolute;left:34671;top:10953;width:57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" fillcolor="white [3201]" strokecolor="black [3213]" strokeweight=".5pt">
                  <v:textbox>
                    <w:txbxContent>
                      <w:p w14:paraId="154C60AE" w14:textId="77777777" w:rsidR="004B194C" w:rsidRDefault="004B194C" w:rsidP="004B194C">
                        <w:pPr>
                          <w:rPr>
                            <w:sz w:val="16"/>
                            <w:szCs w:val="16"/>
                          </w:rPr>
                        </w:pPr>
                        <w:r>
                          <w:rPr>
                            <w:sz w:val="16"/>
                            <w:szCs w:val="16"/>
                          </w:rPr>
                          <w:t>Tree Nob</w:t>
                        </w:r>
                      </w:p>
                    </w:txbxContent>
                  </v:textbox>
                </v:shape>
                <v:shape id="Straight Arrow Connector 523" o:spid="_x0000_s1069" type="#_x0000_t32" style="position:absolute;left:28194;top:8001;width:1047;height:2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" strokecolor="black [3213]" strokeweight=".5pt">
                  <v:stroke startarrow="diamond" joinstyle="miter"/>
                </v:shape>
                <v:shape id="Text Box 33" o:spid="_x0000_s1070" type="#_x0000_t202" style="position:absolute;left:27622;top:5524;width:54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" fillcolor="white [3201]" strokecolor="black [3213]" strokeweight=".5pt">
                  <v:textbox>
                    <w:txbxContent>
                      <w:p w14:paraId="76A931E6" w14:textId="77777777" w:rsidR="004B194C" w:rsidRDefault="004B194C" w:rsidP="004B194C">
                        <w:pPr>
                          <w:rPr>
                            <w:sz w:val="16"/>
                            <w:szCs w:val="16"/>
                          </w:rPr>
                        </w:pPr>
                        <w:r>
                          <w:rPr>
                            <w:sz w:val="16"/>
                            <w:szCs w:val="16"/>
                          </w:rPr>
                          <w:t>Langara</w:t>
                        </w:r>
                      </w:p>
                    </w:txbxContent>
                  </v:textbox>
                </v:shape>
                <w10:wrap type="square" anchorx="margin"/>
              </v:group>
            </w:pict>
          </mc:Fallback>
        </mc:AlternateContent>
      </w:r>
    </w:p>
    <w:p w14:paraId="116E23C6" w14:textId="0063075D" w:rsidR="004B194C" w:rsidRDefault="004B194C" w:rsidP="004B194C">
      <w:pPr>
        <w:pStyle w:val="SMHeading"/>
        <w:rPr>
          <w:rFonts w:ascii="Myriad Pro" w:hAnsi="Myriad Pro"/>
          <w:b w:val="0"/>
          <w:sz w:val="22"/>
          <w:szCs w:val="22"/>
        </w:rPr>
      </w:pPr>
      <w:bookmarkStart w:id="131" w:name="_Toc118016576"/>
      <w:bookmarkStart w:id="132" w:name="_Toc118026873"/>
      <w:r>
        <w:rPr>
          <w:rFonts w:ascii="Myriad Pro" w:hAnsi="Myriad Pro"/>
          <w:sz w:val="22"/>
          <w:szCs w:val="22"/>
        </w:rPr>
        <w:t xml:space="preserve">Figure </w:t>
      </w:r>
      <w:r w:rsidR="007F12D0">
        <w:rPr>
          <w:rFonts w:ascii="Myriad Pro" w:hAnsi="Myriad Pro"/>
          <w:sz w:val="22"/>
          <w:szCs w:val="22"/>
        </w:rPr>
        <w:t>A.</w:t>
      </w:r>
      <w:r>
        <w:rPr>
          <w:rFonts w:ascii="Myriad Pro" w:hAnsi="Myriad Pro"/>
          <w:sz w:val="22"/>
          <w:szCs w:val="22"/>
        </w:rPr>
        <w:t>S</w:t>
      </w:r>
      <w:r w:rsidR="007F12D0">
        <w:rPr>
          <w:rFonts w:ascii="Myriad Pro" w:hAnsi="Myriad Pro"/>
          <w:sz w:val="22"/>
          <w:szCs w:val="22"/>
        </w:rPr>
        <w:t>.</w:t>
      </w:r>
      <w:r>
        <w:rPr>
          <w:rFonts w:ascii="Myriad Pro" w:hAnsi="Myriad Pro"/>
          <w:sz w:val="22"/>
          <w:szCs w:val="22"/>
        </w:rPr>
        <w:t xml:space="preserve">8. </w:t>
      </w:r>
      <w:r>
        <w:rPr>
          <w:rFonts w:ascii="Myriad Pro" w:hAnsi="Myriad Pro"/>
          <w:b w:val="0"/>
          <w:sz w:val="22"/>
          <w:szCs w:val="22"/>
        </w:rPr>
        <w:t>Langara SST Reconstruction correlated with gridded, Northeast Pacific SST. The reconstruction is correlated with Hadley Center 1-degree gridded SST (Rayner et al., 2003) over the reconstruction target window (April-November) from 1900-2000.</w:t>
      </w:r>
      <w:bookmarkEnd w:id="131"/>
      <w:bookmarkEnd w:id="132"/>
    </w:p>
    <w:p w14:paraId="495F2578" w14:textId="77777777" w:rsidR="004B194C" w:rsidRDefault="004B194C" w:rsidP="004B194C">
      <w:pPr>
        <w:pStyle w:val="SMcaption"/>
        <w:rPr>
          <w:rFonts w:ascii="Myriad Pro" w:hAnsi="Myriad Pro"/>
          <w:sz w:val="22"/>
          <w:szCs w:val="22"/>
        </w:rPr>
      </w:pPr>
    </w:p>
    <w:p w14:paraId="611D18F6" w14:textId="1F81C087" w:rsidR="00C93AD6" w:rsidRDefault="00C93AD6">
      <w:r>
        <w:br w:type="page"/>
      </w:r>
    </w:p>
    <w:p w14:paraId="025689D8" w14:textId="3047FD0C" w:rsidR="00C93AD6" w:rsidRDefault="00424023" w:rsidP="00424023">
      <w:pPr>
        <w:pStyle w:val="Heading1"/>
        <w:jc w:val="center"/>
      </w:pPr>
      <w:bookmarkStart w:id="133" w:name="_Toc118026874"/>
      <w:r>
        <w:lastRenderedPageBreak/>
        <w:t>Appendix B</w:t>
      </w:r>
      <w:bookmarkEnd w:id="133"/>
    </w:p>
    <w:p w14:paraId="61F10625" w14:textId="77777777" w:rsidR="00C93AD6" w:rsidRPr="00C93AD6" w:rsidRDefault="00C93AD6" w:rsidP="00C93AD6"/>
    <w:p w14:paraId="4CF2CDF4" w14:textId="77777777" w:rsidR="00C93AD6" w:rsidRDefault="00C93AD6" w:rsidP="00C93AD6">
      <w:pPr>
        <w:pStyle w:val="Title"/>
        <w:rPr>
          <w:sz w:val="24"/>
          <w:szCs w:val="24"/>
        </w:rPr>
      </w:pPr>
    </w:p>
    <w:p w14:paraId="19D3E31C" w14:textId="487522A9" w:rsidR="00C93AD6" w:rsidRPr="00036216" w:rsidRDefault="00C93AD6" w:rsidP="00C93AD6">
      <w:pPr>
        <w:pStyle w:val="Title"/>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 MODERN MULTICENTENNIAL RECORD OF RADIOCARBON VARIABILITY FROM AN EXACTLY DATED </w:t>
      </w:r>
      <w:r w:rsidR="00CB0166">
        <w:rPr>
          <w:rFonts w:ascii="Times New Roman" w:hAnsi="Times New Roman" w:cs="Times New Roman"/>
          <w:sz w:val="24"/>
          <w:szCs w:val="24"/>
        </w:rPr>
        <w:t>BIVALVE CHRONOLOGY AT THE TREE NOB SITE (ALASKA COASTAL CURRENT)</w:t>
      </w:r>
    </w:p>
    <w:p w14:paraId="70BC6F01" w14:textId="77777777" w:rsidR="00C93AD6" w:rsidRPr="00036216" w:rsidRDefault="00C93AD6" w:rsidP="00C93AD6">
      <w:pPr>
        <w:spacing w:line="360" w:lineRule="auto"/>
        <w:jc w:val="center"/>
      </w:pPr>
    </w:p>
    <w:p w14:paraId="07FB5E4C" w14:textId="401F2D24" w:rsidR="00C93AD6" w:rsidRPr="00036216" w:rsidRDefault="00C93AD6" w:rsidP="00C93AD6">
      <w:pPr>
        <w:spacing w:line="360" w:lineRule="auto"/>
        <w:jc w:val="center"/>
      </w:pPr>
      <w:r w:rsidRPr="00036216">
        <w:t>Edge, D. C., Wanamaker, A. D.,</w:t>
      </w:r>
      <w:r w:rsidR="00CB0166">
        <w:t xml:space="preserve"> </w:t>
      </w:r>
      <w:proofErr w:type="spellStart"/>
      <w:r w:rsidR="00CB0166">
        <w:t>Staisch</w:t>
      </w:r>
      <w:proofErr w:type="spellEnd"/>
      <w:r w:rsidR="00CB0166">
        <w:t>, L.M.,</w:t>
      </w:r>
      <w:r w:rsidRPr="00036216">
        <w:t xml:space="preserve"> </w:t>
      </w:r>
      <w:r w:rsidR="00CB0166" w:rsidRPr="00036216">
        <w:t>Reynolds, D. J.,</w:t>
      </w:r>
      <w:r w:rsidR="00CB0166">
        <w:t xml:space="preserve"> Holmes, K.L.</w:t>
      </w:r>
      <w:r w:rsidR="00CB0166" w:rsidRPr="00036216">
        <w:t xml:space="preserve"> </w:t>
      </w:r>
      <w:r w:rsidRPr="00036216">
        <w:t>&amp; Black, B. A. (</w:t>
      </w:r>
      <w:r w:rsidR="00690B9E">
        <w:t>in press</w:t>
      </w:r>
      <w:r w:rsidRPr="00036216">
        <w:t xml:space="preserve">). </w:t>
      </w:r>
      <w:r w:rsidR="00CB0166" w:rsidRPr="00CB0166">
        <w:t>A modern multicentennial record of radiocarbon variability from an exactly dated bivalve chronology at the Tree Nob site (Alaska Coastal Current)</w:t>
      </w:r>
      <w:r w:rsidRPr="00036216">
        <w:t xml:space="preserve">. </w:t>
      </w:r>
      <w:r w:rsidR="00CB0166">
        <w:t>Radiocarbon.</w:t>
      </w:r>
      <w:r w:rsidR="00F27864">
        <w:t xml:space="preserve"> </w:t>
      </w:r>
      <w:r w:rsidR="00F27864" w:rsidRPr="00F27864">
        <w:t>DOI: 10.1017/RDC.2022.83</w:t>
      </w:r>
    </w:p>
    <w:p w14:paraId="7476FB52" w14:textId="77777777" w:rsidR="00F27864" w:rsidRPr="002605E1" w:rsidRDefault="00F27864" w:rsidP="00F27864">
      <w:pPr>
        <w:jc w:val="center"/>
        <w:rPr>
          <w:i/>
          <w:iCs/>
        </w:rPr>
      </w:pPr>
    </w:p>
    <w:p w14:paraId="515D307F" w14:textId="2BDE4A19" w:rsidR="00CB0166" w:rsidRDefault="002605E1" w:rsidP="00F27864">
      <w:pPr>
        <w:jc w:val="center"/>
      </w:pPr>
      <w:r w:rsidRPr="002605E1">
        <w:rPr>
          <w:i/>
          <w:iCs/>
        </w:rPr>
        <w:t>The</w:t>
      </w:r>
      <w:r w:rsidR="00F27864" w:rsidRPr="002605E1">
        <w:rPr>
          <w:i/>
          <w:iCs/>
        </w:rPr>
        <w:t xml:space="preserve"> original article, “</w:t>
      </w:r>
      <w:r w:rsidRPr="002605E1">
        <w:rPr>
          <w:i/>
          <w:iCs/>
        </w:rPr>
        <w:t>A modern multicentennial record of radiocarbon variability from an exactly dated bivalve chronology at the Tree Nob site (Alaska Coastal Current)</w:t>
      </w:r>
      <w:r w:rsidR="00F27864" w:rsidRPr="002605E1">
        <w:rPr>
          <w:i/>
          <w:iCs/>
        </w:rPr>
        <w:t>”,</w:t>
      </w:r>
      <w:r w:rsidRPr="002605E1">
        <w:rPr>
          <w:i/>
          <w:iCs/>
        </w:rPr>
        <w:t xml:space="preserve"> is being published by</w:t>
      </w:r>
      <w:r w:rsidR="00F27864" w:rsidRPr="002605E1">
        <w:rPr>
          <w:i/>
          <w:iCs/>
        </w:rPr>
        <w:t xml:space="preserve"> </w:t>
      </w:r>
      <w:r w:rsidRPr="002605E1">
        <w:rPr>
          <w:i/>
          <w:iCs/>
        </w:rPr>
        <w:t>The Licensed Content Publisher, Cambridge University Press</w:t>
      </w:r>
      <w:r w:rsidRPr="002605E1">
        <w:rPr>
          <w:i/>
          <w:iCs/>
        </w:rPr>
        <w:t>, under the Creative Commons CC-BY 4.0 license.  The manuscript is redistributed here under the terms of this license, including the attribution above, a link to the license (</w:t>
      </w:r>
      <w:r w:rsidRPr="002605E1">
        <w:rPr>
          <w:i/>
          <w:iCs/>
        </w:rPr>
        <w:t>https://creativecommons.org/licenses/by/4.0/</w:t>
      </w:r>
      <w:r w:rsidRPr="002605E1">
        <w:rPr>
          <w:i/>
          <w:iCs/>
        </w:rPr>
        <w:t>), and an indication of any changes made as follows: The content that follows is shared in the form accepted for publication, with edits made to conform to the format of this dissertation, prior to final processing by University of Cambridge Press.</w:t>
      </w:r>
      <w:r w:rsidR="00CB0166">
        <w:br w:type="page"/>
      </w:r>
    </w:p>
    <w:p w14:paraId="50FD4658" w14:textId="77777777" w:rsidR="00522812" w:rsidRPr="002C14A9" w:rsidRDefault="00522812" w:rsidP="00522812">
      <w:pPr>
        <w:rPr>
          <w:b/>
          <w:bCs/>
        </w:rPr>
      </w:pPr>
      <w:bookmarkStart w:id="134" w:name="_Hlk83716052"/>
      <w:r w:rsidRPr="002C14A9">
        <w:rPr>
          <w:b/>
          <w:bCs/>
        </w:rPr>
        <w:lastRenderedPageBreak/>
        <w:t>A modern multicentennial record of radiocarbon variability from an exactly dated bivalve chronology at the Tree Nob site (Alaska Coastal Current)</w:t>
      </w:r>
    </w:p>
    <w:p w14:paraId="1E5CF9A3" w14:textId="77777777" w:rsidR="002C14A9" w:rsidRDefault="002C14A9" w:rsidP="00522812"/>
    <w:p w14:paraId="1CAF66D3" w14:textId="0B2F2B4B" w:rsidR="00522812" w:rsidRDefault="00522812" w:rsidP="00522812">
      <w:pPr>
        <w:rPr>
          <w:b/>
          <w:bCs/>
        </w:rPr>
      </w:pPr>
      <w:r>
        <w:t>David C. Edge</w:t>
      </w:r>
      <w:r w:rsidRPr="00203558">
        <w:rPr>
          <w:vertAlign w:val="superscript"/>
        </w:rPr>
        <w:t>1</w:t>
      </w:r>
      <w:r>
        <w:t>, Alan D. Wanamaker</w:t>
      </w:r>
      <w:r w:rsidRPr="00203558">
        <w:rPr>
          <w:vertAlign w:val="superscript"/>
        </w:rPr>
        <w:t>2</w:t>
      </w:r>
      <w:r w:rsidR="002C14A9">
        <w:t xml:space="preserve">, </w:t>
      </w:r>
      <w:r w:rsidRPr="003E7CEE">
        <w:t>Lydia</w:t>
      </w:r>
      <w:r>
        <w:t xml:space="preserve"> M.</w:t>
      </w:r>
      <w:r w:rsidRPr="003E7CEE">
        <w:t xml:space="preserve"> Staisch</w:t>
      </w:r>
      <w:r w:rsidRPr="00203558">
        <w:rPr>
          <w:vertAlign w:val="superscript"/>
        </w:rPr>
        <w:t>3</w:t>
      </w:r>
      <w:r>
        <w:t>, David J. Reynolds</w:t>
      </w:r>
      <w:r w:rsidRPr="00203558">
        <w:rPr>
          <w:vertAlign w:val="superscript"/>
        </w:rPr>
        <w:t>4</w:t>
      </w:r>
      <w:r>
        <w:t xml:space="preserve">, </w:t>
      </w:r>
      <w:proofErr w:type="spellStart"/>
      <w:r w:rsidRPr="004E28FC">
        <w:t>Karine</w:t>
      </w:r>
      <w:proofErr w:type="spellEnd"/>
      <w:r>
        <w:t xml:space="preserve"> L.</w:t>
      </w:r>
      <w:r w:rsidRPr="004E28FC">
        <w:t xml:space="preserve"> Holmes</w:t>
      </w:r>
      <w:r w:rsidRPr="00203558">
        <w:rPr>
          <w:vertAlign w:val="superscript"/>
        </w:rPr>
        <w:t>2</w:t>
      </w:r>
      <w:r>
        <w:t>, Bryan A. Black</w:t>
      </w:r>
      <w:r w:rsidRPr="00203558">
        <w:rPr>
          <w:vertAlign w:val="superscript"/>
        </w:rPr>
        <w:t>1</w:t>
      </w:r>
    </w:p>
    <w:p w14:paraId="47EAC571" w14:textId="77777777" w:rsidR="00522812" w:rsidRDefault="00522812" w:rsidP="00522812">
      <w:pPr>
        <w:rPr>
          <w:vertAlign w:val="superscript"/>
        </w:rPr>
      </w:pPr>
    </w:p>
    <w:p w14:paraId="2E9B89CC" w14:textId="39493108" w:rsidR="00522812" w:rsidRDefault="00522812" w:rsidP="00522812">
      <w:r w:rsidRPr="00203558">
        <w:rPr>
          <w:vertAlign w:val="superscript"/>
        </w:rPr>
        <w:t>1</w:t>
      </w:r>
      <w:r>
        <w:t>Laboratory of Tree Ring Research, University of Arizona, Bryant Bannister Tree Ring Building, University of Arizona, 1215 E Lowell St, Tucson, AZ 85721, USA</w:t>
      </w:r>
    </w:p>
    <w:p w14:paraId="20021DEB" w14:textId="77777777" w:rsidR="00522812" w:rsidRDefault="00522812" w:rsidP="00522812">
      <w:r>
        <w:rPr>
          <w:vertAlign w:val="superscript"/>
        </w:rPr>
        <w:t>2</w:t>
      </w:r>
      <w:r>
        <w:t>Department of Geological and Atmospheric Sciences, Iowa State University, 2237 Osborn Dr, Ames, IA 50011, USA</w:t>
      </w:r>
    </w:p>
    <w:p w14:paraId="0C428CCD" w14:textId="77777777" w:rsidR="00522812" w:rsidRDefault="00522812" w:rsidP="00522812">
      <w:r w:rsidRPr="00203558">
        <w:rPr>
          <w:vertAlign w:val="superscript"/>
        </w:rPr>
        <w:t>3</w:t>
      </w:r>
      <w:r w:rsidRPr="00203558">
        <w:t>Geology, Minerals, Energy, and Geophysics Science Center</w:t>
      </w:r>
      <w:r>
        <w:t xml:space="preserve">, </w:t>
      </w:r>
      <w:r w:rsidRPr="009D4643">
        <w:t>Uni</w:t>
      </w:r>
      <w:r w:rsidRPr="008B3426">
        <w:t>ted</w:t>
      </w:r>
      <w:r>
        <w:t xml:space="preserve"> States Geological Survey, Moffett Field - Building 19, 345 Middlefield Road MS973, Menlo Park, CA 94025, USA</w:t>
      </w:r>
    </w:p>
    <w:p w14:paraId="70205270" w14:textId="77777777" w:rsidR="00522812" w:rsidRDefault="00522812" w:rsidP="00522812">
      <w:r>
        <w:rPr>
          <w:vertAlign w:val="superscript"/>
        </w:rPr>
        <w:t>4</w:t>
      </w:r>
      <w:r>
        <w:t xml:space="preserve">Centre for Geography and Environmental Science, Department of Earth and Environmental Science, University of Exeter, Penryn Campus, </w:t>
      </w:r>
      <w:proofErr w:type="spellStart"/>
      <w:r>
        <w:t>Treliever</w:t>
      </w:r>
      <w:proofErr w:type="spellEnd"/>
      <w:r>
        <w:t xml:space="preserve"> Road, Penryn, Cornwall, TR10 9FE, UK</w:t>
      </w:r>
    </w:p>
    <w:p w14:paraId="2F53E89D" w14:textId="694E97C1" w:rsidR="002C14A9" w:rsidRDefault="002C14A9" w:rsidP="00522812">
      <w:pPr>
        <w:rPr>
          <w:b/>
          <w:bCs/>
        </w:rPr>
      </w:pPr>
    </w:p>
    <w:p w14:paraId="6B6CE4E6" w14:textId="5DA63D16" w:rsidR="00424023" w:rsidRDefault="00424023" w:rsidP="00424023">
      <w:pPr>
        <w:pStyle w:val="Heading2"/>
      </w:pPr>
      <w:bookmarkStart w:id="135" w:name="_Toc118026875"/>
      <w:r>
        <w:t>B</w:t>
      </w:r>
      <w:r w:rsidRPr="008964AD">
        <w:t>.1.</w:t>
      </w:r>
      <w:r w:rsidRPr="008964AD">
        <w:tab/>
        <w:t>Abstract</w:t>
      </w:r>
      <w:bookmarkEnd w:id="135"/>
    </w:p>
    <w:p w14:paraId="666F2E0A" w14:textId="77777777" w:rsidR="002C14A9" w:rsidRDefault="002C14A9" w:rsidP="00522812">
      <w:bookmarkStart w:id="136" w:name="_Hlk109901142"/>
      <w:bookmarkEnd w:id="134"/>
    </w:p>
    <w:p w14:paraId="3E0F177A" w14:textId="08569D56" w:rsidR="00522812" w:rsidRDefault="00522812" w:rsidP="00424023">
      <w:pPr>
        <w:spacing w:line="360" w:lineRule="auto"/>
      </w:pPr>
      <w:r>
        <w:t>Quantifying the marine radiocarbon reservoir effect, offsets (</w:t>
      </w:r>
      <w:r>
        <w:rPr>
          <w:rFonts w:cstheme="minorHAnsi"/>
        </w:rPr>
        <w:t>Δ</w:t>
      </w:r>
      <w:r>
        <w:t xml:space="preserve">R), and </w:t>
      </w:r>
      <w:r>
        <w:rPr>
          <w:rFonts w:cstheme="minorHAnsi"/>
        </w:rPr>
        <w:t>Δ</w:t>
      </w:r>
      <w:r>
        <w:t xml:space="preserve">R variability over time is critical to improving dating estimates of marine samples while also providing a proxy of water mass dynamics. In the northeastern Pacific, where no high-resolution time series of </w:t>
      </w:r>
      <w:r>
        <w:rPr>
          <w:rFonts w:cstheme="minorHAnsi"/>
        </w:rPr>
        <w:t>Δ</w:t>
      </w:r>
      <w:r>
        <w:t xml:space="preserve">R has yet been established, we sampled </w:t>
      </w:r>
      <w:r w:rsidRPr="00A11CC2">
        <w:t>radiocarbon</w:t>
      </w:r>
      <w:r>
        <w:t xml:space="preserve"> (</w:t>
      </w:r>
      <w:r>
        <w:rPr>
          <w:vertAlign w:val="superscript"/>
        </w:rPr>
        <w:t>14</w:t>
      </w:r>
      <w:r>
        <w:t>C) from exactly dated growth increments in a multicentennial chronology of the long-lived bivalve, Pacific geoduck (</w:t>
      </w:r>
      <w:proofErr w:type="spellStart"/>
      <w:r w:rsidRPr="004720C8">
        <w:rPr>
          <w:i/>
          <w:iCs/>
        </w:rPr>
        <w:t>Paneopea</w:t>
      </w:r>
      <w:proofErr w:type="spellEnd"/>
      <w:r w:rsidRPr="004720C8">
        <w:rPr>
          <w:i/>
          <w:iCs/>
        </w:rPr>
        <w:t xml:space="preserve"> generosa</w:t>
      </w:r>
      <w:r>
        <w:t xml:space="preserve">) </w:t>
      </w:r>
      <w:r w:rsidRPr="002F5E24">
        <w:t>at the Tree Nob site</w:t>
      </w:r>
      <w:r>
        <w:t xml:space="preserve">, coastal British Columbia, Canada. Samples were taken at approximately decadal time intervals from 1725CE to 1920CE and indicate average </w:t>
      </w:r>
      <w:r>
        <w:rPr>
          <w:rFonts w:cstheme="minorHAnsi"/>
        </w:rPr>
        <w:t>Δ</w:t>
      </w:r>
      <w:r>
        <w:t>R values of 256</w:t>
      </w:r>
      <w:r>
        <w:rPr>
          <w:rFonts w:cstheme="minorHAnsi"/>
        </w:rPr>
        <w:t>±</w:t>
      </w:r>
      <w:r>
        <w:t>22 years (1</w:t>
      </w:r>
      <w:r>
        <w:rPr>
          <w:rFonts w:cstheme="minorHAnsi"/>
        </w:rPr>
        <w:t xml:space="preserve">σ) </w:t>
      </w:r>
      <w:r>
        <w:t xml:space="preserve">consistent with existing discrete estimates. Temporal variability in </w:t>
      </w:r>
      <w:r>
        <w:rPr>
          <w:rFonts w:cstheme="minorHAnsi"/>
        </w:rPr>
        <w:t>Δ</w:t>
      </w:r>
      <w:r>
        <w:t xml:space="preserve">R is small relative to analogous Atlantic records except for an unusually old-water event, 1802-1812. The correlation between </w:t>
      </w:r>
      <w:r>
        <w:rPr>
          <w:rFonts w:cstheme="minorHAnsi"/>
        </w:rPr>
        <w:t>Δ</w:t>
      </w:r>
      <w:r>
        <w:t>R and sea surface temperature (SST) reconstructed from geoduck increment width is weakly significant (r</w:t>
      </w:r>
      <w:r w:rsidRPr="00874013">
        <w:rPr>
          <w:vertAlign w:val="superscript"/>
        </w:rPr>
        <w:t>2</w:t>
      </w:r>
      <w:r>
        <w:t xml:space="preserve"> = .29, p = .03), indicating warm water is generally old, when the 1802-1812 interval is excluded. This interval contains the oldest (-2.1</w:t>
      </w:r>
      <w:r>
        <w:rPr>
          <w:rFonts w:cstheme="minorHAnsi"/>
        </w:rPr>
        <w:t>σ</w:t>
      </w:r>
      <w:r>
        <w:t>) anomaly, and that is coincident with the coldest (-2.7</w:t>
      </w:r>
      <w:r>
        <w:rPr>
          <w:rFonts w:cstheme="minorHAnsi"/>
        </w:rPr>
        <w:t>σ</w:t>
      </w:r>
      <w:r>
        <w:t xml:space="preserve">) anomalies of the temperature reconstruction. An additional 32 </w:t>
      </w:r>
      <w:r w:rsidRPr="00203558">
        <w:rPr>
          <w:vertAlign w:val="superscript"/>
        </w:rPr>
        <w:t>14</w:t>
      </w:r>
      <w:r>
        <w:t xml:space="preserve">C values spanning 1952-1980 were detrended using a northeastern Pacific bomb pulse curve. Significant positive correlations were identified between the detrended </w:t>
      </w:r>
      <w:r w:rsidRPr="00874013">
        <w:rPr>
          <w:vertAlign w:val="superscript"/>
        </w:rPr>
        <w:t>14</w:t>
      </w:r>
      <w:r>
        <w:t>C data and annual El Ni</w:t>
      </w:r>
      <w:r>
        <w:rPr>
          <w:rFonts w:cstheme="minorHAnsi"/>
        </w:rPr>
        <w:t>ñ</w:t>
      </w:r>
      <w:r>
        <w:t>o Southern Oscillation (ENSO) and summer SST such that cooler conditions are associated with older water</w:t>
      </w:r>
      <w:r w:rsidRPr="002F5E24">
        <w:t>.</w:t>
      </w:r>
      <w:r>
        <w:t xml:space="preserve"> Thus</w:t>
      </w:r>
      <w:r w:rsidRPr="002F5E24">
        <w:t xml:space="preserve">, </w:t>
      </w:r>
      <w:r>
        <w:rPr>
          <w:vertAlign w:val="superscript"/>
        </w:rPr>
        <w:t>14</w:t>
      </w:r>
      <w:r>
        <w:t>C</w:t>
      </w:r>
      <w:r w:rsidRPr="005A295C">
        <w:t xml:space="preserve"> is</w:t>
      </w:r>
      <w:r>
        <w:t xml:space="preserve"> generally </w:t>
      </w:r>
      <w:r w:rsidRPr="005A295C">
        <w:t>relatively stable</w:t>
      </w:r>
      <w:r>
        <w:t xml:space="preserve"> with weak, potentially inconsistent </w:t>
      </w:r>
      <w:r>
        <w:lastRenderedPageBreak/>
        <w:t>associations to climate variables, but capable of infrequent excursions as illustrated by the unusually cold, old-water 1802-1812 interval</w:t>
      </w:r>
      <w:r w:rsidRPr="005A295C">
        <w:t>.</w:t>
      </w:r>
    </w:p>
    <w:p w14:paraId="745FFA55" w14:textId="77052EC2" w:rsidR="00AE23E2" w:rsidRDefault="00AE23E2" w:rsidP="00424023">
      <w:pPr>
        <w:spacing w:line="360" w:lineRule="auto"/>
      </w:pPr>
    </w:p>
    <w:p w14:paraId="1CDFD199" w14:textId="135A3770" w:rsidR="00AE23E2" w:rsidRPr="00203558" w:rsidRDefault="00AE23E2" w:rsidP="00AE23E2">
      <w:pPr>
        <w:pStyle w:val="Heading2"/>
      </w:pPr>
      <w:bookmarkStart w:id="137" w:name="_Toc118026876"/>
      <w:r>
        <w:t>B</w:t>
      </w:r>
      <w:r w:rsidRPr="008964AD">
        <w:t>.</w:t>
      </w:r>
      <w:r>
        <w:t>2</w:t>
      </w:r>
      <w:r w:rsidRPr="008964AD">
        <w:t>.</w:t>
      </w:r>
      <w:r w:rsidRPr="008964AD">
        <w:tab/>
      </w:r>
      <w:r>
        <w:t>Introduction</w:t>
      </w:r>
      <w:bookmarkEnd w:id="137"/>
    </w:p>
    <w:p w14:paraId="666CB727" w14:textId="77777777" w:rsidR="00AE23E2" w:rsidRPr="00AE23E2" w:rsidRDefault="00AE23E2" w:rsidP="00AE23E2">
      <w:pPr>
        <w:spacing w:line="360" w:lineRule="auto"/>
        <w:rPr>
          <w:vertAlign w:val="superscript"/>
        </w:rPr>
      </w:pPr>
      <w:bookmarkStart w:id="138" w:name="_Hlk82077903"/>
      <w:bookmarkEnd w:id="136"/>
    </w:p>
    <w:p w14:paraId="18C9FC05" w14:textId="410FA534" w:rsidR="00522812" w:rsidRPr="00AE23E2" w:rsidRDefault="00522812" w:rsidP="00AE23E2">
      <w:pPr>
        <w:spacing w:line="360" w:lineRule="auto"/>
      </w:pPr>
      <w:r w:rsidRPr="00AE23E2">
        <w:rPr>
          <w:vertAlign w:val="superscript"/>
        </w:rPr>
        <w:t>14</w:t>
      </w:r>
      <w:r w:rsidRPr="00AE23E2">
        <w:t>C</w:t>
      </w:r>
      <w:r w:rsidRPr="00AE23E2">
        <w:rPr>
          <w:vertAlign w:val="superscript"/>
        </w:rPr>
        <w:t xml:space="preserve"> </w:t>
      </w:r>
      <w:r w:rsidRPr="00AE23E2">
        <w:t xml:space="preserve">  is produced in the upper atmosphere from the interaction between cosmic radiation and nitrogen atoms, and due to its predictable rate of decay, is widely used as a geochronometer for dating organic material (e.g., Schuur et al., 2016). The rate of </w:t>
      </w:r>
      <w:r w:rsidRPr="00AE23E2">
        <w:rPr>
          <w:vertAlign w:val="superscript"/>
        </w:rPr>
        <w:t>14</w:t>
      </w:r>
      <w:r w:rsidRPr="00AE23E2">
        <w:t>C</w:t>
      </w:r>
      <w:r w:rsidRPr="00AE23E2">
        <w:rPr>
          <w:vertAlign w:val="superscript"/>
        </w:rPr>
        <w:t xml:space="preserve"> </w:t>
      </w:r>
      <w:r w:rsidRPr="00AE23E2">
        <w:t xml:space="preserve">  production, however, varies over time, as has been quantified by measuring levels in exactly dated tree rings over the past several millennia (</w:t>
      </w:r>
      <w:proofErr w:type="spellStart"/>
      <w:r w:rsidRPr="00AE23E2">
        <w:t>Stuiver</w:t>
      </w:r>
      <w:proofErr w:type="spellEnd"/>
      <w:r w:rsidRPr="00AE23E2">
        <w:t xml:space="preserve"> et al., 1986a). Information on this year-to-year variability in atmospheric </w:t>
      </w:r>
      <w:r w:rsidRPr="00AE23E2">
        <w:rPr>
          <w:vertAlign w:val="superscript"/>
        </w:rPr>
        <w:t>14</w:t>
      </w:r>
      <w:r w:rsidRPr="00AE23E2">
        <w:t>C</w:t>
      </w:r>
      <w:r w:rsidRPr="00AE23E2">
        <w:rPr>
          <w:vertAlign w:val="superscript"/>
        </w:rPr>
        <w:t xml:space="preserve"> </w:t>
      </w:r>
      <w:r w:rsidRPr="00AE23E2">
        <w:t xml:space="preserve">  is now used to increase dating accuracy (</w:t>
      </w:r>
      <w:proofErr w:type="spellStart"/>
      <w:r w:rsidRPr="00AE23E2">
        <w:rPr>
          <w:color w:val="222222"/>
          <w:shd w:val="clear" w:color="auto" w:fill="FFFFFF"/>
        </w:rPr>
        <w:t>Büntgen</w:t>
      </w:r>
      <w:proofErr w:type="spellEnd"/>
      <w:r w:rsidRPr="00AE23E2">
        <w:rPr>
          <w:color w:val="222222"/>
          <w:shd w:val="clear" w:color="auto" w:fill="FFFFFF"/>
        </w:rPr>
        <w:t xml:space="preserve"> et al., 2018; </w:t>
      </w:r>
      <w:r w:rsidRPr="00AE23E2">
        <w:t xml:space="preserve">Pearson et al., 2020; Reimer et al., 2020). In the marine system, </w:t>
      </w:r>
      <w:r w:rsidRPr="00AE23E2">
        <w:rPr>
          <w:vertAlign w:val="superscript"/>
        </w:rPr>
        <w:t>14</w:t>
      </w:r>
      <w:r w:rsidRPr="00AE23E2">
        <w:t>C</w:t>
      </w:r>
      <w:r w:rsidRPr="00AE23E2">
        <w:rPr>
          <w:vertAlign w:val="superscript"/>
        </w:rPr>
        <w:t xml:space="preserve"> </w:t>
      </w:r>
      <w:r w:rsidRPr="00AE23E2">
        <w:t xml:space="preserve">  dating is complicated by the time necessary for atmospheric </w:t>
      </w:r>
      <w:r w:rsidRPr="00AE23E2">
        <w:rPr>
          <w:vertAlign w:val="superscript"/>
        </w:rPr>
        <w:t>14</w:t>
      </w:r>
      <w:r w:rsidRPr="00AE23E2">
        <w:t>C</w:t>
      </w:r>
      <w:r w:rsidRPr="00AE23E2">
        <w:rPr>
          <w:vertAlign w:val="superscript"/>
        </w:rPr>
        <w:t xml:space="preserve"> </w:t>
      </w:r>
      <w:r w:rsidRPr="00AE23E2">
        <w:t xml:space="preserve">  to equilibrate across surface-ocean environments. Dating is further complicated due to the mixing of water masses, some of which may have been isolated from the surface and therefore relatively depleted in </w:t>
      </w:r>
      <w:r w:rsidRPr="00AE23E2">
        <w:rPr>
          <w:vertAlign w:val="superscript"/>
        </w:rPr>
        <w:t>14</w:t>
      </w:r>
      <w:r w:rsidRPr="00AE23E2">
        <w:t>C (</w:t>
      </w:r>
      <w:proofErr w:type="spellStart"/>
      <w:r w:rsidRPr="00AE23E2">
        <w:t>Stuiver</w:t>
      </w:r>
      <w:proofErr w:type="spellEnd"/>
      <w:r w:rsidRPr="00AE23E2">
        <w:t xml:space="preserve"> et al., 1986b). This so-called marine radiocarbon reservoir effect (</w:t>
      </w:r>
      <w:proofErr w:type="spellStart"/>
      <w:r w:rsidRPr="00AE23E2">
        <w:t>Stuiver</w:t>
      </w:r>
      <w:proofErr w:type="spellEnd"/>
      <w:r w:rsidRPr="00AE23E2">
        <w:t xml:space="preserve"> et al., 1986b; Alves et al., 2018</w:t>
      </w:r>
      <w:bookmarkStart w:id="139" w:name="_Hlk110172835"/>
      <w:r w:rsidRPr="00AE23E2">
        <w:t xml:space="preserve">) </w:t>
      </w:r>
      <w:bookmarkStart w:id="140" w:name="_Hlk110172776"/>
      <w:r w:rsidRPr="00AE23E2">
        <w:t>can add 1000 or more years of uncertainty</w:t>
      </w:r>
      <w:bookmarkEnd w:id="139"/>
      <w:bookmarkEnd w:id="140"/>
      <w:r w:rsidRPr="00AE23E2">
        <w:t xml:space="preserve"> to dating estimates and varies considerably over a range of spatial scales. In the northeast (NE) Pacific north of 40°N, average radiocarbon ages are 600-1000 years older than contemporaneous terrestrial samples (McNeely et al., 1991). Significant spatial heterogeneity in </w:t>
      </w:r>
      <w:r w:rsidRPr="00AE23E2">
        <w:rPr>
          <w:vertAlign w:val="superscript"/>
        </w:rPr>
        <w:t>14</w:t>
      </w:r>
      <w:r w:rsidRPr="00AE23E2">
        <w:t>C</w:t>
      </w:r>
      <w:r w:rsidRPr="00AE23E2">
        <w:rPr>
          <w:vertAlign w:val="superscript"/>
        </w:rPr>
        <w:t xml:space="preserve"> </w:t>
      </w:r>
      <w:r w:rsidRPr="00AE23E2">
        <w:t xml:space="preserve">content has been observed on the order of 200 radiocarbon years per 40 km, likely due to differences in upwelling strength (Hutchinson, 2020; McNeely et al., 1991; Robinson and Thompson, 1981; Jones and Jones, 1992; </w:t>
      </w:r>
      <w:proofErr w:type="spellStart"/>
      <w:r w:rsidRPr="00AE23E2">
        <w:t>Panich</w:t>
      </w:r>
      <w:proofErr w:type="spellEnd"/>
      <w:r w:rsidRPr="00AE23E2">
        <w:t xml:space="preserve"> et al., 2018). Thus, correction for this reservoir effect is critical for accurate radiometric dating of marine samples.</w:t>
      </w:r>
    </w:p>
    <w:p w14:paraId="17D6171F" w14:textId="77777777" w:rsidR="00522812" w:rsidRPr="00AE23E2" w:rsidRDefault="00522812" w:rsidP="00AE23E2">
      <w:pPr>
        <w:spacing w:line="360" w:lineRule="auto"/>
      </w:pPr>
      <w:r w:rsidRPr="00AE23E2">
        <w:t xml:space="preserve">In addition to spatial variability, the marine radiocarbon reservoir effect at a given location also fluctuates over time with respect to currents, vertical mixing of deep, </w:t>
      </w:r>
      <w:r w:rsidRPr="00AE23E2">
        <w:rPr>
          <w:vertAlign w:val="superscript"/>
        </w:rPr>
        <w:t>14</w:t>
      </w:r>
      <w:r w:rsidRPr="00AE23E2">
        <w:t>C</w:t>
      </w:r>
      <w:r w:rsidRPr="00AE23E2" w:rsidDel="00FB2CF0">
        <w:t xml:space="preserve"> </w:t>
      </w:r>
      <w:r w:rsidRPr="00AE23E2">
        <w:t xml:space="preserve">-depleted water, and the volume and source of freshwater input, which in most cases mixes in </w:t>
      </w:r>
      <w:r w:rsidRPr="00AE23E2">
        <w:rPr>
          <w:vertAlign w:val="superscript"/>
        </w:rPr>
        <w:t>14</w:t>
      </w:r>
      <w:r w:rsidRPr="00AE23E2">
        <w:t>C-enriched water. However, robust estimates of the temporal variability of the marine radiocarbon reservoir effect in many regions suffer from the pooling of samples across large geographic region with differing ocean dynamics, the difficulty of sampling consistently through time at a specific location (</w:t>
      </w:r>
      <w:proofErr w:type="spellStart"/>
      <w:r w:rsidRPr="00AE23E2">
        <w:t>Ascough</w:t>
      </w:r>
      <w:proofErr w:type="spellEnd"/>
      <w:r w:rsidRPr="00AE23E2">
        <w:t xml:space="preserve"> et al., 2005; Hutchinson, 2020), and the relative amount of time represented. </w:t>
      </w:r>
      <w:r w:rsidRPr="00AE23E2">
        <w:lastRenderedPageBreak/>
        <w:t>Archaeological sites can provide some degree of repeated sampling if accurate dates can be established for terrestrial samples known to be contemporaneous with marine samples (</w:t>
      </w:r>
      <w:proofErr w:type="spellStart"/>
      <w:r w:rsidRPr="00AE23E2">
        <w:t>Southon</w:t>
      </w:r>
      <w:proofErr w:type="spellEnd"/>
      <w:r w:rsidRPr="00AE23E2">
        <w:t xml:space="preserve"> et el., 1992; </w:t>
      </w:r>
      <w:proofErr w:type="spellStart"/>
      <w:r w:rsidRPr="00AE23E2">
        <w:t>Ascough</w:t>
      </w:r>
      <w:proofErr w:type="spellEnd"/>
      <w:r w:rsidRPr="00AE23E2">
        <w:t xml:space="preserve"> et al., 2005). A relatively new approach to establishing </w:t>
      </w:r>
      <w:r w:rsidRPr="00AE23E2">
        <w:rPr>
          <w:vertAlign w:val="superscript"/>
        </w:rPr>
        <w:t>14</w:t>
      </w:r>
      <w:r w:rsidRPr="00AE23E2">
        <w:t xml:space="preserve">C variability is to sample carbonate from the absolutely dated annual increments of long-lived marine bivalves (Butler et al., 2009; </w:t>
      </w:r>
      <w:proofErr w:type="spellStart"/>
      <w:r w:rsidRPr="00AE23E2">
        <w:t>Scourse</w:t>
      </w:r>
      <w:proofErr w:type="spellEnd"/>
      <w:r w:rsidRPr="00AE23E2">
        <w:t xml:space="preserve"> et al., 2012; Wanamaker et al., 2012; Lower-Spies et al., 2020). Indeed, annual increments in bivalves can be exactly placed in time via the dendrochronology technique of crossdating to generate continuous, annually resolved, multicentennial-length chronologies. From these measurements of </w:t>
      </w:r>
      <w:r w:rsidRPr="00AE23E2">
        <w:rPr>
          <w:vertAlign w:val="superscript"/>
        </w:rPr>
        <w:t>14</w:t>
      </w:r>
      <w:r w:rsidRPr="00AE23E2">
        <w:t xml:space="preserve">C in bivalve increments, the marine radiocarbon reservoir effect can be quantified over time for the same location (Butler et al., 2009; Wanamaker et al., 2012; Lower-Spies et al., 2020). To date, this has been successfully applied in the North Atlantic to explore carbon cycling and ocean circulation by acting as a tracer of relatively “old” water depleted of </w:t>
      </w:r>
      <w:r w:rsidRPr="00AE23E2">
        <w:rPr>
          <w:vertAlign w:val="superscript"/>
        </w:rPr>
        <w:t>14</w:t>
      </w:r>
      <w:r w:rsidRPr="00AE23E2">
        <w:t xml:space="preserve">C vs. relatively “young” water more recently mingled with the atmospheric </w:t>
      </w:r>
      <w:r w:rsidRPr="00AE23E2">
        <w:rPr>
          <w:vertAlign w:val="superscript"/>
        </w:rPr>
        <w:t>14</w:t>
      </w:r>
      <w:r w:rsidRPr="00AE23E2">
        <w:t>C reservoir (Butler et al., 2009; Wanamaker et al., 2012; Lower-Spies et al., 2020).</w:t>
      </w:r>
    </w:p>
    <w:p w14:paraId="0B41C8CC" w14:textId="42FA3BBC" w:rsidR="00522812" w:rsidRDefault="00522812" w:rsidP="00AE23E2">
      <w:pPr>
        <w:spacing w:line="360" w:lineRule="auto"/>
      </w:pPr>
      <w:r w:rsidRPr="00AE23E2">
        <w:t xml:space="preserve">In the northeast Pacific, temporal variability in the marine radiocarbon reservoir remains poorly quantified. To address this issue, we sample growth increments at approximately decadal intervals from a crossdated chronology of Pacific geoduck, </w:t>
      </w:r>
      <w:bookmarkStart w:id="141" w:name="_Hlk110413499"/>
      <w:r w:rsidRPr="00AE23E2">
        <w:t>a long-lived bivalve (</w:t>
      </w:r>
      <w:proofErr w:type="spellStart"/>
      <w:r w:rsidRPr="00AE23E2">
        <w:rPr>
          <w:i/>
        </w:rPr>
        <w:t>Paneopea</w:t>
      </w:r>
      <w:proofErr w:type="spellEnd"/>
      <w:r w:rsidRPr="00AE23E2">
        <w:rPr>
          <w:i/>
        </w:rPr>
        <w:t xml:space="preserve"> generosa</w:t>
      </w:r>
      <w:r w:rsidRPr="00AE23E2">
        <w:t>) abundant from approximately Puget Sound, WA through Kodiak, AK, that occur from the intertidal zone to 60 meters depth. They are typically buried about 1 meter in mud-and-sand sediments and feed by extending a siphon into the water column (Goodwin, 1973). Geoduck shell growth, as measured in the hinge area, is rapid in the first 10-15 years of life, declining exponentially thereafter, while year-to-year growth responds to environmental conditions, primarily water temperature (Cerrato, 2000; Strom et al., 2004).</w:t>
      </w:r>
      <w:bookmarkEnd w:id="141"/>
      <w:r w:rsidRPr="00AE23E2">
        <w:t xml:space="preserve"> The chronology was developed from samples collected near the Tree Nob Islands in northern British Columbia, Canada, and continuously spans 1725 to 2008 CE (Edge et al. 2021). </w:t>
      </w:r>
      <w:bookmarkStart w:id="142" w:name="_Hlk110410034"/>
      <w:r w:rsidRPr="00AE23E2">
        <w:t xml:space="preserve">Growth-increment widths from this chronology were used to develop a sea surface temperature reconstruction, which is closely tied to NE Pacific variability as reflected by a strongly positive correlation (r = 0.62, p &lt; 1.0e-5) with the leading principal component of SST gridded data across the northeast Pacific (Edge et al. 2021). Indeed, the Tree Nob chronology has some of the strongest region-wide climate </w:t>
      </w:r>
      <w:r w:rsidRPr="00AE23E2">
        <w:lastRenderedPageBreak/>
        <w:t xml:space="preserve">relationships of any of the network of eight geoduck chronologies developed to date (Strom et al., 2004, Black 2009, Black et al. 2010, Edge et al. 2021). Given this apparent sensitivity to regional climate variability as well as exceptional length, the Tree Nob chronology was chosen for assessing the relationships of local and basin-scale climate indicators with </w:t>
      </w:r>
      <w:r w:rsidRPr="00AE23E2">
        <w:rPr>
          <w:vertAlign w:val="superscript"/>
        </w:rPr>
        <w:t>14</w:t>
      </w:r>
      <w:r w:rsidRPr="00AE23E2">
        <w:t xml:space="preserve">C reservoir variability. </w:t>
      </w:r>
      <w:bookmarkEnd w:id="142"/>
      <w:r w:rsidRPr="00AE23E2">
        <w:t xml:space="preserve">We also utilized a previously published series of </w:t>
      </w:r>
      <w:r w:rsidRPr="00AE23E2">
        <w:rPr>
          <w:vertAlign w:val="superscript"/>
        </w:rPr>
        <w:t>14</w:t>
      </w:r>
      <w:r w:rsidRPr="00AE23E2">
        <w:t>C measurements (</w:t>
      </w:r>
      <w:proofErr w:type="spellStart"/>
      <w:r w:rsidRPr="00AE23E2">
        <w:t>Kastelle</w:t>
      </w:r>
      <w:proofErr w:type="spellEnd"/>
      <w:r w:rsidRPr="00AE23E2">
        <w:t xml:space="preserve"> et al., 2011) from these shells sampled through the “bomb pulse” interval (1950-1982) to provide a finer-scale assessment of the link between </w:t>
      </w:r>
      <w:r w:rsidRPr="00AE23E2">
        <w:rPr>
          <w:vertAlign w:val="superscript"/>
        </w:rPr>
        <w:t>14</w:t>
      </w:r>
      <w:r w:rsidRPr="00AE23E2">
        <w:t>C variability and instrumental climate records. In total, the pre-bomb data augments the finer-scale modern data during the bomb-pulse to provide complementary and longer-term perspectives on marine radiocarbon reservoir variability and relationships to climate and ocean dynamics.</w:t>
      </w:r>
    </w:p>
    <w:p w14:paraId="14D27DFB" w14:textId="77777777" w:rsidR="002077FC" w:rsidRPr="00AE23E2" w:rsidRDefault="002077FC" w:rsidP="002077FC"/>
    <w:p w14:paraId="3D0C5D56" w14:textId="60649A45" w:rsidR="00AE23E2" w:rsidRDefault="00AE23E2" w:rsidP="00AE23E2">
      <w:pPr>
        <w:pStyle w:val="Heading2"/>
      </w:pPr>
      <w:bookmarkStart w:id="143" w:name="_Toc118026877"/>
      <w:bookmarkEnd w:id="138"/>
      <w:r>
        <w:t>B</w:t>
      </w:r>
      <w:r w:rsidRPr="008964AD">
        <w:t>.</w:t>
      </w:r>
      <w:r>
        <w:t>3</w:t>
      </w:r>
      <w:r w:rsidRPr="008964AD">
        <w:t>.</w:t>
      </w:r>
      <w:r w:rsidRPr="008964AD">
        <w:tab/>
      </w:r>
      <w:r>
        <w:t>Methods and Background</w:t>
      </w:r>
      <w:bookmarkEnd w:id="143"/>
    </w:p>
    <w:p w14:paraId="0E7F2F92" w14:textId="77777777" w:rsidR="00671269" w:rsidRPr="00671269" w:rsidRDefault="00671269" w:rsidP="00671269"/>
    <w:p w14:paraId="5AAFAEB7" w14:textId="7411452A" w:rsidR="00AE23E2" w:rsidRDefault="00AE23E2" w:rsidP="00AE23E2">
      <w:pPr>
        <w:pStyle w:val="Heading3"/>
      </w:pPr>
      <w:bookmarkStart w:id="144" w:name="_Toc118026878"/>
      <w:r>
        <w:t>B.3.1</w:t>
      </w:r>
      <w:r w:rsidR="00671269">
        <w:t>.</w:t>
      </w:r>
      <w:r>
        <w:tab/>
        <w:t>Oceanographic Setting</w:t>
      </w:r>
      <w:bookmarkEnd w:id="144"/>
    </w:p>
    <w:p w14:paraId="2C526ADC" w14:textId="77777777" w:rsidR="00AE23E2" w:rsidRPr="00AE23E2" w:rsidRDefault="00AE23E2" w:rsidP="00AE23E2"/>
    <w:p w14:paraId="026C6F6C" w14:textId="6D8ACFB1" w:rsidR="00522812" w:rsidRDefault="00522812" w:rsidP="00AE23E2">
      <w:pPr>
        <w:spacing w:line="360" w:lineRule="auto"/>
      </w:pPr>
      <w:bookmarkStart w:id="145" w:name="_Hlk82078017"/>
      <w:r>
        <w:t>The NE Pacific consists of a subpolar, cyclonic gyre in the Gulf of Alaska (</w:t>
      </w:r>
      <w:proofErr w:type="spellStart"/>
      <w:r>
        <w:t>GoA</w:t>
      </w:r>
      <w:proofErr w:type="spellEnd"/>
      <w:r>
        <w:t xml:space="preserve">) and a subtropical, anti-cyclonic gyre (Fig </w:t>
      </w:r>
      <w:r w:rsidR="00FC45C9">
        <w:t>B.</w:t>
      </w:r>
      <w:r>
        <w:t>1a). The subpolar Alaska Gyre (AG) consists of the North Pacific Current (NPC) in the south and the Alaska Coastal Current (ACC) along the North American coast, which quickens and narrows west of Kodiak Island to become the Alaska Stream (</w:t>
      </w:r>
      <w:proofErr w:type="spellStart"/>
      <w:r>
        <w:t>Dodimead</w:t>
      </w:r>
      <w:proofErr w:type="spellEnd"/>
      <w:r>
        <w:t xml:space="preserve"> and Hollister, 1958). Variability of transport within the AG is related to fluctuations in the Pacific Decadal Oscillation (PDO), the dominant mode of SST variability in the North Pacific (20-60N), and ultimately to the Aleutian Low (AL; </w:t>
      </w:r>
      <w:proofErr w:type="spellStart"/>
      <w:r>
        <w:t>Hristova</w:t>
      </w:r>
      <w:proofErr w:type="spellEnd"/>
      <w:r>
        <w:t xml:space="preserve"> et al., 2019; Newman et al., 2016). In addition to basin-scale phenomena, the </w:t>
      </w:r>
      <w:proofErr w:type="spellStart"/>
      <w:r>
        <w:t>GoA</w:t>
      </w:r>
      <w:proofErr w:type="spellEnd"/>
      <w:r>
        <w:t xml:space="preserve"> experiences local variability in the magnitude of spring runoff, up/down-welling, and mixing/stratification. Basin-scale patterns may contribute to fluctuations in the strength of the ACC, relative makeup of ACC source waters, up/down-welling in source-water regions, and vertical entrainment (</w:t>
      </w:r>
      <w:proofErr w:type="spellStart"/>
      <w:r>
        <w:t>Guilderson</w:t>
      </w:r>
      <w:proofErr w:type="spellEnd"/>
      <w:r>
        <w:t xml:space="preserve"> et al., 2006; </w:t>
      </w:r>
      <w:proofErr w:type="spellStart"/>
      <w:r>
        <w:t>Hristova</w:t>
      </w:r>
      <w:proofErr w:type="spellEnd"/>
      <w:r>
        <w:t xml:space="preserve"> et al., 2019; Hutchinson, 2020). </w:t>
      </w:r>
      <w:proofErr w:type="spellStart"/>
      <w:r>
        <w:t>Guilderson</w:t>
      </w:r>
      <w:proofErr w:type="spellEnd"/>
      <w:r>
        <w:t xml:space="preserve"> et al. (2006) have proposed a two-end-member mixing regime for the AG based on a linear relationship between </w:t>
      </w:r>
      <w:r w:rsidRPr="00203558">
        <w:rPr>
          <w:vertAlign w:val="superscript"/>
        </w:rPr>
        <w:t>14</w:t>
      </w:r>
      <w:r>
        <w:t xml:space="preserve">C and potential density observed in samples collected during the summer of 2002, such that warm, </w:t>
      </w:r>
      <w:r>
        <w:rPr>
          <w:vertAlign w:val="superscript"/>
        </w:rPr>
        <w:t>14</w:t>
      </w:r>
      <w:r>
        <w:t xml:space="preserve">C-enriched water enters the AG from the south, and the observed latitudinal gradient is due to vertical entrainment of </w:t>
      </w:r>
      <w:r w:rsidRPr="00C12F0B">
        <w:rPr>
          <w:vertAlign w:val="superscript"/>
        </w:rPr>
        <w:t>14</w:t>
      </w:r>
      <w:r>
        <w:t>C</w:t>
      </w:r>
      <w:r w:rsidDel="00493DD2">
        <w:t xml:space="preserve"> </w:t>
      </w:r>
      <w:r>
        <w:t>depleted water within the AG.</w:t>
      </w:r>
    </w:p>
    <w:p w14:paraId="14FB3D6E" w14:textId="3F8C3119" w:rsidR="00522812" w:rsidRDefault="00522812" w:rsidP="00671269">
      <w:pPr>
        <w:spacing w:line="360" w:lineRule="auto"/>
      </w:pPr>
      <w:r>
        <w:lastRenderedPageBreak/>
        <w:t xml:space="preserve">The primary, proximate source of water at Tree Nob is from the south via Hecate Strait (HS), a shallow strait that shoals from 200m in the south to just 50m at its northern extent (Fig </w:t>
      </w:r>
      <w:r w:rsidR="00FC45C9">
        <w:t>B.</w:t>
      </w:r>
      <w:r>
        <w:t xml:space="preserve">1b). In 1983-84 several current meters were deployed across three transects of HS, which allowed for accurate measurement of flow and the development of surrogate measures of HS flow approximated by three sea level gauges, one to the west and, two to the east (r = 0.81; Crawford et al., 1988). When sea level is high in the east and low in the west, geostrophic flow induces a northward current through HS. </w:t>
      </w:r>
    </w:p>
    <w:p w14:paraId="05706B7A" w14:textId="43ED556D" w:rsidR="00522812" w:rsidRDefault="00671269" w:rsidP="00671269">
      <w:pPr>
        <w:spacing w:line="360" w:lineRule="auto"/>
      </w:pPr>
      <w:bookmarkStart w:id="146" w:name="_Hlk110001271"/>
      <w:r>
        <w:rPr>
          <w:noProof/>
        </w:rPr>
        <mc:AlternateContent>
          <mc:Choice Requires="wpg">
            <w:drawing>
              <wp:anchor distT="0" distB="0" distL="114300" distR="114300" simplePos="0" relativeHeight="251653120" behindDoc="0" locked="0" layoutInCell="1" allowOverlap="1" wp14:anchorId="45CC9E0C" wp14:editId="2390104D">
                <wp:simplePos x="0" y="0"/>
                <wp:positionH relativeFrom="margin">
                  <wp:align>right</wp:align>
                </wp:positionH>
                <wp:positionV relativeFrom="paragraph">
                  <wp:posOffset>1704035</wp:posOffset>
                </wp:positionV>
                <wp:extent cx="5943600" cy="4203700"/>
                <wp:effectExtent l="0" t="0" r="0" b="6350"/>
                <wp:wrapSquare wrapText="bothSides"/>
                <wp:docPr id="2" name="Group 2"/>
                <wp:cNvGraphicFramePr/>
                <a:graphic xmlns:a="http://schemas.openxmlformats.org/drawingml/2006/main">
                  <a:graphicData uri="http://schemas.microsoft.com/office/word/2010/wordprocessingGroup">
                    <wpg:wgp>
                      <wpg:cNvGrpSpPr/>
                      <wpg:grpSpPr>
                        <a:xfrm>
                          <a:off x="0" y="0"/>
                          <a:ext cx="5943600" cy="4203700"/>
                          <a:chOff x="0" y="0"/>
                          <a:chExt cx="5943600" cy="3988778"/>
                        </a:xfrm>
                      </wpg:grpSpPr>
                      <wps:wsp>
                        <wps:cNvPr id="29" name="Text Box 29"/>
                        <wps:cNvSpPr txBox="1">
                          <a:spLocks noChangeArrowheads="1"/>
                        </wps:cNvSpPr>
                        <wps:spPr bwMode="auto">
                          <a:xfrm>
                            <a:off x="0" y="2657214"/>
                            <a:ext cx="5923280" cy="1331564"/>
                          </a:xfrm>
                          <a:prstGeom prst="rect">
                            <a:avLst/>
                          </a:prstGeom>
                          <a:solidFill>
                            <a:srgbClr val="FFFFFF"/>
                          </a:solidFill>
                          <a:ln w="9525">
                            <a:noFill/>
                            <a:miter lim="800000"/>
                            <a:headEnd/>
                            <a:tailEnd/>
                          </a:ln>
                        </wps:spPr>
                        <wps:txbx>
                          <w:txbxContent>
                            <w:p w14:paraId="3A19751C" w14:textId="4A87B425" w:rsidR="00522812" w:rsidRPr="002077FC" w:rsidRDefault="00522812" w:rsidP="00522812">
                              <w:pPr>
                                <w:jc w:val="both"/>
                                <w:rPr>
                                  <w:sz w:val="20"/>
                                  <w:szCs w:val="20"/>
                                </w:rPr>
                              </w:pPr>
                              <w:r w:rsidRPr="002077FC">
                                <w:rPr>
                                  <w:sz w:val="20"/>
                                  <w:szCs w:val="20"/>
                                </w:rPr>
                                <w:t xml:space="preserve">Figure </w:t>
                              </w:r>
                              <w:r w:rsidR="009D0929">
                                <w:rPr>
                                  <w:sz w:val="20"/>
                                  <w:szCs w:val="20"/>
                                </w:rPr>
                                <w:t>B.</w:t>
                              </w:r>
                              <w:r w:rsidRPr="002077FC">
                                <w:rPr>
                                  <w:sz w:val="20"/>
                                  <w:szCs w:val="20"/>
                                </w:rPr>
                                <w:t>1. Study Site a. Mixed layer ocean currents in the NE Pacific Ocean. Black streamlines indicate general surface currents based on drifting buoy data from the Atlantic Oceanographic and Meteorological Library, National Oceanic and Atmospheric Administration. Individual marine radiocarbon reservoir offset (</w:t>
                              </w:r>
                              <w:r w:rsidRPr="002077FC">
                                <w:rPr>
                                  <w:rFonts w:cstheme="minorHAnsi"/>
                                  <w:sz w:val="20"/>
                                  <w:szCs w:val="20"/>
                                </w:rPr>
                                <w:t>Δ</w:t>
                              </w:r>
                              <w:r w:rsidRPr="002077FC">
                                <w:rPr>
                                  <w:sz w:val="20"/>
                                  <w:szCs w:val="20"/>
                                </w:rPr>
                                <w:t>R) measurements from previous studies shown as colored points (McNeely et al., 1991; Robinson and Thompson, 1981; Jones and Jones, 1992; Panich et al., 2018). General location and direction of the Alaska Gyre (AG), North Pacific Current (NPC), and Alaska Coastal Current (ACC) shown in white. b. Local bathymetry (Amante and Eakins, 2009). Tree Nob geoduck collection site and measurement locations for Langara sea surface temperature and salinity (SST and SSS) and Prince Rupert sea level.  Glaciers shown in bright blue. Skeena River is in dark blue.</w:t>
                              </w:r>
                            </w:p>
                          </w:txbxContent>
                        </wps:txbx>
                        <wps:bodyPr rot="0" vert="horz" wrap="square" lIns="91440" tIns="45720" rIns="91440" bIns="45720" anchor="t" anchorCtr="0">
                          <a:noAutofit/>
                        </wps:bodyPr>
                      </wps:wsp>
                      <pic:pic xmlns:pic="http://schemas.openxmlformats.org/drawingml/2006/picture">
                        <pic:nvPicPr>
                          <pic:cNvPr id="1" name="Picture 1" descr="Map&#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wpg:wgp>
                  </a:graphicData>
                </a:graphic>
                <wp14:sizeRelV relativeFrom="margin">
                  <wp14:pctHeight>0</wp14:pctHeight>
                </wp14:sizeRelV>
              </wp:anchor>
            </w:drawing>
          </mc:Choice>
          <mc:Fallback>
            <w:pict>
              <v:group w14:anchorId="45CC9E0C" id="Group 2" o:spid="_x0000_s1071" style="position:absolute;margin-left:416.8pt;margin-top:134.2pt;width:468pt;height:331pt;z-index:251653120;mso-position-horizontal:right;mso-position-horizontal-relative:margin;mso-position-vertical-relative:text;mso-height-relative:margin" coordsize="59436,398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">
                <v:shape id="Text Box 29" o:spid="_x0000_s1072" type="#_x0000_t202" style="position:absolute;top:26572;width:59232;height:1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3A19751C" w14:textId="4A87B425" w:rsidR="00522812" w:rsidRPr="002077FC" w:rsidRDefault="00522812" w:rsidP="00522812">
                        <w:pPr>
                          <w:jc w:val="both"/>
                          <w:rPr>
                            <w:sz w:val="20"/>
                            <w:szCs w:val="20"/>
                          </w:rPr>
                        </w:pPr>
                        <w:r w:rsidRPr="002077FC">
                          <w:rPr>
                            <w:sz w:val="20"/>
                            <w:szCs w:val="20"/>
                          </w:rPr>
                          <w:t xml:space="preserve">Figure </w:t>
                        </w:r>
                        <w:r w:rsidR="009D0929">
                          <w:rPr>
                            <w:sz w:val="20"/>
                            <w:szCs w:val="20"/>
                          </w:rPr>
                          <w:t>B.</w:t>
                        </w:r>
                        <w:r w:rsidRPr="002077FC">
                          <w:rPr>
                            <w:sz w:val="20"/>
                            <w:szCs w:val="20"/>
                          </w:rPr>
                          <w:t>1. Study Site a. Mixed layer ocean currents in the NE Pacific Ocean. Black streamlines indicate general surface currents based on drifting buoy data from the Atlantic Oceanographic and Meteorological Library, National Oceanic and Atmospheric Administration. Individual marine radiocarbon reservoir offset (</w:t>
                        </w:r>
                        <w:r w:rsidRPr="002077FC">
                          <w:rPr>
                            <w:rFonts w:cstheme="minorHAnsi"/>
                            <w:sz w:val="20"/>
                            <w:szCs w:val="20"/>
                          </w:rPr>
                          <w:t>Δ</w:t>
                        </w:r>
                        <w:r w:rsidRPr="002077FC">
                          <w:rPr>
                            <w:sz w:val="20"/>
                            <w:szCs w:val="20"/>
                          </w:rPr>
                          <w:t>R) measurements from previous studies shown as colored points (McNeely et al., 1991; Robinson and Thompson, 1981; Jones and Jones, 1992; Panich et al., 2018). General location and direction of the Alaska Gyre (AG), North Pacific Current (NPC), and Alaska Coastal Current (ACC) shown in white. b. Local bathymetry (Amante and Eakins, 2009). Tree Nob geoduck collection site and measurement locations for Langara sea surface temperature and salinity (SST and SSS) and Prince Rupert sea level.  Glaciers shown in bright blue. Skeena River is in dark blue.</w:t>
                        </w:r>
                      </w:p>
                    </w:txbxContent>
                  </v:textbox>
                </v:shape>
                <v:shape id="Picture 1" o:spid="_x0000_s1073" type="#_x0000_t75" alt="Map&#10;&#10;Description automatically generated" style="position:absolute;width:59436;height:26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">
                  <v:imagedata r:id="rId45" o:title="Map&#10;&#10;Description automatically generated"/>
                </v:shape>
                <w10:wrap type="square" anchorx="margin"/>
              </v:group>
            </w:pict>
          </mc:Fallback>
        </mc:AlternateContent>
      </w:r>
      <w:r w:rsidR="00522812">
        <w:t>The Tree Nob Island Group lies at the far northeastern extent of Hecate Strait. The Islands are bounded to the north by Brown Passage and to the south by Bell Passage. These waterways connect Chatham Sound, to the east, with Hecate Strait, Dixon Entrance, and the open Northeast Pacific to the west. Due to high winds and strong tides, the Tree Nob site is well mixed with the open ocean (</w:t>
      </w:r>
      <w:proofErr w:type="spellStart"/>
      <w:r w:rsidR="00522812">
        <w:t>Trites</w:t>
      </w:r>
      <w:proofErr w:type="spellEnd"/>
      <w:r w:rsidR="00522812">
        <w:t xml:space="preserve">, 1956; Lin and </w:t>
      </w:r>
      <w:proofErr w:type="spellStart"/>
      <w:r w:rsidR="00522812">
        <w:t>Fissel</w:t>
      </w:r>
      <w:proofErr w:type="spellEnd"/>
      <w:r w:rsidR="00522812">
        <w:t xml:space="preserve">, 2018). And due to strong northerly flows, Tree Nob is not strongly impacted by freshwater inputs (Lin and </w:t>
      </w:r>
      <w:proofErr w:type="spellStart"/>
      <w:r w:rsidR="00522812">
        <w:t>Fissel</w:t>
      </w:r>
      <w:proofErr w:type="spellEnd"/>
      <w:r w:rsidR="00522812">
        <w:t xml:space="preserve">, 2018). </w:t>
      </w:r>
      <w:bookmarkStart w:id="147" w:name="_Hlk109994303"/>
      <w:r w:rsidR="00522812" w:rsidRPr="003A11DF">
        <w:t xml:space="preserve">Although the study site lies in </w:t>
      </w:r>
      <w:r w:rsidR="00522812" w:rsidRPr="003A11DF">
        <w:lastRenderedPageBreak/>
        <w:t>a quasi-estu</w:t>
      </w:r>
      <w:r w:rsidR="00522812">
        <w:t>a</w:t>
      </w:r>
      <w:r w:rsidR="00522812" w:rsidRPr="003A11DF">
        <w:t xml:space="preserve">rine environment, the </w:t>
      </w:r>
      <w:r w:rsidR="00522812">
        <w:t xml:space="preserve">strong relationship of geoduck growth increment width with </w:t>
      </w:r>
      <w:r w:rsidR="00522812" w:rsidRPr="003A11DF">
        <w:t>regional</w:t>
      </w:r>
      <w:r w:rsidR="00522812">
        <w:t>- to</w:t>
      </w:r>
      <w:r w:rsidR="00522812" w:rsidRPr="003A11DF">
        <w:t xml:space="preserve"> basin-scale</w:t>
      </w:r>
      <w:r w:rsidR="00522812">
        <w:t xml:space="preserve"> climatic indicators (Edge et al., 2021)</w:t>
      </w:r>
      <w:r w:rsidR="00522812" w:rsidRPr="003A11DF">
        <w:t xml:space="preserve"> suggests that the Tree Nob geoduck</w:t>
      </w:r>
      <w:r w:rsidR="00522812">
        <w:t xml:space="preserve"> integrate environmental </w:t>
      </w:r>
      <w:r w:rsidR="00522812" w:rsidRPr="003A11DF">
        <w:t>conditions</w:t>
      </w:r>
      <w:r w:rsidR="00522812">
        <w:t xml:space="preserve"> across a broad region</w:t>
      </w:r>
      <w:r w:rsidR="00522812" w:rsidRPr="003A11DF">
        <w:t>.</w:t>
      </w:r>
      <w:r w:rsidR="00522812">
        <w:t xml:space="preserve"> Furthermore, the absolutely dated, annually resolved carbonate spans nearly three centuries to yield a marine archive with a uniquely long timespan, precision, and replication in the northeast Pacific.</w:t>
      </w:r>
      <w:bookmarkEnd w:id="147"/>
    </w:p>
    <w:bookmarkEnd w:id="146"/>
    <w:p w14:paraId="30DAAEC5" w14:textId="77777777" w:rsidR="00671269" w:rsidRDefault="00671269" w:rsidP="00671269">
      <w:pPr>
        <w:pStyle w:val="Heading3"/>
      </w:pPr>
    </w:p>
    <w:p w14:paraId="60629303" w14:textId="7495C605" w:rsidR="00671269" w:rsidRDefault="00671269" w:rsidP="00671269">
      <w:pPr>
        <w:pStyle w:val="Heading3"/>
      </w:pPr>
      <w:bookmarkStart w:id="148" w:name="_Toc118026879"/>
      <w:r>
        <w:t>B</w:t>
      </w:r>
      <w:r w:rsidRPr="008964AD">
        <w:t>.</w:t>
      </w:r>
      <w:r>
        <w:t>3</w:t>
      </w:r>
      <w:r w:rsidRPr="008964AD">
        <w:t>.</w:t>
      </w:r>
      <w:r>
        <w:t>2.</w:t>
      </w:r>
      <w:r w:rsidRPr="008964AD">
        <w:tab/>
      </w:r>
      <w:r>
        <w:t>Pre-bomb radiocarbon</w:t>
      </w:r>
      <w:bookmarkEnd w:id="148"/>
    </w:p>
    <w:p w14:paraId="080FC76F" w14:textId="77777777" w:rsidR="00671269" w:rsidRPr="00671269" w:rsidRDefault="00671269" w:rsidP="00522812"/>
    <w:p w14:paraId="25343557" w14:textId="59661E9F" w:rsidR="00522812" w:rsidRDefault="00522812" w:rsidP="00671269">
      <w:pPr>
        <w:spacing w:line="360" w:lineRule="auto"/>
      </w:pPr>
      <w:r>
        <w:t>Geoduck form annual increments (</w:t>
      </w:r>
      <w:proofErr w:type="spellStart"/>
      <w:r>
        <w:t>Shaul</w:t>
      </w:r>
      <w:proofErr w:type="spellEnd"/>
      <w:r>
        <w:t xml:space="preserve"> and Goodwin, 1982), with widths highly correlated to water temperature (Strom et al., 2004; Black et al., 2009, Edge et al., 2021) that can be assigned exact calendar years through crossdating (Black et al., 2008; </w:t>
      </w:r>
      <w:proofErr w:type="spellStart"/>
      <w:r>
        <w:t>Kastelle</w:t>
      </w:r>
      <w:proofErr w:type="spellEnd"/>
      <w:r>
        <w:t xml:space="preserve"> et al., 2011). A crossdated chronology developed from live-collected shells in the Tree Nob Islands (Fig </w:t>
      </w:r>
      <w:r w:rsidR="00FC45C9">
        <w:t>B.</w:t>
      </w:r>
      <w:r>
        <w:t>1b), and later appended with dead-collected material, extends from CE 1725-2008 (Black et al., 2009; Edge et al., 2021). Live- and dead-collected shells were recovered in sand-and-mud substrate at approximately 10 m water depth. The carbonate of marine organisms is incorporated from the dissolved inorganic carbon (DIC) of ambient seawater and is thus expected to reflect local environmental conditions experienced during shell formation (</w:t>
      </w:r>
      <w:bookmarkStart w:id="149" w:name="_Hlk117415924"/>
      <w:r>
        <w:t xml:space="preserve">Adkins et al., 2002; </w:t>
      </w:r>
      <w:proofErr w:type="spellStart"/>
      <w:r>
        <w:t>Beirne</w:t>
      </w:r>
      <w:proofErr w:type="spellEnd"/>
      <w:r>
        <w:t xml:space="preserve"> et al., 2012</w:t>
      </w:r>
      <w:bookmarkEnd w:id="149"/>
      <w:r>
        <w:t>).</w:t>
      </w:r>
    </w:p>
    <w:p w14:paraId="5EEF05B9" w14:textId="77777777" w:rsidR="00522812" w:rsidRDefault="00522812" w:rsidP="00671269">
      <w:pPr>
        <w:spacing w:line="360" w:lineRule="auto"/>
      </w:pPr>
      <w:r>
        <w:rPr>
          <w:vertAlign w:val="superscript"/>
        </w:rPr>
        <w:t>14</w:t>
      </w:r>
      <w:r>
        <w:t xml:space="preserve">C samples were obtained from the Tree Nob geoduck shells over the pre-bomb chronology interval of 1725-1920. </w:t>
      </w:r>
      <w:r w:rsidRPr="00203558">
        <w:t xml:space="preserve">Crossdated annual increments were </w:t>
      </w:r>
      <w:r>
        <w:t xml:space="preserve">sampled </w:t>
      </w:r>
      <w:r w:rsidRPr="00A3618A">
        <w:t xml:space="preserve">to a depth of </w:t>
      </w:r>
      <w:r>
        <w:t>~600-</w:t>
      </w:r>
      <w:r w:rsidRPr="00A3618A">
        <w:t xml:space="preserve">800 </w:t>
      </w:r>
      <w:proofErr w:type="spellStart"/>
      <w:r>
        <w:rPr>
          <w:rFonts w:cstheme="minorHAnsi"/>
        </w:rPr>
        <w:t>μ</w:t>
      </w:r>
      <w:r w:rsidRPr="00A3618A">
        <w:t>m</w:t>
      </w:r>
      <w:proofErr w:type="spellEnd"/>
      <w:r>
        <w:t xml:space="preserve"> </w:t>
      </w:r>
      <w:r w:rsidRPr="00203558">
        <w:t xml:space="preserve">from the </w:t>
      </w:r>
      <w:r>
        <w:t>shell hinge area</w:t>
      </w:r>
      <w:r w:rsidRPr="00AE4819">
        <w:t xml:space="preserve"> </w:t>
      </w:r>
      <w:r>
        <w:t xml:space="preserve">using a </w:t>
      </w:r>
      <w:proofErr w:type="spellStart"/>
      <w:r w:rsidRPr="00203558">
        <w:t>Merchantek</w:t>
      </w:r>
      <w:proofErr w:type="spellEnd"/>
      <w:r>
        <w:t xml:space="preserve"> </w:t>
      </w:r>
      <w:proofErr w:type="spellStart"/>
      <w:r>
        <w:t>micromill</w:t>
      </w:r>
      <w:proofErr w:type="spellEnd"/>
      <w:r>
        <w:t xml:space="preserve"> and</w:t>
      </w:r>
      <w:r w:rsidRPr="00203558">
        <w:t xml:space="preserve"> </w:t>
      </w:r>
      <w:r>
        <w:t xml:space="preserve">a </w:t>
      </w:r>
      <w:proofErr w:type="spellStart"/>
      <w:r w:rsidRPr="00203558">
        <w:t>Brasseler</w:t>
      </w:r>
      <w:proofErr w:type="spellEnd"/>
      <w:r w:rsidRPr="00203558">
        <w:t xml:space="preserve"> USAV scriber point (item #H1621.11.008)</w:t>
      </w:r>
      <w:r>
        <w:t xml:space="preserve">. Samples were then pooled together to obtain ~ 10mg. The </w:t>
      </w:r>
      <w:proofErr w:type="spellStart"/>
      <w:r>
        <w:t>micromill</w:t>
      </w:r>
      <w:proofErr w:type="spellEnd"/>
      <w:r>
        <w:t xml:space="preserve"> was</w:t>
      </w:r>
      <w:r w:rsidRPr="00203558">
        <w:t xml:space="preserve"> set to </w:t>
      </w:r>
      <w:r>
        <w:t xml:space="preserve">maximum </w:t>
      </w:r>
      <w:r w:rsidRPr="00203558">
        <w:t xml:space="preserve">drill speed, </w:t>
      </w:r>
      <w:r>
        <w:t>and several</w:t>
      </w:r>
      <w:r w:rsidRPr="00203558">
        <w:t xml:space="preserve"> passes</w:t>
      </w:r>
      <w:r>
        <w:t xml:space="preserve"> were performed</w:t>
      </w:r>
      <w:r w:rsidRPr="00203558">
        <w:t xml:space="preserve"> </w:t>
      </w:r>
      <w:r>
        <w:t xml:space="preserve">ranging from </w:t>
      </w:r>
      <w:r w:rsidRPr="00203558">
        <w:t>100</w:t>
      </w:r>
      <w:r w:rsidRPr="00203558">
        <w:rPr>
          <w:rFonts w:hint="eastAsia"/>
        </w:rPr>
        <w:t>–</w:t>
      </w:r>
      <w:r w:rsidRPr="00203558">
        <w:t xml:space="preserve">150 </w:t>
      </w:r>
      <w:proofErr w:type="spellStart"/>
      <w:r>
        <w:rPr>
          <w:rFonts w:cstheme="minorHAnsi"/>
        </w:rPr>
        <w:t>μ</w:t>
      </w:r>
      <w:r w:rsidRPr="00A3618A">
        <w:t>m</w:t>
      </w:r>
      <w:proofErr w:type="spellEnd"/>
      <w:r w:rsidRPr="00203558">
        <w:t xml:space="preserve"> depth</w:t>
      </w:r>
      <w:r>
        <w:t xml:space="preserve"> at</w:t>
      </w:r>
      <w:r w:rsidRPr="00203558">
        <w:t xml:space="preserve"> 55 </w:t>
      </w:r>
      <w:proofErr w:type="spellStart"/>
      <w:r>
        <w:rPr>
          <w:rFonts w:cstheme="minorHAnsi"/>
        </w:rPr>
        <w:t>μ</w:t>
      </w:r>
      <w:r w:rsidRPr="00A3618A">
        <w:t>m</w:t>
      </w:r>
      <w:proofErr w:type="spellEnd"/>
      <w:r w:rsidRPr="00203558">
        <w:t xml:space="preserve">/s </w:t>
      </w:r>
      <w:r>
        <w:t>scan</w:t>
      </w:r>
      <w:r w:rsidRPr="00203558">
        <w:t xml:space="preserve"> speed</w:t>
      </w:r>
      <w:r>
        <w:t xml:space="preserve"> and </w:t>
      </w:r>
      <w:r w:rsidRPr="00A3618A">
        <w:t xml:space="preserve">55 </w:t>
      </w:r>
      <w:proofErr w:type="spellStart"/>
      <w:r>
        <w:rPr>
          <w:rFonts w:cstheme="minorHAnsi"/>
        </w:rPr>
        <w:t>μ</w:t>
      </w:r>
      <w:r w:rsidRPr="00A3618A">
        <w:t>m</w:t>
      </w:r>
      <w:proofErr w:type="spellEnd"/>
      <w:r w:rsidRPr="00A3618A">
        <w:t>/s</w:t>
      </w:r>
      <w:r>
        <w:t xml:space="preserve"> plunge</w:t>
      </w:r>
      <w:r w:rsidRPr="00A3618A">
        <w:t xml:space="preserve"> speed</w:t>
      </w:r>
      <w:r w:rsidRPr="00203558">
        <w:t xml:space="preserve">. </w:t>
      </w:r>
      <w:r>
        <w:t xml:space="preserve">In total, 15 shell carbonate samples integrating ten to eleven annual increments were gathered. All samples were taken from the same cut plane used for increment-width measurement to ensure precise calendar-year dating of samples. Samples were sent to the </w:t>
      </w:r>
      <w:r w:rsidRPr="00D760EA">
        <w:t>National Ocean Sciences Accelerator Mass Spectrometry</w:t>
      </w:r>
      <w:r>
        <w:t xml:space="preserve"> facility (NOSAMS</w:t>
      </w:r>
      <w:r w:rsidRPr="00200968">
        <w:t xml:space="preserve"> Woods Hole, </w:t>
      </w:r>
      <w:r>
        <w:t xml:space="preserve">Massachusetts, USA) for </w:t>
      </w:r>
      <w:r>
        <w:rPr>
          <w:vertAlign w:val="superscript"/>
        </w:rPr>
        <w:t>14</w:t>
      </w:r>
      <w:r>
        <w:t>C</w:t>
      </w:r>
      <w:r w:rsidDel="003760B2">
        <w:t xml:space="preserve"> </w:t>
      </w:r>
      <w:r>
        <w:t xml:space="preserve">analysis. </w:t>
      </w:r>
    </w:p>
    <w:p w14:paraId="12BB701D" w14:textId="77777777" w:rsidR="00522812" w:rsidRDefault="00522812" w:rsidP="00671269">
      <w:pPr>
        <w:spacing w:line="360" w:lineRule="auto"/>
      </w:pPr>
      <w:r>
        <w:t xml:space="preserve">Laboratory derived error was provided by NOSAMS based on 10 separate measurements of each sample. NOSAMS estimates an additional error of </w:t>
      </w:r>
      <w:r w:rsidRPr="00B71923">
        <w:t>2.6‰</w:t>
      </w:r>
      <w:r>
        <w:t xml:space="preserve"> for replicate samples due to variability </w:t>
      </w:r>
      <w:r>
        <w:lastRenderedPageBreak/>
        <w:t>in sample collection, processing, and homogeneity. The errors were combined to present a total measurement error of radiocarbon age (NOSAMS, 2020).</w:t>
      </w:r>
    </w:p>
    <w:p w14:paraId="3BC8BD36" w14:textId="77777777" w:rsidR="00522812" w:rsidRDefault="00522812" w:rsidP="00671269">
      <w:pPr>
        <w:spacing w:line="360" w:lineRule="auto"/>
      </w:pPr>
      <w:bookmarkStart w:id="150" w:name="_Hlk110173342"/>
      <w:bookmarkStart w:id="151" w:name="_Hlk110420375"/>
      <w:bookmarkStart w:id="152" w:name="_Hlk110414000"/>
      <w:r>
        <w:t xml:space="preserve">ΔR is given by the difference between measured and ‘expected’ radiocarbon age. Each milled geoduck shell sample spanned approximately 10 years, with an average date of formation which corresponds to a date on the Marine20 curve. The Marine 20 curve provides reservoir age estimates in ten-year intervals. Linear interpolation was used to better match these </w:t>
      </w:r>
      <w:proofErr w:type="spellStart"/>
      <w:r>
        <w:t>decadally</w:t>
      </w:r>
      <w:proofErr w:type="spellEnd"/>
      <w:r>
        <w:t xml:space="preserve"> reported radiocarbon age estimates to the average calendar year represented by each sample milled from the geoduck shells. The radiocarbon age of the sample as ‘expected’ by Marine20 was then subtracted from the value measured by NOSAMS to give the ΔR. </w:t>
      </w:r>
      <w:bookmarkEnd w:id="150"/>
      <w:r>
        <w:t>(</w:t>
      </w:r>
      <w:proofErr w:type="spellStart"/>
      <w:r>
        <w:t>Stuiver</w:t>
      </w:r>
      <w:proofErr w:type="spellEnd"/>
      <w:r>
        <w:t xml:space="preserve">, 1986; </w:t>
      </w:r>
      <w:proofErr w:type="spellStart"/>
      <w:r w:rsidRPr="00C864B7">
        <w:t>Stuiver</w:t>
      </w:r>
      <w:proofErr w:type="spellEnd"/>
      <w:r w:rsidRPr="00C864B7">
        <w:t xml:space="preserve"> and </w:t>
      </w:r>
      <w:proofErr w:type="spellStart"/>
      <w:r w:rsidRPr="00C864B7">
        <w:t>Braziunas</w:t>
      </w:r>
      <w:proofErr w:type="spellEnd"/>
      <w:r>
        <w:t>, 1993; Heaton et al., 2020), where</w:t>
      </w:r>
      <w:bookmarkEnd w:id="151"/>
      <w:r>
        <w:t>:</w:t>
      </w:r>
    </w:p>
    <w:bookmarkEnd w:id="152"/>
    <w:p w14:paraId="1F0F8EB2" w14:textId="77777777" w:rsidR="00522812" w:rsidRDefault="00522812" w:rsidP="00671269">
      <w:pPr>
        <w:spacing w:line="360" w:lineRule="auto"/>
      </w:pPr>
      <m:oMath>
        <m:r>
          <w:rPr>
            <w:rFonts w:ascii="Cambria Math" w:hAnsi="Cambria Math"/>
          </w:rPr>
          <m:t>ΔR =</m:t>
        </m:r>
        <m:sSup>
          <m:sSupPr>
            <m:ctrlPr>
              <w:ins w:id="153" w:author="David Edge" w:date="2022-10-02T07:41:00Z">
                <w:rPr>
                  <w:rFonts w:ascii="Cambria Math" w:hAnsi="Cambria Math"/>
                  <w:i/>
                </w:rPr>
              </w:ins>
            </m:ctrlPr>
          </m:sSupPr>
          <m:e>
            <m:r>
              <w:rPr>
                <w:rFonts w:ascii="Cambria Math" w:hAnsi="Cambria Math"/>
              </w:rPr>
              <m:t xml:space="preserve"> </m:t>
            </m:r>
          </m:e>
          <m:sup>
            <m:r>
              <w:rPr>
                <w:rFonts w:ascii="Cambria Math" w:hAnsi="Cambria Math"/>
              </w:rPr>
              <m:t>14</m:t>
            </m:r>
          </m:sup>
        </m:sSup>
        <m:r>
          <w:rPr>
            <w:rFonts w:ascii="Cambria Math" w:hAnsi="Cambria Math"/>
          </w:rPr>
          <m:t xml:space="preserve">C age </m:t>
        </m:r>
        <m:r>
          <w:rPr>
            <w:rFonts w:ascii="Cambria Math" w:hAnsi="Cambria Math"/>
            <w:vertAlign w:val="subscript"/>
          </w:rPr>
          <m:t>measured</m:t>
        </m:r>
        <m:r>
          <w:rPr>
            <w:rFonts w:ascii="Cambria Math" w:hAnsi="Cambria Math"/>
          </w:rPr>
          <m:t xml:space="preserve"> –</m:t>
        </m:r>
        <m:sSup>
          <m:sSupPr>
            <m:ctrlPr>
              <w:ins w:id="154" w:author="David Edge" w:date="2022-10-02T07:41:00Z">
                <w:rPr>
                  <w:rFonts w:ascii="Cambria Math" w:hAnsi="Cambria Math"/>
                  <w:i/>
                  <w:vertAlign w:val="superscript"/>
                </w:rPr>
              </w:ins>
            </m:ctrlPr>
          </m:sSupPr>
          <m:e>
            <m:r>
              <w:rPr>
                <w:rFonts w:ascii="Cambria Math" w:hAnsi="Cambria Math"/>
              </w:rPr>
              <m:t xml:space="preserve"> </m:t>
            </m:r>
          </m:e>
          <m:sup>
            <m:r>
              <w:rPr>
                <w:rFonts w:ascii="Cambria Math" w:hAnsi="Cambria Math"/>
                <w:vertAlign w:val="superscript"/>
              </w:rPr>
              <m:t>14</m:t>
            </m:r>
          </m:sup>
        </m:sSup>
        <m:r>
          <w:rPr>
            <w:rFonts w:ascii="Cambria Math" w:hAnsi="Cambria Math"/>
          </w:rPr>
          <m:t xml:space="preserve">C age </m:t>
        </m:r>
        <m:r>
          <w:rPr>
            <w:rFonts w:ascii="Cambria Math" w:hAnsi="Cambria Math"/>
            <w:vertAlign w:val="subscript"/>
          </w:rPr>
          <m:t>modeled by Marine 20</m:t>
        </m:r>
      </m:oMath>
      <w:r>
        <w:t xml:space="preserve"> </w:t>
      </w:r>
    </w:p>
    <w:p w14:paraId="32E2007B" w14:textId="77777777" w:rsidR="00522812" w:rsidRDefault="00522812" w:rsidP="00671269">
      <w:pPr>
        <w:spacing w:line="360" w:lineRule="auto"/>
      </w:pPr>
      <w:r>
        <w:t xml:space="preserve">The Marine20 curve (Heaton et al., 2020) accounts for variability in atmospheric </w:t>
      </w:r>
      <w:r>
        <w:rPr>
          <w:vertAlign w:val="superscript"/>
        </w:rPr>
        <w:t>14</w:t>
      </w:r>
      <w:r>
        <w:t xml:space="preserve">C production and climate as well as interactions among the ocean, atmosphere, and biosphere. Therefore, the ΔR time series may better represent changes in local </w:t>
      </w:r>
      <w:r>
        <w:rPr>
          <w:vertAlign w:val="superscript"/>
        </w:rPr>
        <w:t>14</w:t>
      </w:r>
      <w:r>
        <w:t xml:space="preserve">C content than age-corrected </w:t>
      </w:r>
      <w:r>
        <w:rPr>
          <w:rFonts w:cstheme="minorHAnsi"/>
        </w:rPr>
        <w:t>Δ</w:t>
      </w:r>
      <w:r w:rsidRPr="00D760EA">
        <w:rPr>
          <w:vertAlign w:val="superscript"/>
        </w:rPr>
        <w:t>14</w:t>
      </w:r>
      <w:r>
        <w:t xml:space="preserve">C by removing as many other sources of variability as possible. </w:t>
      </w:r>
    </w:p>
    <w:p w14:paraId="46221B76" w14:textId="77777777" w:rsidR="00CA60F0" w:rsidRDefault="00CA60F0" w:rsidP="00671269">
      <w:pPr>
        <w:spacing w:line="360" w:lineRule="auto"/>
        <w:rPr>
          <w:i/>
          <w:iCs/>
        </w:rPr>
      </w:pPr>
    </w:p>
    <w:p w14:paraId="0C29852A" w14:textId="0447B48C" w:rsidR="00CA60F0" w:rsidRPr="00671269" w:rsidRDefault="00CA60F0" w:rsidP="00CA60F0">
      <w:pPr>
        <w:pStyle w:val="Heading3"/>
      </w:pPr>
      <w:bookmarkStart w:id="155" w:name="_Toc118026880"/>
      <w:r>
        <w:t>B</w:t>
      </w:r>
      <w:r w:rsidRPr="008964AD">
        <w:t>.</w:t>
      </w:r>
      <w:r>
        <w:t>3</w:t>
      </w:r>
      <w:r w:rsidRPr="008964AD">
        <w:t>.</w:t>
      </w:r>
      <w:r>
        <w:t>3.</w:t>
      </w:r>
      <w:r w:rsidRPr="008964AD">
        <w:tab/>
      </w:r>
      <w:r w:rsidRPr="00CA60F0">
        <w:t>Radiocarbon and climate covariability</w:t>
      </w:r>
      <w:bookmarkEnd w:id="155"/>
    </w:p>
    <w:p w14:paraId="618A27E6" w14:textId="77777777" w:rsidR="00CA60F0" w:rsidRDefault="00CA60F0" w:rsidP="00671269">
      <w:pPr>
        <w:spacing w:line="360" w:lineRule="auto"/>
        <w:rPr>
          <w:i/>
          <w:iCs/>
        </w:rPr>
      </w:pPr>
    </w:p>
    <w:p w14:paraId="66C8780D" w14:textId="77777777" w:rsidR="00522812" w:rsidRDefault="00522812" w:rsidP="00671269">
      <w:pPr>
        <w:spacing w:line="360" w:lineRule="auto"/>
      </w:pPr>
      <w:r>
        <w:t xml:space="preserve">For the pre-bomb dataset, </w:t>
      </w:r>
      <w:r w:rsidRPr="00DE56D7">
        <w:rPr>
          <w:vertAlign w:val="superscript"/>
        </w:rPr>
        <w:t>14</w:t>
      </w:r>
      <w:r>
        <w:t>C</w:t>
      </w:r>
      <w:r>
        <w:rPr>
          <w:vertAlign w:val="superscript"/>
        </w:rPr>
        <w:t xml:space="preserve"> </w:t>
      </w:r>
      <w:r>
        <w:t xml:space="preserve">values were compared by linear and polynomial regression to </w:t>
      </w:r>
      <w:bookmarkStart w:id="156" w:name="_Hlk110174774"/>
      <w:r>
        <w:t xml:space="preserve">reconstructed, seasonal (mean Apr-Nov) sea surface temperature </w:t>
      </w:r>
      <w:bookmarkEnd w:id="156"/>
      <w:r>
        <w:t xml:space="preserve">derived from geoduck growth-increment width as published in Edge et al. (2021). </w:t>
      </w:r>
      <w:r w:rsidRPr="00DE56D7">
        <w:rPr>
          <w:vertAlign w:val="superscript"/>
        </w:rPr>
        <w:t>14</w:t>
      </w:r>
      <w:r>
        <w:t>C</w:t>
      </w:r>
      <w:r>
        <w:rPr>
          <w:vertAlign w:val="superscript"/>
        </w:rPr>
        <w:t xml:space="preserve"> </w:t>
      </w:r>
      <w:r>
        <w:rPr>
          <w:rFonts w:cstheme="minorHAnsi"/>
        </w:rPr>
        <w:t xml:space="preserve">measurements were compared to the Northern Hemisphere (NH) volcanic explosivity index (VEI) by Pearson correlation given the likely influence of such events on ocean circulation and SST (Gao et al., 2008). </w:t>
      </w:r>
    </w:p>
    <w:p w14:paraId="33B26649" w14:textId="62838377" w:rsidR="00522812" w:rsidRDefault="00522812" w:rsidP="00671269">
      <w:pPr>
        <w:spacing w:line="360" w:lineRule="auto"/>
      </w:pPr>
      <w:r>
        <w:t xml:space="preserve">Unlike pre-bomb data, the bomb pulse </w:t>
      </w:r>
      <w:r w:rsidRPr="00DE56D7">
        <w:rPr>
          <w:vertAlign w:val="superscript"/>
        </w:rPr>
        <w:t>14</w:t>
      </w:r>
      <w:r>
        <w:t>C</w:t>
      </w:r>
      <w:r>
        <w:rPr>
          <w:vertAlign w:val="superscript"/>
        </w:rPr>
        <w:t xml:space="preserve"> </w:t>
      </w:r>
      <w:r>
        <w:t xml:space="preserve">data could be compared directly to instrumental climate records. The first of the instrumental records is sea level, which serves as a proxy for HS flow as described by </w:t>
      </w:r>
      <w:r w:rsidRPr="000C340C">
        <w:t>Crawford et al. (</w:t>
      </w:r>
      <w:r w:rsidRPr="002F5E24">
        <w:t>1988</w:t>
      </w:r>
      <w:r w:rsidRPr="000C340C">
        <w:t>).</w:t>
      </w:r>
      <w:r>
        <w:t xml:space="preserve"> Data were obtained from </w:t>
      </w:r>
      <w:r w:rsidRPr="002F5E24">
        <w:t xml:space="preserve">the </w:t>
      </w:r>
      <w:r w:rsidRPr="002F5E24">
        <w:rPr>
          <w:rFonts w:cstheme="minorHAnsi"/>
          <w:color w:val="000000"/>
          <w:shd w:val="clear" w:color="auto" w:fill="FFFFFF"/>
        </w:rPr>
        <w:t>Canadian Hydrographic Servic</w:t>
      </w:r>
      <w:r>
        <w:rPr>
          <w:rFonts w:cstheme="minorHAnsi"/>
          <w:color w:val="000000"/>
          <w:shd w:val="clear" w:color="auto" w:fill="FFFFFF"/>
        </w:rPr>
        <w:t>e</w:t>
      </w:r>
      <w:r w:rsidRPr="00FC7B69">
        <w:t xml:space="preserve">. </w:t>
      </w:r>
      <w:r w:rsidRPr="00CA427B">
        <w:t xml:space="preserve">Only </w:t>
      </w:r>
      <w:r w:rsidRPr="001B4D23">
        <w:t xml:space="preserve">the </w:t>
      </w:r>
      <w:r w:rsidRPr="001B2EBE">
        <w:t>Prince Rupert</w:t>
      </w:r>
      <w:r w:rsidRPr="00003D18" w:rsidDel="000C340C">
        <w:t xml:space="preserve"> </w:t>
      </w:r>
      <w:r w:rsidRPr="00003D18">
        <w:t xml:space="preserve">gauge </w:t>
      </w:r>
      <w:r w:rsidRPr="00FC7B69">
        <w:t>covers the full period of the bomb</w:t>
      </w:r>
      <w:r w:rsidRPr="00CA427B">
        <w:t>-pulse data</w:t>
      </w:r>
      <w:r w:rsidRPr="001B4D23">
        <w:t xml:space="preserve"> and is thus the o</w:t>
      </w:r>
      <w:r w:rsidRPr="001B2EBE">
        <w:t>nly station used</w:t>
      </w:r>
      <w:r>
        <w:t>, though the pairwise correlations with the other two sites suggest this gauge is representative (r=0.949, 0.921, 0.892; p&lt;0.00001)</w:t>
      </w:r>
      <w:r w:rsidRPr="00FC7B69">
        <w:t>.</w:t>
      </w:r>
      <w:r>
        <w:t xml:space="preserve"> The upwelling index, as calculated by the National Oceanic and Atmospheric Administration (NOAA) Pacific Fisheries </w:t>
      </w:r>
      <w:r>
        <w:lastRenderedPageBreak/>
        <w:t>Environmental Laboratory (PFEL) was averaged across 51</w:t>
      </w:r>
      <w:r>
        <w:rPr>
          <w:rFonts w:cstheme="minorHAnsi"/>
        </w:rPr>
        <w:t>°</w:t>
      </w:r>
      <w:r>
        <w:t>N, 131</w:t>
      </w:r>
      <w:r>
        <w:rPr>
          <w:rFonts w:cstheme="minorHAnsi"/>
        </w:rPr>
        <w:t>°</w:t>
      </w:r>
      <w:r>
        <w:t>W and 54</w:t>
      </w:r>
      <w:r>
        <w:rPr>
          <w:rFonts w:cstheme="minorHAnsi"/>
        </w:rPr>
        <w:t>°</w:t>
      </w:r>
      <w:r>
        <w:t>N, 134</w:t>
      </w:r>
      <w:r>
        <w:rPr>
          <w:rFonts w:cstheme="minorHAnsi"/>
        </w:rPr>
        <w:t>°</w:t>
      </w:r>
      <w:r>
        <w:t>W, the two stations nearest to Tree Nob. Monthly freshwater discharge from the Skeena River, just 40 km distant and the second largest river draining British Columbia, was downloaded from the Department of Environment and Natural Resources, Canada (</w:t>
      </w:r>
      <w:r w:rsidRPr="00046C03">
        <w:t>https://wateroffice.ec.gc.ca/report/data_availability_e.html?type=historical&amp;station=08EF001&amp;parameter_type=Flow+and+Level</w:t>
      </w:r>
      <w:r>
        <w:t>). Monthly mean SST and sea surface salinity (SSS) data, collected at the Langara Lighthouse station, were obtained from Fisheries and Oceans Canada (</w:t>
      </w:r>
      <w:r w:rsidRPr="001A5605">
        <w:t>https://open.canada.ca/data/en/dataset/719955f2-bf8e-44f7-bc26-6bd623e82884</w:t>
      </w:r>
      <w:r>
        <w:t xml:space="preserve">; Fig </w:t>
      </w:r>
      <w:r w:rsidR="00FC45C9">
        <w:t>B.</w:t>
      </w:r>
      <w:r>
        <w:t xml:space="preserve">1b). Finally, bomb-pulse </w:t>
      </w:r>
      <w:r w:rsidRPr="00DE56D7">
        <w:rPr>
          <w:vertAlign w:val="superscript"/>
        </w:rPr>
        <w:t>14</w:t>
      </w:r>
      <w:r>
        <w:t>C</w:t>
      </w:r>
      <w:r>
        <w:rPr>
          <w:vertAlign w:val="superscript"/>
        </w:rPr>
        <w:t xml:space="preserve"> </w:t>
      </w:r>
      <w:r>
        <w:t>data were compared to three basin-scale indices. Niño 3.4 is a measure of SST in the central, equatorial Pacific with strong connections to northeast Pacific SST and coastal sea surface heights (</w:t>
      </w:r>
      <w:r w:rsidRPr="00C05EA6">
        <w:t>https://psl.noaa.gov/gcos_wgsp/Timeseries/Data/</w:t>
      </w:r>
      <w:r>
        <w:t>Niño</w:t>
      </w:r>
      <w:r w:rsidRPr="00C05EA6">
        <w:t>34.long.data</w:t>
      </w:r>
      <w:r>
        <w:t>). The North Pacific Index is a measure of sea surface pressure in the northeast Pacific which serves as a gauge of the strength of the AL</w:t>
      </w:r>
      <w:r w:rsidDel="009F09EC">
        <w:t xml:space="preserve"> </w:t>
      </w:r>
      <w:r>
        <w:t xml:space="preserve">(NPI; </w:t>
      </w:r>
      <w:r w:rsidRPr="005C4690">
        <w:t xml:space="preserve">Trenberth </w:t>
      </w:r>
      <w:r>
        <w:t>and</w:t>
      </w:r>
      <w:r w:rsidRPr="005C4690">
        <w:t xml:space="preserve"> Hurrell</w:t>
      </w:r>
      <w:r>
        <w:t>,</w:t>
      </w:r>
      <w:r w:rsidRPr="005C4690">
        <w:t xml:space="preserve"> 1994</w:t>
      </w:r>
      <w:r>
        <w:t xml:space="preserve">; </w:t>
      </w:r>
      <w:r w:rsidRPr="005A4AF0">
        <w:t>https://climatedataguide.ucar.edu/sites/default/files/npindex_monthly.txt</w:t>
      </w:r>
      <w:r w:rsidRPr="005C4690">
        <w:t>)</w:t>
      </w:r>
      <w:r>
        <w:t>. Finally, the PDO index (</w:t>
      </w:r>
      <w:r w:rsidRPr="005A4AF0">
        <w:t>https://www.ncdc.noaa.gov/teleconnections/pdo/</w:t>
      </w:r>
      <w:r>
        <w:t>) is the leading principal component of SSTs in the North Pacific and is closely linked to atmospheric pressure (Mantua et al., 1997; Newman et al., 2016).</w:t>
      </w:r>
    </w:p>
    <w:p w14:paraId="5E0AD702" w14:textId="77777777" w:rsidR="00522812" w:rsidRDefault="00522812" w:rsidP="00671269">
      <w:pPr>
        <w:spacing w:line="360" w:lineRule="auto"/>
      </w:pPr>
      <w:r>
        <w:t xml:space="preserve">Monthly climate data were averaged over 3-year intervals to match the temporal resolution of the </w:t>
      </w:r>
      <w:r>
        <w:rPr>
          <w:vertAlign w:val="superscript"/>
        </w:rPr>
        <w:t>14</w:t>
      </w:r>
      <w:r>
        <w:t>C sampling (</w:t>
      </w:r>
      <w:proofErr w:type="spellStart"/>
      <w:r>
        <w:t>Kastelle</w:t>
      </w:r>
      <w:proofErr w:type="spellEnd"/>
      <w:r>
        <w:t xml:space="preserve"> et al., 2011) such that climate data for June of 1964 were represented by the average of June 1963, 1964, and 1965 and used for comparison with the 1964-centered </w:t>
      </w:r>
      <w:r w:rsidRPr="00DE56D7">
        <w:rPr>
          <w:vertAlign w:val="superscript"/>
        </w:rPr>
        <w:t>14</w:t>
      </w:r>
      <w:r>
        <w:t>C</w:t>
      </w:r>
      <w:r>
        <w:rPr>
          <w:vertAlign w:val="superscript"/>
        </w:rPr>
        <w:t xml:space="preserve"> </w:t>
      </w:r>
      <w:r>
        <w:t xml:space="preserve">value. Correlations to the bomb-pulse </w:t>
      </w:r>
      <w:r w:rsidRPr="00DE56D7">
        <w:rPr>
          <w:vertAlign w:val="superscript"/>
        </w:rPr>
        <w:t>14</w:t>
      </w:r>
      <w:r>
        <w:t>C</w:t>
      </w:r>
      <w:r>
        <w:rPr>
          <w:vertAlign w:val="superscript"/>
        </w:rPr>
        <w:t xml:space="preserve"> </w:t>
      </w:r>
      <w:r>
        <w:t xml:space="preserve">data were performed in the R package </w:t>
      </w:r>
      <w:proofErr w:type="spellStart"/>
      <w:r>
        <w:t>TreeClim</w:t>
      </w:r>
      <w:proofErr w:type="spellEnd"/>
      <w:r>
        <w:t xml:space="preserve"> (Zang and Biondi, 2015). Significance (</w:t>
      </w:r>
      <w:r>
        <w:rPr>
          <w:rFonts w:cstheme="minorHAnsi"/>
        </w:rPr>
        <w:t>α = .01</w:t>
      </w:r>
      <w:r>
        <w:t xml:space="preserve">) was calculated by bootstrapping based on methods adapted from DENDROCLIM2002 </w:t>
      </w:r>
      <w:r w:rsidRPr="001F0F45">
        <w:t xml:space="preserve">(Biondi and </w:t>
      </w:r>
      <w:proofErr w:type="spellStart"/>
      <w:r w:rsidRPr="001F0F45">
        <w:t>Waikul</w:t>
      </w:r>
      <w:proofErr w:type="spellEnd"/>
      <w:r w:rsidRPr="001F0F45">
        <w:t>, 2004</w:t>
      </w:r>
      <w:r>
        <w:t>).</w:t>
      </w:r>
      <w:r w:rsidRPr="00865293">
        <w:rPr>
          <w:noProof/>
        </w:rPr>
        <w:t xml:space="preserve"> </w:t>
      </w:r>
    </w:p>
    <w:p w14:paraId="34FD6921" w14:textId="7019E9C8" w:rsidR="00671269" w:rsidRDefault="00671269" w:rsidP="00522812">
      <w:pPr>
        <w:rPr>
          <w:i/>
          <w:iCs/>
        </w:rPr>
      </w:pPr>
    </w:p>
    <w:p w14:paraId="2D2A9265" w14:textId="502D0ACE" w:rsidR="00671269" w:rsidRPr="00671269" w:rsidRDefault="00671269" w:rsidP="00CA60F0">
      <w:pPr>
        <w:pStyle w:val="Heading3"/>
      </w:pPr>
      <w:bookmarkStart w:id="157" w:name="_Toc118026881"/>
      <w:r>
        <w:t>B</w:t>
      </w:r>
      <w:r w:rsidRPr="008964AD">
        <w:t>.</w:t>
      </w:r>
      <w:r>
        <w:t>3</w:t>
      </w:r>
      <w:r w:rsidRPr="008964AD">
        <w:t>.</w:t>
      </w:r>
      <w:r>
        <w:t>4.</w:t>
      </w:r>
      <w:r w:rsidRPr="008964AD">
        <w:tab/>
      </w:r>
      <w:r>
        <w:t>Bomb-pulse radiocarbon data</w:t>
      </w:r>
      <w:bookmarkEnd w:id="157"/>
    </w:p>
    <w:p w14:paraId="1AC0C388" w14:textId="77777777" w:rsidR="00671269" w:rsidRDefault="00671269" w:rsidP="00522812">
      <w:pPr>
        <w:rPr>
          <w:i/>
          <w:iCs/>
        </w:rPr>
      </w:pPr>
    </w:p>
    <w:p w14:paraId="25C4E714" w14:textId="07C7E261" w:rsidR="00522812" w:rsidRDefault="00522812" w:rsidP="00CA60F0">
      <w:pPr>
        <w:spacing w:line="360" w:lineRule="auto"/>
      </w:pPr>
      <w:r>
        <w:t>Samples spanning the bomb-pulse period were obtained from the Tree Nob geoduck shells in a previous study (</w:t>
      </w:r>
      <w:proofErr w:type="spellStart"/>
      <w:r>
        <w:t>Kastelle</w:t>
      </w:r>
      <w:proofErr w:type="spellEnd"/>
      <w:r>
        <w:t xml:space="preserve"> et al., 2011). The 32 bomb-pulse samples aggregate an average of three years of growth. The age-corrected </w:t>
      </w:r>
      <w:r>
        <w:rPr>
          <w:rFonts w:cstheme="minorHAnsi"/>
        </w:rPr>
        <w:t>Δ</w:t>
      </w:r>
      <w:r w:rsidRPr="00D760EA">
        <w:rPr>
          <w:vertAlign w:val="superscript"/>
        </w:rPr>
        <w:t>14</w:t>
      </w:r>
      <w:r>
        <w:t>C data were detrended by a latitude-specific, empirically derived marine radiocarbon curve (</w:t>
      </w:r>
      <w:proofErr w:type="spellStart"/>
      <w:r>
        <w:t>Helser</w:t>
      </w:r>
      <w:proofErr w:type="spellEnd"/>
      <w:r>
        <w:t xml:space="preserve"> et al, 2014) to remove the bomb signal. Given that </w:t>
      </w:r>
      <w:r>
        <w:lastRenderedPageBreak/>
        <w:t xml:space="preserve">individual, complete increments were not sampled, the mean calendar year represented by a given sample was often a decimal. To facilitate direct comparison to instrumental data, the detrended </w:t>
      </w:r>
      <w:r>
        <w:rPr>
          <w:vertAlign w:val="superscript"/>
        </w:rPr>
        <w:t>14</w:t>
      </w:r>
      <w:r>
        <w:t xml:space="preserve">C data were combined in three-year bins by weighted mean over the interval from 1952-1972 (Fig </w:t>
      </w:r>
      <w:r w:rsidR="00FC45C9">
        <w:t>B.</w:t>
      </w:r>
      <w:r>
        <w:t>S</w:t>
      </w:r>
      <w:r w:rsidR="00730F02">
        <w:t>.</w:t>
      </w:r>
      <w:r>
        <w:t>1</w:t>
      </w:r>
      <w:r w:rsidR="00730F02">
        <w:t>.</w:t>
      </w:r>
      <w:r>
        <w:t xml:space="preserve">). Weights were assigned proportional to the square of the temporal proximity </w:t>
      </w:r>
      <w:r w:rsidR="002077FC" w:rsidRPr="007551BD">
        <w:rPr>
          <w:noProof/>
        </w:rPr>
        <w:drawing>
          <wp:anchor distT="0" distB="0" distL="114300" distR="114300" simplePos="0" relativeHeight="251657216" behindDoc="0" locked="0" layoutInCell="1" allowOverlap="1" wp14:anchorId="5A70282F" wp14:editId="523B5D68">
            <wp:simplePos x="0" y="0"/>
            <wp:positionH relativeFrom="margin">
              <wp:align>right</wp:align>
            </wp:positionH>
            <wp:positionV relativeFrom="paragraph">
              <wp:posOffset>1568400</wp:posOffset>
            </wp:positionV>
            <wp:extent cx="5943600" cy="387731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anchor>
        </w:drawing>
      </w:r>
      <w:r>
        <w:t xml:space="preserve">such that a </w:t>
      </w:r>
      <w:r>
        <w:rPr>
          <w:vertAlign w:val="superscript"/>
        </w:rPr>
        <w:t>14</w:t>
      </w:r>
      <w:r>
        <w:t xml:space="preserve">C datum centered at 1965.9, being 0.4 years from 1965.5, was assigned a weight of </w:t>
      </w:r>
      <m:oMath>
        <m:r>
          <w:rPr>
            <w:rFonts w:ascii="Cambria Math" w:hAnsi="Cambria Math"/>
          </w:rPr>
          <m:t>(1.5-0.4)</m:t>
        </m:r>
      </m:oMath>
      <w:r w:rsidRPr="002F5E24">
        <w:rPr>
          <w:vertAlign w:val="superscript"/>
        </w:rPr>
        <w:t>2</w:t>
      </w:r>
      <w:r>
        <w:t>.</w:t>
      </w:r>
    </w:p>
    <w:p w14:paraId="795CD900" w14:textId="3F2AB571" w:rsidR="00F25930" w:rsidRDefault="00F25930" w:rsidP="00CA60F0">
      <w:pPr>
        <w:spacing w:line="360" w:lineRule="auto"/>
      </w:pPr>
    </w:p>
    <w:p w14:paraId="3011FD88" w14:textId="6F49F444" w:rsidR="00F25930" w:rsidRPr="00671269" w:rsidRDefault="00F25930" w:rsidP="00F25930">
      <w:pPr>
        <w:pStyle w:val="Heading2"/>
      </w:pPr>
      <w:bookmarkStart w:id="158" w:name="_Toc118026882"/>
      <w:r>
        <w:t>B</w:t>
      </w:r>
      <w:r w:rsidRPr="008964AD">
        <w:t>.</w:t>
      </w:r>
      <w:r>
        <w:t>4.</w:t>
      </w:r>
      <w:r w:rsidRPr="008964AD">
        <w:tab/>
      </w:r>
      <w:r>
        <w:t>Results</w:t>
      </w:r>
      <w:bookmarkEnd w:id="158"/>
    </w:p>
    <w:p w14:paraId="3ADCBF95" w14:textId="1AF1F150" w:rsidR="00F25930" w:rsidRDefault="00F25930" w:rsidP="00CA60F0">
      <w:pPr>
        <w:spacing w:line="360" w:lineRule="auto"/>
      </w:pPr>
    </w:p>
    <w:p w14:paraId="20B3C1FB" w14:textId="5276DE6B" w:rsidR="00F25930" w:rsidRPr="00671269" w:rsidRDefault="00F25930" w:rsidP="00F25930">
      <w:pPr>
        <w:pStyle w:val="Heading3"/>
      </w:pPr>
      <w:bookmarkStart w:id="159" w:name="_Toc118026883"/>
      <w:r>
        <w:t>B</w:t>
      </w:r>
      <w:r w:rsidRPr="008964AD">
        <w:t>.</w:t>
      </w:r>
      <w:r>
        <w:t>4.1.</w:t>
      </w:r>
      <w:r w:rsidRPr="008964AD">
        <w:tab/>
      </w:r>
      <w:r w:rsidRPr="00F25930">
        <w:t>Pre-bomb radiocarbon</w:t>
      </w:r>
      <w:bookmarkEnd w:id="159"/>
    </w:p>
    <w:p w14:paraId="3CA1A7EB" w14:textId="77777777" w:rsidR="00F25930" w:rsidRDefault="00F25930" w:rsidP="00CA60F0">
      <w:pPr>
        <w:spacing w:line="360" w:lineRule="auto"/>
      </w:pPr>
    </w:p>
    <w:p w14:paraId="37A11DDD" w14:textId="59C2DCB3" w:rsidR="00522812" w:rsidRDefault="00522812" w:rsidP="00F25930">
      <w:pPr>
        <w:spacing w:line="360" w:lineRule="auto"/>
      </w:pPr>
      <w:bookmarkStart w:id="160" w:name="_Hlk82078260"/>
      <w:bookmarkEnd w:id="145"/>
      <w:r>
        <w:t xml:space="preserve">The average </w:t>
      </w:r>
      <w:r>
        <w:rPr>
          <w:rFonts w:cstheme="minorHAnsi"/>
        </w:rPr>
        <w:t>Δ</w:t>
      </w:r>
      <w:r>
        <w:t xml:space="preserve">R for all pre-bomb (1725-1920) Tree Nob geoduck </w:t>
      </w:r>
      <w:r>
        <w:rPr>
          <w:vertAlign w:val="superscript"/>
        </w:rPr>
        <w:t>14</w:t>
      </w:r>
      <w:r>
        <w:t>C samples is +256 years (</w:t>
      </w:r>
      <w:r>
        <w:rPr>
          <w:rFonts w:cstheme="minorHAnsi"/>
        </w:rPr>
        <w:t>σ</w:t>
      </w:r>
      <w:r>
        <w:t xml:space="preserve"> = 22.3 </w:t>
      </w:r>
      <w:proofErr w:type="spellStart"/>
      <w:r>
        <w:t>yrs</w:t>
      </w:r>
      <w:proofErr w:type="spellEnd"/>
      <w:r>
        <w:t>, n=15) and is relatively stable over time. Only one value differs from the mean by more than 2</w:t>
      </w:r>
      <w:r>
        <w:rPr>
          <w:rFonts w:cstheme="minorHAnsi"/>
        </w:rPr>
        <w:t>σ,</w:t>
      </w:r>
      <w:r>
        <w:t xml:space="preserve"> corresponding to increments formed from 1802-1812 (Fig </w:t>
      </w:r>
      <w:r w:rsidR="00FC45C9">
        <w:t>B.</w:t>
      </w:r>
      <w:r>
        <w:t xml:space="preserve">2a; Table </w:t>
      </w:r>
      <w:r w:rsidR="00FC45C9">
        <w:t>B.</w:t>
      </w:r>
      <w:r>
        <w:t>1)</w:t>
      </w:r>
      <w:bookmarkStart w:id="161" w:name="_Hlk110003032"/>
      <w:r>
        <w:t xml:space="preserve">, though this sample is not an outlier with respect to the distribution of all samples based on Grubb’s test </w:t>
      </w:r>
      <w:r>
        <w:lastRenderedPageBreak/>
        <w:t xml:space="preserve">(critical value=2.55, N=15, </w:t>
      </w:r>
      <w:r>
        <w:rPr>
          <w:rFonts w:cstheme="minorHAnsi"/>
        </w:rPr>
        <w:t>α</w:t>
      </w:r>
      <w:r>
        <w:t xml:space="preserve">=.05). </w:t>
      </w:r>
      <w:bookmarkEnd w:id="161"/>
      <w:r>
        <w:t>Three samples fall outside 1</w:t>
      </w:r>
      <w:r>
        <w:rPr>
          <w:rFonts w:cstheme="minorHAnsi"/>
        </w:rPr>
        <w:t>σ</w:t>
      </w:r>
      <w:r>
        <w:t xml:space="preserve"> of the mean </w:t>
      </w:r>
      <w:r>
        <w:rPr>
          <w:rFonts w:cstheme="minorHAnsi"/>
        </w:rPr>
        <w:t>Δ</w:t>
      </w:r>
      <w:r>
        <w:t xml:space="preserve">R and correspond to the years 1784-1794, 1842-1852, and </w:t>
      </w:r>
      <w:r w:rsidRPr="007968C3">
        <w:t>1902</w:t>
      </w:r>
      <w:r>
        <w:t xml:space="preserve">-1912 while all other radiocarbon ages </w:t>
      </w:r>
      <w:r w:rsidR="002077FC">
        <w:rPr>
          <w:noProof/>
        </w:rPr>
        <mc:AlternateContent>
          <mc:Choice Requires="wpg">
            <w:drawing>
              <wp:anchor distT="0" distB="0" distL="114300" distR="114300" simplePos="0" relativeHeight="251654144" behindDoc="0" locked="0" layoutInCell="1" allowOverlap="1" wp14:anchorId="0E490E21" wp14:editId="68CE2785">
                <wp:simplePos x="0" y="0"/>
                <wp:positionH relativeFrom="margin">
                  <wp:align>center</wp:align>
                </wp:positionH>
                <wp:positionV relativeFrom="paragraph">
                  <wp:posOffset>885454</wp:posOffset>
                </wp:positionV>
                <wp:extent cx="6172200" cy="4132580"/>
                <wp:effectExtent l="0" t="0" r="0" b="1270"/>
                <wp:wrapSquare wrapText="bothSides"/>
                <wp:docPr id="4" name="Group 4"/>
                <wp:cNvGraphicFramePr/>
                <a:graphic xmlns:a="http://schemas.openxmlformats.org/drawingml/2006/main">
                  <a:graphicData uri="http://schemas.microsoft.com/office/word/2010/wordprocessingGroup">
                    <wpg:wgp>
                      <wpg:cNvGrpSpPr/>
                      <wpg:grpSpPr>
                        <a:xfrm>
                          <a:off x="0" y="0"/>
                          <a:ext cx="6172200" cy="4132580"/>
                          <a:chOff x="0" y="0"/>
                          <a:chExt cx="6172200" cy="4132614"/>
                        </a:xfrm>
                      </wpg:grpSpPr>
                      <wps:wsp>
                        <wps:cNvPr id="28" name="Text Box 28"/>
                        <wps:cNvSpPr txBox="1">
                          <a:spLocks noChangeArrowheads="1"/>
                        </wps:cNvSpPr>
                        <wps:spPr bwMode="auto">
                          <a:xfrm>
                            <a:off x="0" y="2828926"/>
                            <a:ext cx="6162675" cy="1303688"/>
                          </a:xfrm>
                          <a:prstGeom prst="rect">
                            <a:avLst/>
                          </a:prstGeom>
                          <a:solidFill>
                            <a:srgbClr val="FFFFFF"/>
                          </a:solidFill>
                          <a:ln>
                            <a:noFill/>
                          </a:ln>
                        </wps:spPr>
                        <wps:txbx>
                          <w:txbxContent>
                            <w:p w14:paraId="2DDD0CD2" w14:textId="29EA3B36" w:rsidR="00522812" w:rsidRPr="002077FC" w:rsidRDefault="00522812" w:rsidP="00522812">
                              <w:pPr>
                                <w:jc w:val="both"/>
                                <w:rPr>
                                  <w:sz w:val="20"/>
                                  <w:szCs w:val="20"/>
                                </w:rPr>
                              </w:pPr>
                              <w:r w:rsidRPr="002077FC">
                                <w:rPr>
                                  <w:sz w:val="20"/>
                                  <w:szCs w:val="20"/>
                                </w:rPr>
                                <w:t xml:space="preserve">Figure </w:t>
                              </w:r>
                              <w:r w:rsidR="009D0929">
                                <w:rPr>
                                  <w:sz w:val="20"/>
                                  <w:szCs w:val="20"/>
                                </w:rPr>
                                <w:t>B.</w:t>
                              </w:r>
                              <w:r w:rsidRPr="002077FC">
                                <w:rPr>
                                  <w:sz w:val="20"/>
                                  <w:szCs w:val="20"/>
                                </w:rPr>
                                <w:t xml:space="preserve">2. Pre-bomb radiocarbon. a. Tree Nob radiocarbon ages relative to the Marine 20 curve; points above (below) line indicate older (younger) water. Red bars: radiocarbon age of Tree Nob samples that are not significantly different from Marine 20 (Heaton et al., 2020). Width of bar indicates the range of calendar years sampled. Green bar: </w:t>
                              </w:r>
                              <w:r w:rsidRPr="002077FC">
                                <w:rPr>
                                  <w:sz w:val="20"/>
                                  <w:szCs w:val="20"/>
                                  <w:vertAlign w:val="superscript"/>
                                </w:rPr>
                                <w:t>14</w:t>
                              </w:r>
                              <w:r w:rsidRPr="002077FC">
                                <w:rPr>
                                  <w:sz w:val="20"/>
                                  <w:szCs w:val="20"/>
                                </w:rPr>
                                <w:t>C</w:t>
                              </w:r>
                              <w:r w:rsidRPr="002077FC" w:rsidDel="003760B2">
                                <w:rPr>
                                  <w:sz w:val="20"/>
                                  <w:szCs w:val="20"/>
                                </w:rPr>
                                <w:t xml:space="preserve"> </w:t>
                              </w:r>
                              <w:r w:rsidRPr="002077FC">
                                <w:rPr>
                                  <w:sz w:val="20"/>
                                  <w:szCs w:val="20"/>
                                </w:rPr>
                                <w:t xml:space="preserve">sample (middle year of 1807) that is significantly different from average </w:t>
                              </w:r>
                              <w:r w:rsidRPr="002077FC">
                                <w:rPr>
                                  <w:rFonts w:cstheme="minorHAnsi"/>
                                  <w:sz w:val="20"/>
                                  <w:szCs w:val="20"/>
                                </w:rPr>
                                <w:t>Δ</w:t>
                              </w:r>
                              <w:r w:rsidRPr="002077FC">
                                <w:rPr>
                                  <w:sz w:val="20"/>
                                  <w:szCs w:val="20"/>
                                </w:rPr>
                                <w:t>R (2</w:t>
                              </w:r>
                              <w:r w:rsidRPr="002077FC">
                                <w:rPr>
                                  <w:rFonts w:cstheme="minorHAnsi"/>
                                  <w:sz w:val="20"/>
                                  <w:szCs w:val="20"/>
                                </w:rPr>
                                <w:t>σ</w:t>
                              </w:r>
                              <w:r w:rsidRPr="002077FC">
                                <w:rPr>
                                  <w:sz w:val="20"/>
                                  <w:szCs w:val="20"/>
                                </w:rPr>
                                <w:t xml:space="preserve">). See Methods for error calculation. Blue line: Average radiocarbon age for the mixed layer given by Marine20, corrected by average </w:t>
                              </w:r>
                              <w:r w:rsidRPr="002077FC">
                                <w:rPr>
                                  <w:rFonts w:cstheme="minorHAnsi"/>
                                  <w:sz w:val="20"/>
                                  <w:szCs w:val="20"/>
                                </w:rPr>
                                <w:t>ΔR of all samples (+256 years)</w:t>
                              </w:r>
                              <w:r w:rsidRPr="002077FC">
                                <w:rPr>
                                  <w:sz w:val="20"/>
                                  <w:szCs w:val="20"/>
                                </w:rPr>
                                <w:t>. Dark blue shading: 1</w:t>
                              </w:r>
                              <w:r w:rsidRPr="002077FC">
                                <w:rPr>
                                  <w:rFonts w:cstheme="minorHAnsi"/>
                                  <w:sz w:val="20"/>
                                  <w:szCs w:val="20"/>
                                </w:rPr>
                                <w:t>σ sample error</w:t>
                              </w:r>
                              <w:r w:rsidRPr="002077FC">
                                <w:rPr>
                                  <w:sz w:val="20"/>
                                  <w:szCs w:val="20"/>
                                </w:rPr>
                                <w:t xml:space="preserve"> of </w:t>
                              </w:r>
                              <w:r w:rsidRPr="002077FC">
                                <w:rPr>
                                  <w:rFonts w:cstheme="minorHAnsi"/>
                                  <w:sz w:val="20"/>
                                  <w:szCs w:val="20"/>
                                </w:rPr>
                                <w:t>Δ</w:t>
                              </w:r>
                              <w:r w:rsidRPr="002077FC">
                                <w:rPr>
                                  <w:sz w:val="20"/>
                                  <w:szCs w:val="20"/>
                                </w:rPr>
                                <w:t>R; light blue shading is 2</w:t>
                              </w:r>
                              <w:r w:rsidRPr="002077FC">
                                <w:rPr>
                                  <w:rFonts w:cstheme="minorHAnsi"/>
                                  <w:sz w:val="20"/>
                                  <w:szCs w:val="20"/>
                                </w:rPr>
                                <w:t>σ</w:t>
                              </w:r>
                              <w:r w:rsidRPr="002077FC">
                                <w:rPr>
                                  <w:sz w:val="20"/>
                                  <w:szCs w:val="20"/>
                                </w:rPr>
                                <w:t xml:space="preserve">. b. </w:t>
                              </w:r>
                              <w:r w:rsidRPr="002077FC">
                                <w:rPr>
                                  <w:rFonts w:cstheme="minorHAnsi"/>
                                  <w:sz w:val="20"/>
                                  <w:szCs w:val="20"/>
                                </w:rPr>
                                <w:t>Δ</w:t>
                              </w:r>
                              <w:r w:rsidRPr="002077FC">
                                <w:rPr>
                                  <w:sz w:val="20"/>
                                  <w:szCs w:val="20"/>
                                </w:rPr>
                                <w:t>R vs SST. SST is the 11-year averaging of Langara SST reconstruction, z-scored (Edge et al., 2021).  Coloring of points as in panel a. Red dashed line: least squares linear fit of red points.</w:t>
                              </w:r>
                            </w:p>
                          </w:txbxContent>
                        </wps:txbx>
                        <wps:bodyPr rot="0" vert="horz" wrap="square" lIns="91440" tIns="45720" rIns="91440" bIns="45720" anchor="t" anchorCtr="0" upright="1">
                          <a:noAutofit/>
                        </wps:bodyPr>
                      </wps:wsp>
                      <pic:pic xmlns:pic="http://schemas.openxmlformats.org/drawingml/2006/picture">
                        <pic:nvPicPr>
                          <pic:cNvPr id="3" name="Picture 3" descr="Char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28600" y="0"/>
                            <a:ext cx="5943600" cy="2816225"/>
                          </a:xfrm>
                          <a:prstGeom prst="rect">
                            <a:avLst/>
                          </a:prstGeom>
                        </pic:spPr>
                      </pic:pic>
                    </wpg:wgp>
                  </a:graphicData>
                </a:graphic>
                <wp14:sizeRelV relativeFrom="margin">
                  <wp14:pctHeight>0</wp14:pctHeight>
                </wp14:sizeRelV>
              </wp:anchor>
            </w:drawing>
          </mc:Choice>
          <mc:Fallback>
            <w:pict>
              <v:group w14:anchorId="0E490E21" id="Group 4" o:spid="_x0000_s1074" style="position:absolute;margin-left:0;margin-top:69.7pt;width:486pt;height:325.4pt;z-index:251654144;mso-position-horizontal:center;mso-position-horizontal-relative:margin;mso-position-vertical-relative:text;mso-height-relative:margin" coordsize="61722,413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">
                <v:shape id="Text Box 28" o:spid="_x0000_s1075" type="#_x0000_t202" style="position:absolute;top:28289;width:61626;height:13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2DDD0CD2" w14:textId="29EA3B36" w:rsidR="00522812" w:rsidRPr="002077FC" w:rsidRDefault="00522812" w:rsidP="00522812">
                        <w:pPr>
                          <w:jc w:val="both"/>
                          <w:rPr>
                            <w:sz w:val="20"/>
                            <w:szCs w:val="20"/>
                          </w:rPr>
                        </w:pPr>
                        <w:r w:rsidRPr="002077FC">
                          <w:rPr>
                            <w:sz w:val="20"/>
                            <w:szCs w:val="20"/>
                          </w:rPr>
                          <w:t xml:space="preserve">Figure </w:t>
                        </w:r>
                        <w:r w:rsidR="009D0929">
                          <w:rPr>
                            <w:sz w:val="20"/>
                            <w:szCs w:val="20"/>
                          </w:rPr>
                          <w:t>B.</w:t>
                        </w:r>
                        <w:r w:rsidRPr="002077FC">
                          <w:rPr>
                            <w:sz w:val="20"/>
                            <w:szCs w:val="20"/>
                          </w:rPr>
                          <w:t xml:space="preserve">2. Pre-bomb radiocarbon. a. Tree Nob radiocarbon ages relative to the Marine 20 curve; points above (below) line indicate older (younger) water. Red bars: radiocarbon age of Tree Nob samples that are not significantly different from Marine 20 (Heaton et al., 2020). Width of bar indicates the range of calendar years sampled. Green bar: </w:t>
                        </w:r>
                        <w:r w:rsidRPr="002077FC">
                          <w:rPr>
                            <w:sz w:val="20"/>
                            <w:szCs w:val="20"/>
                            <w:vertAlign w:val="superscript"/>
                          </w:rPr>
                          <w:t>14</w:t>
                        </w:r>
                        <w:r w:rsidRPr="002077FC">
                          <w:rPr>
                            <w:sz w:val="20"/>
                            <w:szCs w:val="20"/>
                          </w:rPr>
                          <w:t>C</w:t>
                        </w:r>
                        <w:r w:rsidRPr="002077FC" w:rsidDel="003760B2">
                          <w:rPr>
                            <w:sz w:val="20"/>
                            <w:szCs w:val="20"/>
                          </w:rPr>
                          <w:t xml:space="preserve"> </w:t>
                        </w:r>
                        <w:r w:rsidRPr="002077FC">
                          <w:rPr>
                            <w:sz w:val="20"/>
                            <w:szCs w:val="20"/>
                          </w:rPr>
                          <w:t xml:space="preserve">sample (middle year of 1807) that is significantly different from average </w:t>
                        </w:r>
                        <w:r w:rsidRPr="002077FC">
                          <w:rPr>
                            <w:rFonts w:cstheme="minorHAnsi"/>
                            <w:sz w:val="20"/>
                            <w:szCs w:val="20"/>
                          </w:rPr>
                          <w:t>Δ</w:t>
                        </w:r>
                        <w:r w:rsidRPr="002077FC">
                          <w:rPr>
                            <w:sz w:val="20"/>
                            <w:szCs w:val="20"/>
                          </w:rPr>
                          <w:t>R (2</w:t>
                        </w:r>
                        <w:r w:rsidRPr="002077FC">
                          <w:rPr>
                            <w:rFonts w:cstheme="minorHAnsi"/>
                            <w:sz w:val="20"/>
                            <w:szCs w:val="20"/>
                          </w:rPr>
                          <w:t>σ</w:t>
                        </w:r>
                        <w:r w:rsidRPr="002077FC">
                          <w:rPr>
                            <w:sz w:val="20"/>
                            <w:szCs w:val="20"/>
                          </w:rPr>
                          <w:t xml:space="preserve">). See Methods for error calculation. Blue line: Average radiocarbon age for the mixed layer given by Marine20, corrected by average </w:t>
                        </w:r>
                        <w:r w:rsidRPr="002077FC">
                          <w:rPr>
                            <w:rFonts w:cstheme="minorHAnsi"/>
                            <w:sz w:val="20"/>
                            <w:szCs w:val="20"/>
                          </w:rPr>
                          <w:t>ΔR of all samples (+256 years)</w:t>
                        </w:r>
                        <w:r w:rsidRPr="002077FC">
                          <w:rPr>
                            <w:sz w:val="20"/>
                            <w:szCs w:val="20"/>
                          </w:rPr>
                          <w:t>. Dark blue shading: 1</w:t>
                        </w:r>
                        <w:r w:rsidRPr="002077FC">
                          <w:rPr>
                            <w:rFonts w:cstheme="minorHAnsi"/>
                            <w:sz w:val="20"/>
                            <w:szCs w:val="20"/>
                          </w:rPr>
                          <w:t>σ sample error</w:t>
                        </w:r>
                        <w:r w:rsidRPr="002077FC">
                          <w:rPr>
                            <w:sz w:val="20"/>
                            <w:szCs w:val="20"/>
                          </w:rPr>
                          <w:t xml:space="preserve"> of </w:t>
                        </w:r>
                        <w:r w:rsidRPr="002077FC">
                          <w:rPr>
                            <w:rFonts w:cstheme="minorHAnsi"/>
                            <w:sz w:val="20"/>
                            <w:szCs w:val="20"/>
                          </w:rPr>
                          <w:t>Δ</w:t>
                        </w:r>
                        <w:r w:rsidRPr="002077FC">
                          <w:rPr>
                            <w:sz w:val="20"/>
                            <w:szCs w:val="20"/>
                          </w:rPr>
                          <w:t>R; light blue shading is 2</w:t>
                        </w:r>
                        <w:r w:rsidRPr="002077FC">
                          <w:rPr>
                            <w:rFonts w:cstheme="minorHAnsi"/>
                            <w:sz w:val="20"/>
                            <w:szCs w:val="20"/>
                          </w:rPr>
                          <w:t>σ</w:t>
                        </w:r>
                        <w:r w:rsidRPr="002077FC">
                          <w:rPr>
                            <w:sz w:val="20"/>
                            <w:szCs w:val="20"/>
                          </w:rPr>
                          <w:t xml:space="preserve">. b. </w:t>
                        </w:r>
                        <w:r w:rsidRPr="002077FC">
                          <w:rPr>
                            <w:rFonts w:cstheme="minorHAnsi"/>
                            <w:sz w:val="20"/>
                            <w:szCs w:val="20"/>
                          </w:rPr>
                          <w:t>Δ</w:t>
                        </w:r>
                        <w:r w:rsidRPr="002077FC">
                          <w:rPr>
                            <w:sz w:val="20"/>
                            <w:szCs w:val="20"/>
                          </w:rPr>
                          <w:t>R vs SST. SST is the 11-year averaging of Langara SST reconstruction, z-scored (Edge et al., 2021).  Coloring of points as in panel a. Red dashed line: least squares linear fit of red points.</w:t>
                        </w:r>
                      </w:p>
                    </w:txbxContent>
                  </v:textbox>
                </v:shape>
                <v:shape id="Picture 3" o:spid="_x0000_s1076" type="#_x0000_t75" alt="Chart&#10;&#10;Description automatically generated" style="position:absolute;left:2286;width:59436;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">
                  <v:imagedata r:id="rId48" o:title="Chart&#10;&#10;Description automatically generated"/>
                </v:shape>
                <w10:wrap type="square" anchorx="margin"/>
              </v:group>
            </w:pict>
          </mc:Fallback>
        </mc:AlternateContent>
      </w:r>
      <w:r>
        <w:t xml:space="preserve">strongly agree with Marine 20 values after </w:t>
      </w:r>
      <w:r>
        <w:rPr>
          <w:rFonts w:cstheme="minorHAnsi"/>
        </w:rPr>
        <w:t>Δ</w:t>
      </w:r>
      <w:r>
        <w:t xml:space="preserve">R adjustment. </w:t>
      </w:r>
    </w:p>
    <w:p w14:paraId="60138208" w14:textId="252B2C68" w:rsidR="00F25930" w:rsidRDefault="00F25930" w:rsidP="00F25930">
      <w:pPr>
        <w:spacing w:line="360" w:lineRule="auto"/>
      </w:pPr>
    </w:p>
    <w:p w14:paraId="0958049D" w14:textId="391516A0" w:rsidR="00F25930" w:rsidRPr="00671269" w:rsidRDefault="00F25930" w:rsidP="00F25930">
      <w:pPr>
        <w:pStyle w:val="Heading3"/>
      </w:pPr>
      <w:bookmarkStart w:id="162" w:name="_Toc118026884"/>
      <w:r>
        <w:t>B</w:t>
      </w:r>
      <w:r w:rsidRPr="008964AD">
        <w:t>.</w:t>
      </w:r>
      <w:r>
        <w:t>4.2.</w:t>
      </w:r>
      <w:r w:rsidRPr="008964AD">
        <w:tab/>
      </w:r>
      <w:r w:rsidRPr="00F25930">
        <w:t>Radiocarbon and climate covariability</w:t>
      </w:r>
      <w:bookmarkEnd w:id="162"/>
    </w:p>
    <w:p w14:paraId="5E1C8818" w14:textId="712A4FDD" w:rsidR="00F25930" w:rsidRDefault="00F25930" w:rsidP="00F25930">
      <w:pPr>
        <w:spacing w:line="360" w:lineRule="auto"/>
      </w:pPr>
    </w:p>
    <w:p w14:paraId="0C7E2857" w14:textId="4AB9BF34" w:rsidR="00522812" w:rsidRDefault="00522812" w:rsidP="00F25930">
      <w:pPr>
        <w:spacing w:line="360" w:lineRule="auto"/>
      </w:pPr>
      <w:r>
        <w:t xml:space="preserve">A linear regression of </w:t>
      </w:r>
      <w:r>
        <w:rPr>
          <w:rFonts w:cstheme="minorHAnsi"/>
        </w:rPr>
        <w:t>Δ</w:t>
      </w:r>
      <w:r>
        <w:t>R onto SST with the 1802-1812 sample removed is marginally significant and has a positive slope (r</w:t>
      </w:r>
      <w:r w:rsidRPr="002F5E24">
        <w:rPr>
          <w:vertAlign w:val="superscript"/>
        </w:rPr>
        <w:t>2</w:t>
      </w:r>
      <w:r>
        <w:t xml:space="preserve">=0.29, p = 0.03, Fig </w:t>
      </w:r>
      <w:r w:rsidR="00FC45C9">
        <w:t>B.</w:t>
      </w:r>
      <w:r>
        <w:t xml:space="preserve">2b). </w:t>
      </w:r>
      <w:r w:rsidRPr="008B192C">
        <w:t>Th</w:t>
      </w:r>
      <w:r>
        <w:t>e</w:t>
      </w:r>
      <w:r w:rsidRPr="00003D18">
        <w:t xml:space="preserve"> 1802-1812 interval</w:t>
      </w:r>
      <w:r>
        <w:t xml:space="preserve"> contains the</w:t>
      </w:r>
      <w:r w:rsidRPr="008B192C">
        <w:t xml:space="preserve"> most extreme SST and </w:t>
      </w:r>
      <w:r>
        <w:rPr>
          <w:vertAlign w:val="superscript"/>
        </w:rPr>
        <w:t>14</w:t>
      </w:r>
      <w:r>
        <w:t>C</w:t>
      </w:r>
      <w:r w:rsidRPr="008B192C">
        <w:t xml:space="preserve"> values</w:t>
      </w:r>
      <w:r>
        <w:t xml:space="preserve"> in the record and suggests an opposing SST-radiocarbon relationship. The Tree Nob </w:t>
      </w:r>
      <w:r>
        <w:rPr>
          <w:rFonts w:cstheme="minorHAnsi"/>
        </w:rPr>
        <w:t>Δ</w:t>
      </w:r>
      <w:r>
        <w:t xml:space="preserve">R value for 1802-1812, which is greater than the mean </w:t>
      </w:r>
      <w:r>
        <w:rPr>
          <w:rFonts w:cstheme="minorHAnsi"/>
        </w:rPr>
        <w:t>Δ</w:t>
      </w:r>
      <w:r>
        <w:t>R by 2.1</w:t>
      </w:r>
      <w:r>
        <w:rPr>
          <w:rFonts w:cstheme="minorHAnsi"/>
        </w:rPr>
        <w:t>σ</w:t>
      </w:r>
      <w:r>
        <w:t xml:space="preserve">, coincides with the coldest period in the SST record reconstructed from geoduck (Figure </w:t>
      </w:r>
      <w:r w:rsidR="00FC45C9">
        <w:t>B.</w:t>
      </w:r>
      <w:r>
        <w:t>3). Temperatures are below 2</w:t>
      </w:r>
      <w:r>
        <w:rPr>
          <w:rFonts w:cstheme="minorHAnsi"/>
        </w:rPr>
        <w:t xml:space="preserve">σ between the years </w:t>
      </w:r>
      <w:r w:rsidRPr="00946D8A">
        <w:rPr>
          <w:rFonts w:cstheme="minorHAnsi"/>
        </w:rPr>
        <w:t>18</w:t>
      </w:r>
      <w:r w:rsidRPr="002F5E24">
        <w:rPr>
          <w:rFonts w:cstheme="minorHAnsi"/>
        </w:rPr>
        <w:t>08</w:t>
      </w:r>
      <w:r w:rsidRPr="00946D8A">
        <w:rPr>
          <w:rFonts w:cstheme="minorHAnsi"/>
        </w:rPr>
        <w:t>-18</w:t>
      </w:r>
      <w:r w:rsidRPr="002F5E24">
        <w:rPr>
          <w:rFonts w:cstheme="minorHAnsi"/>
        </w:rPr>
        <w:t>12</w:t>
      </w:r>
      <w:r>
        <w:rPr>
          <w:rFonts w:cstheme="minorHAnsi"/>
        </w:rPr>
        <w:t xml:space="preserve"> with the lowest value in 1810 of 3.4σ below the mean.</w:t>
      </w:r>
      <w:r>
        <w:t xml:space="preserve"> This is coincident with a volcanic eruption in late 1808 with a VEI </w:t>
      </w:r>
      <w:r>
        <w:lastRenderedPageBreak/>
        <w:t xml:space="preserve">of 5.5, though other highly explosive eruptions appear to have no relationship to Tree Nob </w:t>
      </w:r>
      <w:r>
        <w:rPr>
          <w:vertAlign w:val="superscript"/>
        </w:rPr>
        <w:t>14</w:t>
      </w:r>
      <w:r>
        <w:t xml:space="preserve">C (Gao et al., 2008; </w:t>
      </w:r>
      <w:bookmarkStart w:id="163" w:name="_Hlk110244757"/>
      <w:r w:rsidRPr="00067FFE">
        <w:rPr>
          <w:rFonts w:cstheme="minorHAnsi"/>
        </w:rPr>
        <w:t>Guevara-</w:t>
      </w:r>
      <w:proofErr w:type="spellStart"/>
      <w:r w:rsidRPr="00067FFE">
        <w:rPr>
          <w:rFonts w:cstheme="minorHAnsi"/>
        </w:rPr>
        <w:t>Murua</w:t>
      </w:r>
      <w:proofErr w:type="spellEnd"/>
      <w:r>
        <w:rPr>
          <w:rFonts w:cstheme="minorHAnsi"/>
        </w:rPr>
        <w:t xml:space="preserve"> et al., 2014</w:t>
      </w:r>
      <w:bookmarkEnd w:id="163"/>
      <w:r>
        <w:t xml:space="preserve">; Fig </w:t>
      </w:r>
      <w:r w:rsidR="00FC45C9">
        <w:t>B.</w:t>
      </w:r>
      <w:r>
        <w:t>3).</w:t>
      </w:r>
    </w:p>
    <w:p w14:paraId="747CA4C7" w14:textId="42C68CD5" w:rsidR="00F25930" w:rsidRDefault="00F25930" w:rsidP="00F25930">
      <w:pPr>
        <w:spacing w:line="360" w:lineRule="auto"/>
        <w:rPr>
          <w:i/>
          <w:iCs/>
        </w:rPr>
      </w:pPr>
    </w:p>
    <w:p w14:paraId="080EC6E9" w14:textId="1C10CA33" w:rsidR="00F25930" w:rsidRPr="00671269" w:rsidRDefault="00F25930" w:rsidP="00F25930">
      <w:pPr>
        <w:pStyle w:val="Heading3"/>
      </w:pPr>
      <w:bookmarkStart w:id="164" w:name="_Toc118026885"/>
      <w:r>
        <w:t>B</w:t>
      </w:r>
      <w:r w:rsidRPr="008964AD">
        <w:t>.</w:t>
      </w:r>
      <w:r>
        <w:t>4.3.</w:t>
      </w:r>
      <w:r w:rsidRPr="008964AD">
        <w:tab/>
      </w:r>
      <w:r w:rsidRPr="00F25930">
        <w:t>Bomb-pulse radiocarbon data</w:t>
      </w:r>
      <w:bookmarkEnd w:id="164"/>
    </w:p>
    <w:p w14:paraId="503B2532" w14:textId="551CB272" w:rsidR="00F25930" w:rsidRPr="00A743B2" w:rsidRDefault="00F25930" w:rsidP="00F25930">
      <w:pPr>
        <w:spacing w:line="360" w:lineRule="auto"/>
        <w:rPr>
          <w:i/>
          <w:iCs/>
        </w:rPr>
      </w:pPr>
    </w:p>
    <w:p w14:paraId="1160390B" w14:textId="2DC40999" w:rsidR="00522812" w:rsidRDefault="002077FC" w:rsidP="00F25930">
      <w:pPr>
        <w:spacing w:line="360" w:lineRule="auto"/>
      </w:pPr>
      <w:r>
        <w:rPr>
          <w:rFonts w:cstheme="minorHAnsi"/>
          <w:noProof/>
        </w:rPr>
        <mc:AlternateContent>
          <mc:Choice Requires="wpg">
            <w:drawing>
              <wp:anchor distT="0" distB="0" distL="114300" distR="114300" simplePos="0" relativeHeight="251655168" behindDoc="0" locked="0" layoutInCell="1" allowOverlap="1" wp14:anchorId="29164620" wp14:editId="47CF1972">
                <wp:simplePos x="0" y="0"/>
                <wp:positionH relativeFrom="margin">
                  <wp:align>center</wp:align>
                </wp:positionH>
                <wp:positionV relativeFrom="paragraph">
                  <wp:posOffset>1806221</wp:posOffset>
                </wp:positionV>
                <wp:extent cx="5943600" cy="4702175"/>
                <wp:effectExtent l="0" t="0" r="0" b="3175"/>
                <wp:wrapSquare wrapText="bothSides"/>
                <wp:docPr id="5" name="Group 5"/>
                <wp:cNvGraphicFramePr/>
                <a:graphic xmlns:a="http://schemas.openxmlformats.org/drawingml/2006/main">
                  <a:graphicData uri="http://schemas.microsoft.com/office/word/2010/wordprocessingGroup">
                    <wpg:wgp>
                      <wpg:cNvGrpSpPr/>
                      <wpg:grpSpPr>
                        <a:xfrm>
                          <a:off x="0" y="0"/>
                          <a:ext cx="5943600" cy="4702175"/>
                          <a:chOff x="0" y="0"/>
                          <a:chExt cx="5943600" cy="4702629"/>
                        </a:xfrm>
                      </wpg:grpSpPr>
                      <wps:wsp>
                        <wps:cNvPr id="6" name="Text Box 6"/>
                        <wps:cNvSpPr txBox="1">
                          <a:spLocks noChangeArrowheads="1"/>
                        </wps:cNvSpPr>
                        <wps:spPr bwMode="auto">
                          <a:xfrm>
                            <a:off x="0" y="3714751"/>
                            <a:ext cx="5937885" cy="987878"/>
                          </a:xfrm>
                          <a:prstGeom prst="rect">
                            <a:avLst/>
                          </a:prstGeom>
                          <a:solidFill>
                            <a:srgbClr val="FFFFFF"/>
                          </a:solidFill>
                          <a:ln>
                            <a:noFill/>
                          </a:ln>
                        </wps:spPr>
                        <wps:txbx>
                          <w:txbxContent>
                            <w:p w14:paraId="36493F18" w14:textId="0E6E1C01" w:rsidR="00522812" w:rsidRPr="002077FC" w:rsidRDefault="00522812" w:rsidP="00522812">
                              <w:pPr>
                                <w:jc w:val="both"/>
                                <w:rPr>
                                  <w:sz w:val="20"/>
                                  <w:szCs w:val="20"/>
                                </w:rPr>
                              </w:pPr>
                              <w:r w:rsidRPr="002077FC">
                                <w:rPr>
                                  <w:sz w:val="20"/>
                                  <w:szCs w:val="20"/>
                                </w:rPr>
                                <w:t xml:space="preserve">Figure </w:t>
                              </w:r>
                              <w:r w:rsidR="009D0929">
                                <w:rPr>
                                  <w:sz w:val="20"/>
                                  <w:szCs w:val="20"/>
                                </w:rPr>
                                <w:t>B.</w:t>
                              </w:r>
                              <w:r w:rsidRPr="002077FC">
                                <w:rPr>
                                  <w:sz w:val="20"/>
                                  <w:szCs w:val="20"/>
                                </w:rPr>
                                <w:t xml:space="preserve">3. Tree Nob and volcanic proxy records. (a) </w:t>
                              </w:r>
                              <w:r w:rsidRPr="002077FC">
                                <w:rPr>
                                  <w:rFonts w:cstheme="minorHAnsi"/>
                                  <w:sz w:val="20"/>
                                  <w:szCs w:val="20"/>
                                </w:rPr>
                                <w:t>Δ</w:t>
                              </w:r>
                              <w:r w:rsidRPr="002077FC">
                                <w:rPr>
                                  <w:sz w:val="20"/>
                                  <w:szCs w:val="20"/>
                                </w:rPr>
                                <w:t xml:space="preserve">R in Tree Nob shell material; horizontal uncertainty reflects the 10-11 years represented by each sample while vertical bars are laboratory error. </w:t>
                              </w:r>
                              <w:r w:rsidRPr="002077FC">
                                <w:rPr>
                                  <w:rFonts w:cstheme="minorHAnsi"/>
                                  <w:sz w:val="20"/>
                                  <w:szCs w:val="20"/>
                                </w:rPr>
                                <w:t>Dark and light gray bands indicate 1- and 2-σ from the mean (white dotted line) of Marine 20. (b) Reconstructed Langara SST and 50% prediction interval from Edge et al. (2021). Dark and light gray bands indicate 1- and 2-σ from the mean (white dotted line) (c) NH VEI based on Gao et al. (2008). Yellow highlighting identifies an interval of synchronous anomalies across all three indicators and corresponds to the years 1802-1812.</w:t>
                              </w:r>
                            </w:p>
                          </w:txbxContent>
                        </wps:txbx>
                        <wps:bodyPr rot="0" vert="horz" wrap="square" lIns="91440" tIns="45720" rIns="91440" bIns="45720" anchor="t" anchorCtr="0" upright="1">
                          <a:noAutofit/>
                        </wps:bodyPr>
                      </wps:wsp>
                      <pic:pic xmlns:pic="http://schemas.openxmlformats.org/drawingml/2006/picture">
                        <pic:nvPicPr>
                          <pic:cNvPr id="7" name="Picture 7" descr="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wpg:wgp>
                  </a:graphicData>
                </a:graphic>
                <wp14:sizeRelV relativeFrom="margin">
                  <wp14:pctHeight>0</wp14:pctHeight>
                </wp14:sizeRelV>
              </wp:anchor>
            </w:drawing>
          </mc:Choice>
          <mc:Fallback>
            <w:pict>
              <v:group w14:anchorId="29164620" id="Group 5" o:spid="_x0000_s1077" style="position:absolute;margin-left:0;margin-top:142.2pt;width:468pt;height:370.25pt;z-index:251655168;mso-position-horizontal:center;mso-position-horizontal-relative:margin;mso-position-vertical-relative:text;mso-height-relative:margin" coordsize="59436,470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">
                <v:shape id="Text Box 6" o:spid="_x0000_s1078" type="#_x0000_t202" style="position:absolute;top:37147;width:59378;height:9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36493F18" w14:textId="0E6E1C01" w:rsidR="00522812" w:rsidRPr="002077FC" w:rsidRDefault="00522812" w:rsidP="00522812">
                        <w:pPr>
                          <w:jc w:val="both"/>
                          <w:rPr>
                            <w:sz w:val="20"/>
                            <w:szCs w:val="20"/>
                          </w:rPr>
                        </w:pPr>
                        <w:r w:rsidRPr="002077FC">
                          <w:rPr>
                            <w:sz w:val="20"/>
                            <w:szCs w:val="20"/>
                          </w:rPr>
                          <w:t xml:space="preserve">Figure </w:t>
                        </w:r>
                        <w:r w:rsidR="009D0929">
                          <w:rPr>
                            <w:sz w:val="20"/>
                            <w:szCs w:val="20"/>
                          </w:rPr>
                          <w:t>B.</w:t>
                        </w:r>
                        <w:r w:rsidRPr="002077FC">
                          <w:rPr>
                            <w:sz w:val="20"/>
                            <w:szCs w:val="20"/>
                          </w:rPr>
                          <w:t xml:space="preserve">3. Tree Nob and volcanic proxy records. (a) </w:t>
                        </w:r>
                        <w:r w:rsidRPr="002077FC">
                          <w:rPr>
                            <w:rFonts w:cstheme="minorHAnsi"/>
                            <w:sz w:val="20"/>
                            <w:szCs w:val="20"/>
                          </w:rPr>
                          <w:t>Δ</w:t>
                        </w:r>
                        <w:r w:rsidRPr="002077FC">
                          <w:rPr>
                            <w:sz w:val="20"/>
                            <w:szCs w:val="20"/>
                          </w:rPr>
                          <w:t xml:space="preserve">R in Tree Nob shell material; horizontal uncertainty reflects the 10-11 years represented by each sample while vertical bars are laboratory error. </w:t>
                        </w:r>
                        <w:r w:rsidRPr="002077FC">
                          <w:rPr>
                            <w:rFonts w:cstheme="minorHAnsi"/>
                            <w:sz w:val="20"/>
                            <w:szCs w:val="20"/>
                          </w:rPr>
                          <w:t>Dark and light gray bands indicate 1- and 2-σ from the mean (white dotted line) of Marine 20. (b) Reconstructed Langara SST and 50% prediction interval from Edge et al. (2021). Dark and light gray bands indicate 1- and 2-σ from the mean (white dotted line) (c) NH VEI based on Gao et al. (2008). Yellow highlighting identifies an interval of synchronous anomalies across all three indicators and corresponds to the years 1802-1812.</w:t>
                        </w:r>
                      </w:p>
                    </w:txbxContent>
                  </v:textbox>
                </v:shape>
                <v:shape id="Picture 7" o:spid="_x0000_s1079" type="#_x0000_t75" alt="Chart&#10;&#10;Description automatically generated" style="position:absolute;width:59436;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">
                  <v:imagedata r:id="rId50" o:title="Chart&#10;&#10;Description automatically generated"/>
                </v:shape>
                <w10:wrap type="square" anchorx="margin"/>
              </v:group>
            </w:pict>
          </mc:Fallback>
        </mc:AlternateContent>
      </w:r>
      <w:r w:rsidR="00522812">
        <w:t xml:space="preserve">Among regional climate indicators, the relationship between geoduck </w:t>
      </w:r>
      <w:r w:rsidR="00522812" w:rsidRPr="00DE56D7">
        <w:rPr>
          <w:vertAlign w:val="superscript"/>
        </w:rPr>
        <w:t>14</w:t>
      </w:r>
      <w:r w:rsidR="00522812">
        <w:t>C</w:t>
      </w:r>
      <w:r w:rsidR="00522812">
        <w:rPr>
          <w:vertAlign w:val="superscript"/>
        </w:rPr>
        <w:t xml:space="preserve"> </w:t>
      </w:r>
      <w:r w:rsidR="00522812">
        <w:t xml:space="preserve">in the bomb-pulse interval and SST is perhaps the strongest and most consistent with significant and positive correlations from July through September (Fig </w:t>
      </w:r>
      <w:r w:rsidR="00FC45C9">
        <w:t>B.</w:t>
      </w:r>
      <w:r w:rsidR="00522812">
        <w:t xml:space="preserve">4). Sea level is positively correlated in February and March while Skeena River discharge negatively correlates in July and August (Fig </w:t>
      </w:r>
      <w:r w:rsidR="00FC45C9">
        <w:t>B.</w:t>
      </w:r>
      <w:r w:rsidR="00522812">
        <w:t>4). The correlation with the NOAA upwelling index is inconsistent with a significant negative relationship for February (r</w:t>
      </w:r>
      <w:r w:rsidR="00522812">
        <w:rPr>
          <w:rFonts w:cstheme="minorHAnsi"/>
        </w:rPr>
        <w:t>=</w:t>
      </w:r>
      <w:r w:rsidR="00522812">
        <w:t xml:space="preserve">-0.77, p&lt;0.01) but a positive relationship for June (r=0.65, p&lt;0.01) (Fig </w:t>
      </w:r>
      <w:r w:rsidR="00FC45C9">
        <w:t>B.</w:t>
      </w:r>
      <w:r w:rsidR="00522812">
        <w:t xml:space="preserve">4). The variable with strongest and most consistent relationships with geoduck </w:t>
      </w:r>
      <w:r w:rsidR="00522812" w:rsidRPr="00DE56D7">
        <w:rPr>
          <w:vertAlign w:val="superscript"/>
        </w:rPr>
        <w:t>14</w:t>
      </w:r>
      <w:r w:rsidR="00522812">
        <w:t>C</w:t>
      </w:r>
      <w:r w:rsidR="00522812">
        <w:rPr>
          <w:vertAlign w:val="superscript"/>
        </w:rPr>
        <w:t xml:space="preserve"> </w:t>
      </w:r>
      <w:r w:rsidR="00522812">
        <w:t xml:space="preserve">is the </w:t>
      </w:r>
      <w:r w:rsidR="00522812">
        <w:lastRenderedPageBreak/>
        <w:t xml:space="preserve">Niño3.4 index, which positively correlates for almost every month from May through December and is the only variable with a significant annual relationship (r=0.62, p=0.0056; Fig </w:t>
      </w:r>
      <w:r w:rsidR="00FC45C9">
        <w:t>B.</w:t>
      </w:r>
      <w:r w:rsidR="00522812">
        <w:t xml:space="preserve">4). The NPI negatively correlates in February and September while the PDO positively correlates in February and October, suggesting young water coincident with a deeper AL and positive PDO </w:t>
      </w:r>
      <w:r>
        <w:rPr>
          <w:rFonts w:cstheme="minorHAnsi"/>
          <w:noProof/>
        </w:rPr>
        <mc:AlternateContent>
          <mc:Choice Requires="wpg">
            <w:drawing>
              <wp:anchor distT="0" distB="0" distL="114300" distR="114300" simplePos="0" relativeHeight="251656192" behindDoc="0" locked="0" layoutInCell="1" allowOverlap="1" wp14:anchorId="7C8415A9" wp14:editId="6F0FF51D">
                <wp:simplePos x="0" y="0"/>
                <wp:positionH relativeFrom="margin">
                  <wp:align>right</wp:align>
                </wp:positionH>
                <wp:positionV relativeFrom="paragraph">
                  <wp:posOffset>1432560</wp:posOffset>
                </wp:positionV>
                <wp:extent cx="5943600" cy="3408045"/>
                <wp:effectExtent l="0" t="0" r="0" b="1905"/>
                <wp:wrapSquare wrapText="bothSides"/>
                <wp:docPr id="8" name="Group 8"/>
                <wp:cNvGraphicFramePr/>
                <a:graphic xmlns:a="http://schemas.openxmlformats.org/drawingml/2006/main">
                  <a:graphicData uri="http://schemas.microsoft.com/office/word/2010/wordprocessingGroup">
                    <wpg:wgp>
                      <wpg:cNvGrpSpPr/>
                      <wpg:grpSpPr>
                        <a:xfrm>
                          <a:off x="0" y="0"/>
                          <a:ext cx="5943600" cy="3408045"/>
                          <a:chOff x="0" y="0"/>
                          <a:chExt cx="5943600" cy="3408218"/>
                        </a:xfrm>
                      </wpg:grpSpPr>
                      <wps:wsp>
                        <wps:cNvPr id="10" name="Text Box 231"/>
                        <wps:cNvSpPr txBox="1">
                          <a:spLocks noChangeArrowheads="1"/>
                        </wps:cNvSpPr>
                        <wps:spPr bwMode="auto">
                          <a:xfrm>
                            <a:off x="0" y="2647950"/>
                            <a:ext cx="5935345" cy="7602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2D41BB" w14:textId="6AB7DBBF" w:rsidR="00522812" w:rsidRPr="002077FC" w:rsidRDefault="00522812" w:rsidP="00522812">
                              <w:pPr>
                                <w:widowControl w:val="0"/>
                                <w:spacing w:line="256" w:lineRule="auto"/>
                                <w:jc w:val="both"/>
                                <w:rPr>
                                  <w:sz w:val="20"/>
                                  <w:szCs w:val="20"/>
                                </w:rPr>
                              </w:pPr>
                              <w:r w:rsidRPr="002077FC">
                                <w:rPr>
                                  <w:sz w:val="20"/>
                                  <w:szCs w:val="20"/>
                                </w:rPr>
                                <w:t xml:space="preserve">Figure </w:t>
                              </w:r>
                              <w:r w:rsidR="009D0929">
                                <w:rPr>
                                  <w:sz w:val="20"/>
                                  <w:szCs w:val="20"/>
                                </w:rPr>
                                <w:t>B.</w:t>
                              </w:r>
                              <w:r w:rsidRPr="002077FC">
                                <w:rPr>
                                  <w:sz w:val="20"/>
                                  <w:szCs w:val="20"/>
                                </w:rPr>
                                <w:t xml:space="preserve">4. Bomb </w:t>
                              </w:r>
                              <w:r w:rsidRPr="002077FC">
                                <w:rPr>
                                  <w:sz w:val="20"/>
                                  <w:szCs w:val="20"/>
                                  <w:vertAlign w:val="superscript"/>
                                </w:rPr>
                                <w:t>14</w:t>
                              </w:r>
                              <w:r w:rsidRPr="002077FC">
                                <w:rPr>
                                  <w:sz w:val="20"/>
                                  <w:szCs w:val="20"/>
                                </w:rPr>
                                <w:t>C</w:t>
                              </w:r>
                              <w:r w:rsidRPr="002077FC" w:rsidDel="003760B2">
                                <w:rPr>
                                  <w:sz w:val="20"/>
                                  <w:szCs w:val="20"/>
                                </w:rPr>
                                <w:t xml:space="preserve"> </w:t>
                              </w:r>
                              <w:r w:rsidRPr="002077FC">
                                <w:rPr>
                                  <w:sz w:val="20"/>
                                  <w:szCs w:val="20"/>
                                </w:rPr>
                                <w:t>correlations with monthly-averaged climate indicators. The level of significance is p &lt;</w:t>
                              </w:r>
                              <w:r w:rsidRPr="002077FC">
                                <w:rPr>
                                  <w:sz w:val="20"/>
                                  <w:szCs w:val="20"/>
                                  <w:lang w:val="el-GR"/>
                                </w:rPr>
                                <w:t>.01</w:t>
                              </w:r>
                              <w:r w:rsidRPr="002077FC">
                                <w:rPr>
                                  <w:sz w:val="20"/>
                                  <w:szCs w:val="20"/>
                                </w:rPr>
                                <w:t xml:space="preserve"> and is calculated by bootstrapping</w:t>
                              </w:r>
                              <w:r w:rsidRPr="002077FC">
                                <w:rPr>
                                  <w:sz w:val="20"/>
                                  <w:szCs w:val="20"/>
                                  <w:lang w:val="el-GR"/>
                                </w:rPr>
                                <w:t>.</w:t>
                              </w:r>
                              <w:r w:rsidRPr="002077FC">
                                <w:rPr>
                                  <w:sz w:val="20"/>
                                  <w:szCs w:val="20"/>
                                </w:rPr>
                                <w:t xml:space="preserve"> </w:t>
                              </w:r>
                              <w:bookmarkStart w:id="165" w:name="_Hlk101510908"/>
                              <w:r w:rsidRPr="002077FC">
                                <w:rPr>
                                  <w:sz w:val="20"/>
                                  <w:szCs w:val="20"/>
                                </w:rPr>
                                <w:t>Significant correlations are shown in black, non-significant in grey.</w:t>
                              </w:r>
                              <w:bookmarkEnd w:id="165"/>
                              <w:r w:rsidRPr="002077FC">
                                <w:rPr>
                                  <w:sz w:val="20"/>
                                  <w:szCs w:val="20"/>
                                  <w:lang w:val="el-GR"/>
                                </w:rPr>
                                <w:t xml:space="preserve"> </w:t>
                              </w:r>
                              <w:r w:rsidRPr="002077FC">
                                <w:rPr>
                                  <w:sz w:val="20"/>
                                  <w:szCs w:val="20"/>
                                </w:rPr>
                                <w:t xml:space="preserve">Correlations with annually-averaged (Jan-Dec) climate values are shown to the right of plots, bold font indicates significance at p &lt; </w:t>
                              </w:r>
                              <w:r w:rsidRPr="002077FC">
                                <w:rPr>
                                  <w:sz w:val="20"/>
                                  <w:szCs w:val="20"/>
                                  <w:lang w:val="el-GR"/>
                                </w:rPr>
                                <w:t>.0</w:t>
                              </w:r>
                              <w:r w:rsidRPr="002077FC">
                                <w:rPr>
                                  <w:sz w:val="20"/>
                                  <w:szCs w:val="20"/>
                                </w:rPr>
                                <w:t>5. Climate data sources given in section 2.3</w:t>
                              </w:r>
                            </w:p>
                            <w:p w14:paraId="6D3F6924" w14:textId="77777777" w:rsidR="00522812" w:rsidRDefault="00522812" w:rsidP="00522812"/>
                          </w:txbxContent>
                        </wps:txbx>
                        <wps:bodyPr rot="0" vert="horz" wrap="square" lIns="91440" tIns="45720" rIns="91440" bIns="45720" anchor="t" anchorCtr="0" upright="1">
                          <a:noAutofit/>
                        </wps:bodyPr>
                      </wps:wsp>
                      <pic:pic xmlns:pic="http://schemas.openxmlformats.org/drawingml/2006/picture">
                        <pic:nvPicPr>
                          <pic:cNvPr id="11" name="Picture 11" descr="Chart, box and whisker char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629535"/>
                          </a:xfrm>
                          <a:prstGeom prst="rect">
                            <a:avLst/>
                          </a:prstGeom>
                        </pic:spPr>
                      </pic:pic>
                    </wpg:wgp>
                  </a:graphicData>
                </a:graphic>
                <wp14:sizeRelV relativeFrom="margin">
                  <wp14:pctHeight>0</wp14:pctHeight>
                </wp14:sizeRelV>
              </wp:anchor>
            </w:drawing>
          </mc:Choice>
          <mc:Fallback>
            <w:pict>
              <v:group w14:anchorId="7C8415A9" id="Group 8" o:spid="_x0000_s1080" style="position:absolute;margin-left:416.8pt;margin-top:112.8pt;width:468pt;height:268.35pt;z-index:251656192;mso-position-horizontal:right;mso-position-horizontal-relative:margin;mso-position-vertical-relative:text;mso-height-relative:margin" coordsize="59436,34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">
                <v:shape id="Text Box 231" o:spid="_x0000_s1081" type="#_x0000_t202" style="position:absolute;top:26479;width:59353;height:7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14:paraId="122D41BB" w14:textId="6AB7DBBF" w:rsidR="00522812" w:rsidRPr="002077FC" w:rsidRDefault="00522812" w:rsidP="00522812">
                        <w:pPr>
                          <w:widowControl w:val="0"/>
                          <w:spacing w:line="256" w:lineRule="auto"/>
                          <w:jc w:val="both"/>
                          <w:rPr>
                            <w:sz w:val="20"/>
                            <w:szCs w:val="20"/>
                          </w:rPr>
                        </w:pPr>
                        <w:r w:rsidRPr="002077FC">
                          <w:rPr>
                            <w:sz w:val="20"/>
                            <w:szCs w:val="20"/>
                          </w:rPr>
                          <w:t xml:space="preserve">Figure </w:t>
                        </w:r>
                        <w:r w:rsidR="009D0929">
                          <w:rPr>
                            <w:sz w:val="20"/>
                            <w:szCs w:val="20"/>
                          </w:rPr>
                          <w:t>B.</w:t>
                        </w:r>
                        <w:r w:rsidRPr="002077FC">
                          <w:rPr>
                            <w:sz w:val="20"/>
                            <w:szCs w:val="20"/>
                          </w:rPr>
                          <w:t xml:space="preserve">4. Bomb </w:t>
                        </w:r>
                        <w:r w:rsidRPr="002077FC">
                          <w:rPr>
                            <w:sz w:val="20"/>
                            <w:szCs w:val="20"/>
                            <w:vertAlign w:val="superscript"/>
                          </w:rPr>
                          <w:t>14</w:t>
                        </w:r>
                        <w:r w:rsidRPr="002077FC">
                          <w:rPr>
                            <w:sz w:val="20"/>
                            <w:szCs w:val="20"/>
                          </w:rPr>
                          <w:t>C</w:t>
                        </w:r>
                        <w:r w:rsidRPr="002077FC" w:rsidDel="003760B2">
                          <w:rPr>
                            <w:sz w:val="20"/>
                            <w:szCs w:val="20"/>
                          </w:rPr>
                          <w:t xml:space="preserve"> </w:t>
                        </w:r>
                        <w:r w:rsidRPr="002077FC">
                          <w:rPr>
                            <w:sz w:val="20"/>
                            <w:szCs w:val="20"/>
                          </w:rPr>
                          <w:t>correlations with monthly-averaged climate indicators. The level of significance is p &lt;</w:t>
                        </w:r>
                        <w:r w:rsidRPr="002077FC">
                          <w:rPr>
                            <w:sz w:val="20"/>
                            <w:szCs w:val="20"/>
                            <w:lang w:val="el-GR"/>
                          </w:rPr>
                          <w:t>.01</w:t>
                        </w:r>
                        <w:r w:rsidRPr="002077FC">
                          <w:rPr>
                            <w:sz w:val="20"/>
                            <w:szCs w:val="20"/>
                          </w:rPr>
                          <w:t xml:space="preserve"> and is calculated by bootstrapping</w:t>
                        </w:r>
                        <w:r w:rsidRPr="002077FC">
                          <w:rPr>
                            <w:sz w:val="20"/>
                            <w:szCs w:val="20"/>
                            <w:lang w:val="el-GR"/>
                          </w:rPr>
                          <w:t>.</w:t>
                        </w:r>
                        <w:r w:rsidRPr="002077FC">
                          <w:rPr>
                            <w:sz w:val="20"/>
                            <w:szCs w:val="20"/>
                          </w:rPr>
                          <w:t xml:space="preserve"> </w:t>
                        </w:r>
                        <w:bookmarkStart w:id="166" w:name="_Hlk101510908"/>
                        <w:r w:rsidRPr="002077FC">
                          <w:rPr>
                            <w:sz w:val="20"/>
                            <w:szCs w:val="20"/>
                          </w:rPr>
                          <w:t>Significant correlations are shown in black, non-significant in grey.</w:t>
                        </w:r>
                        <w:bookmarkEnd w:id="166"/>
                        <w:r w:rsidRPr="002077FC">
                          <w:rPr>
                            <w:sz w:val="20"/>
                            <w:szCs w:val="20"/>
                            <w:lang w:val="el-GR"/>
                          </w:rPr>
                          <w:t xml:space="preserve"> </w:t>
                        </w:r>
                        <w:r w:rsidRPr="002077FC">
                          <w:rPr>
                            <w:sz w:val="20"/>
                            <w:szCs w:val="20"/>
                          </w:rPr>
                          <w:t xml:space="preserve">Correlations with annually-averaged (Jan-Dec) climate values are shown to the right of plots, bold font indicates significance at p &lt; </w:t>
                        </w:r>
                        <w:r w:rsidRPr="002077FC">
                          <w:rPr>
                            <w:sz w:val="20"/>
                            <w:szCs w:val="20"/>
                            <w:lang w:val="el-GR"/>
                          </w:rPr>
                          <w:t>.0</w:t>
                        </w:r>
                        <w:r w:rsidRPr="002077FC">
                          <w:rPr>
                            <w:sz w:val="20"/>
                            <w:szCs w:val="20"/>
                          </w:rPr>
                          <w:t>5. Climate data sources given in section 2.3</w:t>
                        </w:r>
                      </w:p>
                      <w:p w14:paraId="6D3F6924" w14:textId="77777777" w:rsidR="00522812" w:rsidRDefault="00522812" w:rsidP="00522812"/>
                    </w:txbxContent>
                  </v:textbox>
                </v:shape>
                <v:shape id="Picture 11" o:spid="_x0000_s1082" type="#_x0000_t75" alt="Chart, box and whisker chart&#10;&#10;Description automatically generated" style="position:absolute;width:59436;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">
                  <v:imagedata r:id="rId52" o:title="Chart, box and whisker chart&#10;&#10;Description automatically generated"/>
                </v:shape>
                <w10:wrap type="square" anchorx="margin"/>
              </v:group>
            </w:pict>
          </mc:Fallback>
        </mc:AlternateContent>
      </w:r>
      <w:r w:rsidR="00522812">
        <w:t xml:space="preserve">(Fig </w:t>
      </w:r>
      <w:r w:rsidR="00FC45C9">
        <w:t>B.</w:t>
      </w:r>
      <w:r w:rsidR="00522812">
        <w:t>S</w:t>
      </w:r>
      <w:r w:rsidR="00730F02">
        <w:t>.</w:t>
      </w:r>
      <w:r w:rsidR="00522812">
        <w:t>2</w:t>
      </w:r>
      <w:r w:rsidR="00730F02">
        <w:t>.</w:t>
      </w:r>
      <w:r w:rsidR="00522812">
        <w:t>).</w:t>
      </w:r>
    </w:p>
    <w:bookmarkEnd w:id="160"/>
    <w:p w14:paraId="4434C848" w14:textId="3BF2A770" w:rsidR="00F25930" w:rsidRDefault="00F25930" w:rsidP="00522812">
      <w:pPr>
        <w:rPr>
          <w:b/>
          <w:bCs/>
        </w:rPr>
      </w:pPr>
    </w:p>
    <w:p w14:paraId="6912E86B" w14:textId="7F17274C" w:rsidR="00F25930" w:rsidRPr="00671269" w:rsidRDefault="00F25930" w:rsidP="00F25930">
      <w:pPr>
        <w:pStyle w:val="Heading2"/>
      </w:pPr>
      <w:bookmarkStart w:id="167" w:name="_Toc118026886"/>
      <w:r>
        <w:t>B</w:t>
      </w:r>
      <w:r w:rsidRPr="008964AD">
        <w:t>.</w:t>
      </w:r>
      <w:r>
        <w:t>5.</w:t>
      </w:r>
      <w:r w:rsidRPr="008964AD">
        <w:tab/>
      </w:r>
      <w:r>
        <w:t>Discussion</w:t>
      </w:r>
      <w:bookmarkEnd w:id="167"/>
    </w:p>
    <w:p w14:paraId="3192ED21" w14:textId="46F69DB5" w:rsidR="00F25930" w:rsidRDefault="00F25930" w:rsidP="00522812">
      <w:pPr>
        <w:rPr>
          <w:b/>
          <w:bCs/>
        </w:rPr>
      </w:pPr>
    </w:p>
    <w:p w14:paraId="47F8F4F0" w14:textId="3A694718" w:rsidR="00522812" w:rsidRDefault="00522812" w:rsidP="00201F31">
      <w:pPr>
        <w:spacing w:line="360" w:lineRule="auto"/>
      </w:pPr>
      <w:r>
        <w:t xml:space="preserve">The </w:t>
      </w:r>
      <w:r>
        <w:rPr>
          <w:rFonts w:cstheme="minorHAnsi"/>
        </w:rPr>
        <w:t>Δ</w:t>
      </w:r>
      <w:r>
        <w:t xml:space="preserve">R value at Tree Nob of 256 </w:t>
      </w:r>
      <w:r>
        <w:rPr>
          <w:rFonts w:cstheme="minorHAnsi"/>
        </w:rPr>
        <w:t>±</w:t>
      </w:r>
      <w:r>
        <w:t xml:space="preserve"> 22 years is consistent with regional measurements in both the 20</w:t>
      </w:r>
      <w:r w:rsidRPr="00ED72F3">
        <w:rPr>
          <w:vertAlign w:val="superscript"/>
        </w:rPr>
        <w:t>th</w:t>
      </w:r>
      <w:r>
        <w:t xml:space="preserve"> century, 249</w:t>
      </w:r>
      <w:r>
        <w:rPr>
          <w:rFonts w:cstheme="minorHAnsi"/>
        </w:rPr>
        <w:t>±</w:t>
      </w:r>
      <w:r>
        <w:t xml:space="preserve">158 years (McNeely et al., 1991; </w:t>
      </w:r>
      <w:r w:rsidRPr="003038CD">
        <w:t>http://calib.org/marine/</w:t>
      </w:r>
      <w:r>
        <w:t>, n=12, average distance of 280</w:t>
      </w:r>
      <w:r>
        <w:rPr>
          <w:rFonts w:cstheme="minorHAnsi"/>
        </w:rPr>
        <w:t>±</w:t>
      </w:r>
      <w:r>
        <w:t xml:space="preserve">138 km, </w:t>
      </w:r>
      <w:bookmarkStart w:id="168" w:name="_Hlk109986783"/>
      <w:r>
        <w:t>recalculated with Marine20</w:t>
      </w:r>
      <w:bookmarkEnd w:id="168"/>
      <w:r>
        <w:t>), and throughout the Holocene, 250</w:t>
      </w:r>
      <w:r>
        <w:rPr>
          <w:rFonts w:cstheme="minorHAnsi"/>
        </w:rPr>
        <w:t>±</w:t>
      </w:r>
      <w:r>
        <w:t>195 years (Schmuck et al., 2021). The Tree Nob average is also consistent with the geographically nearest 20</w:t>
      </w:r>
      <w:r w:rsidRPr="00203558">
        <w:rPr>
          <w:vertAlign w:val="superscript"/>
        </w:rPr>
        <w:t>th</w:t>
      </w:r>
      <w:r>
        <w:t xml:space="preserve"> century </w:t>
      </w:r>
      <w:r w:rsidRPr="007D2074">
        <w:rPr>
          <w:noProof/>
          <w:lang w:val="en-GB" w:eastAsia="en-GB"/>
        </w:rPr>
        <w:t xml:space="preserve"> </w:t>
      </w:r>
      <w:r>
        <w:t xml:space="preserve"> measurement of 247 </w:t>
      </w:r>
      <w:r>
        <w:rPr>
          <w:rFonts w:cstheme="minorHAnsi"/>
        </w:rPr>
        <w:t>±</w:t>
      </w:r>
      <w:r>
        <w:t xml:space="preserve"> 50 (McNeely et al., 1991) and the geographically nearest archaeological site, a late-Holocene study only 30 km distant with an estimated 273</w:t>
      </w:r>
      <w:r>
        <w:rPr>
          <w:rFonts w:cstheme="minorHAnsi"/>
        </w:rPr>
        <w:t>±</w:t>
      </w:r>
      <w:r>
        <w:t>38-year reservoir (</w:t>
      </w:r>
      <w:proofErr w:type="spellStart"/>
      <w:r>
        <w:t>Edinborough</w:t>
      </w:r>
      <w:proofErr w:type="spellEnd"/>
      <w:r>
        <w:t xml:space="preserve"> et al., 2016). These Tree Nob values fit into a broader </w:t>
      </w:r>
      <w:r w:rsidRPr="00DE56D7">
        <w:rPr>
          <w:vertAlign w:val="superscript"/>
        </w:rPr>
        <w:t>14</w:t>
      </w:r>
      <w:r>
        <w:t>C</w:t>
      </w:r>
      <w:r>
        <w:rPr>
          <w:vertAlign w:val="superscript"/>
        </w:rPr>
        <w:t xml:space="preserve"> </w:t>
      </w:r>
      <w:r>
        <w:t xml:space="preserve">gradient along the NE Pacific Coast (Fig </w:t>
      </w:r>
      <w:r w:rsidR="00354545">
        <w:t>B.</w:t>
      </w:r>
      <w:r>
        <w:t>1a), with young water in the California Current (37-38</w:t>
      </w:r>
      <w:r>
        <w:rPr>
          <w:rFonts w:cstheme="minorHAnsi"/>
        </w:rPr>
        <w:t>°</w:t>
      </w:r>
      <w:r>
        <w:t xml:space="preserve">N, average </w:t>
      </w:r>
      <w:r>
        <w:rPr>
          <w:rFonts w:cstheme="minorHAnsi"/>
        </w:rPr>
        <w:t>Δ</w:t>
      </w:r>
      <w:r>
        <w:t xml:space="preserve">R = 26 years, </w:t>
      </w:r>
      <w:r>
        <w:rPr>
          <w:rFonts w:cstheme="minorHAnsi"/>
        </w:rPr>
        <w:t>σ</w:t>
      </w:r>
      <w:r>
        <w:t xml:space="preserve"> = 103 years, n = 10; Robinson and Thompson, 1981; Ingram and </w:t>
      </w:r>
      <w:proofErr w:type="spellStart"/>
      <w:r>
        <w:lastRenderedPageBreak/>
        <w:t>Southon</w:t>
      </w:r>
      <w:proofErr w:type="spellEnd"/>
      <w:r>
        <w:t xml:space="preserve">, 1996; </w:t>
      </w:r>
      <w:proofErr w:type="spellStart"/>
      <w:r>
        <w:t>Panich</w:t>
      </w:r>
      <w:proofErr w:type="spellEnd"/>
      <w:r>
        <w:t xml:space="preserve"> et al., 2018), older water along Vancouver Island to the north (48-49</w:t>
      </w:r>
      <w:r>
        <w:rPr>
          <w:rFonts w:cstheme="minorHAnsi"/>
        </w:rPr>
        <w:t>°</w:t>
      </w:r>
      <w:r>
        <w:t xml:space="preserve">N, average </w:t>
      </w:r>
      <w:r>
        <w:rPr>
          <w:rFonts w:cstheme="minorHAnsi"/>
        </w:rPr>
        <w:t>Δ</w:t>
      </w:r>
      <w:r>
        <w:t xml:space="preserve">R = 147 years, </w:t>
      </w:r>
      <w:r>
        <w:rPr>
          <w:rFonts w:cstheme="minorHAnsi"/>
        </w:rPr>
        <w:t>σ</w:t>
      </w:r>
      <w:r>
        <w:t xml:space="preserve"> = 73 years, n = 10; McNeely et al., 1991; Robinson and Thompson, 1981), and even older water in the ACC (54-58</w:t>
      </w:r>
      <w:r>
        <w:rPr>
          <w:rFonts w:cstheme="minorHAnsi"/>
        </w:rPr>
        <w:t>°</w:t>
      </w:r>
      <w:r>
        <w:t xml:space="preserve">N, average </w:t>
      </w:r>
      <w:r>
        <w:rPr>
          <w:rFonts w:cstheme="minorHAnsi"/>
        </w:rPr>
        <w:t>Δ</w:t>
      </w:r>
      <w:r>
        <w:t xml:space="preserve">R = 346 years, </w:t>
      </w:r>
      <w:r>
        <w:rPr>
          <w:rFonts w:cstheme="minorHAnsi"/>
        </w:rPr>
        <w:t>σ</w:t>
      </w:r>
      <w:r>
        <w:t xml:space="preserve"> = 83 years, n = 10; McNeely et al., 1991). </w:t>
      </w:r>
    </w:p>
    <w:p w14:paraId="34D96D63" w14:textId="6D66A7C9" w:rsidR="00522812" w:rsidRDefault="00522812" w:rsidP="00201F31">
      <w:pPr>
        <w:spacing w:line="360" w:lineRule="auto"/>
      </w:pPr>
      <w:r>
        <w:t xml:space="preserve">Although the Tree Nob sample site is outside the area recommended for use with the Marine20 curve given the potential impacts of sea ice (Heaton et al., 2020), the </w:t>
      </w:r>
      <w:r>
        <w:rPr>
          <w:vertAlign w:val="superscript"/>
        </w:rPr>
        <w:t>14</w:t>
      </w:r>
      <w:r>
        <w:t xml:space="preserve">C values observed in the geoduck increments fit remarkably well with predicted values. Indeed, </w:t>
      </w:r>
      <w:r>
        <w:rPr>
          <w:rFonts w:cstheme="minorHAnsi"/>
        </w:rPr>
        <w:t>Δ</w:t>
      </w:r>
      <w:r>
        <w:t xml:space="preserve">R showed a notable lack of variability over time, straying relatively little outside sample error estimates. The only exception is the excursion during the early 1800s for which age calculations based only on </w:t>
      </w:r>
      <w:r>
        <w:rPr>
          <w:vertAlign w:val="superscript"/>
        </w:rPr>
        <w:t>14</w:t>
      </w:r>
      <w:r>
        <w:t xml:space="preserve">C decay could lead to dating errors of 50 years or more (Table 1; Fig </w:t>
      </w:r>
      <w:r w:rsidR="00354545">
        <w:t>B.</w:t>
      </w:r>
      <w:r>
        <w:t xml:space="preserve">2a; Fig </w:t>
      </w:r>
      <w:r w:rsidR="00354545">
        <w:t>B.</w:t>
      </w:r>
      <w:r>
        <w:t xml:space="preserve">3a). Data from elsewhere in the </w:t>
      </w:r>
      <w:proofErr w:type="spellStart"/>
      <w:r>
        <w:t>GoA</w:t>
      </w:r>
      <w:proofErr w:type="spellEnd"/>
      <w:r>
        <w:t xml:space="preserve"> region also suggests little variability in</w:t>
      </w:r>
      <w:r w:rsidRPr="005E09FC">
        <w:rPr>
          <w:rFonts w:cstheme="minorHAnsi"/>
        </w:rPr>
        <w:t xml:space="preserve"> </w:t>
      </w:r>
      <w:r>
        <w:rPr>
          <w:rFonts w:cstheme="minorHAnsi"/>
        </w:rPr>
        <w:t>Δ</w:t>
      </w:r>
      <w:r>
        <w:t>R over the Holocene, though accuracy in these studies may be impacted by relatively small sample sizes and collections over relatively large spatial domains (</w:t>
      </w:r>
      <w:proofErr w:type="spellStart"/>
      <w:r>
        <w:t>Southon</w:t>
      </w:r>
      <w:proofErr w:type="spellEnd"/>
      <w:r>
        <w:t xml:space="preserve"> et al., 1990; Hutchinson, 2020; Schmuck et al., 2021). Estimates of </w:t>
      </w:r>
      <w:r>
        <w:rPr>
          <w:vertAlign w:val="superscript"/>
        </w:rPr>
        <w:t>14</w:t>
      </w:r>
      <w:r>
        <w:t>C</w:t>
      </w:r>
      <w:r w:rsidDel="003760B2">
        <w:t xml:space="preserve"> </w:t>
      </w:r>
      <w:r>
        <w:t>variability at Tree Nob of 2.9</w:t>
      </w:r>
      <w:r>
        <w:rPr>
          <w:rFonts w:cstheme="minorHAnsi"/>
        </w:rPr>
        <w:t>‰ in Δ</w:t>
      </w:r>
      <w:r w:rsidRPr="004D5D90">
        <w:rPr>
          <w:rFonts w:cstheme="minorHAnsi"/>
          <w:vertAlign w:val="superscript"/>
        </w:rPr>
        <w:t>14</w:t>
      </w:r>
      <w:r>
        <w:rPr>
          <w:rFonts w:cstheme="minorHAnsi"/>
        </w:rPr>
        <w:t>C and 22 years ΔR (1σ)</w:t>
      </w:r>
      <w:r>
        <w:t xml:space="preserve"> are also similar in magnitude to the </w:t>
      </w:r>
      <w:r>
        <w:rPr>
          <w:rFonts w:cstheme="minorHAnsi"/>
        </w:rPr>
        <w:t>1σ</w:t>
      </w:r>
      <w:r>
        <w:t xml:space="preserve"> decadal variability measured in tropical Pacific corals of 2-3</w:t>
      </w:r>
      <w:r>
        <w:rPr>
          <w:rFonts w:cstheme="minorHAnsi"/>
        </w:rPr>
        <w:t>‰</w:t>
      </w:r>
      <w:r>
        <w:t xml:space="preserve"> (</w:t>
      </w:r>
      <w:proofErr w:type="spellStart"/>
      <w:r>
        <w:t>eg.</w:t>
      </w:r>
      <w:proofErr w:type="spellEnd"/>
      <w:r>
        <w:t xml:space="preserve"> </w:t>
      </w:r>
      <w:proofErr w:type="spellStart"/>
      <w:r>
        <w:t>Druffel</w:t>
      </w:r>
      <w:proofErr w:type="spellEnd"/>
      <w:r>
        <w:t xml:space="preserve">, 2001; </w:t>
      </w:r>
      <w:proofErr w:type="spellStart"/>
      <w:r w:rsidRPr="00946A8B">
        <w:t>Grottoli</w:t>
      </w:r>
      <w:proofErr w:type="spellEnd"/>
      <w:r>
        <w:t xml:space="preserve"> et al., 2003). This variability is much less than that of similar bivalve radiocarbon records from </w:t>
      </w:r>
      <w:r w:rsidRPr="003D4C1D">
        <w:rPr>
          <w:i/>
          <w:iCs/>
        </w:rPr>
        <w:t xml:space="preserve">Arctica </w:t>
      </w:r>
      <w:proofErr w:type="spellStart"/>
      <w:r w:rsidRPr="003D4C1D">
        <w:rPr>
          <w:i/>
          <w:iCs/>
        </w:rPr>
        <w:t>islandica</w:t>
      </w:r>
      <w:proofErr w:type="spellEnd"/>
      <w:r>
        <w:t xml:space="preserve"> shells in the North Atlantic where </w:t>
      </w:r>
      <w:r>
        <w:rPr>
          <w:rFonts w:cstheme="minorHAnsi"/>
        </w:rPr>
        <w:t>1</w:t>
      </w:r>
      <w:bookmarkStart w:id="169" w:name="_Hlk110420863"/>
      <w:r>
        <w:rPr>
          <w:rFonts w:cstheme="minorHAnsi"/>
        </w:rPr>
        <w:t>σ</w:t>
      </w:r>
      <w:bookmarkEnd w:id="169"/>
      <w:r>
        <w:t xml:space="preserve"> variability of </w:t>
      </w:r>
      <w:r>
        <w:rPr>
          <w:rFonts w:cstheme="minorHAnsi"/>
        </w:rPr>
        <w:t>ΔR</w:t>
      </w:r>
      <w:r>
        <w:t xml:space="preserve"> is on the order of</w:t>
      </w:r>
      <w:r>
        <w:rPr>
          <w:rFonts w:cstheme="minorHAnsi"/>
        </w:rPr>
        <w:t xml:space="preserve"> 40-60 years</w:t>
      </w:r>
      <w:bookmarkStart w:id="170" w:name="_Hlk110243534"/>
      <w:bookmarkStart w:id="171" w:name="_Hlk110243518"/>
      <w:r>
        <w:rPr>
          <w:rFonts w:cstheme="minorHAnsi"/>
        </w:rPr>
        <w:t xml:space="preserve"> </w:t>
      </w:r>
      <w:bookmarkEnd w:id="170"/>
      <w:r>
        <w:t>(</w:t>
      </w:r>
      <w:bookmarkEnd w:id="171"/>
      <w:proofErr w:type="spellStart"/>
      <w:r>
        <w:t>eg.</w:t>
      </w:r>
      <w:proofErr w:type="spellEnd"/>
      <w:r>
        <w:t xml:space="preserve"> Butler et al., 2009; Wanamaker et al., 2012; Lower-Spies et al., 2021). Thus, </w:t>
      </w:r>
      <w:r>
        <w:rPr>
          <w:rFonts w:cstheme="minorHAnsi"/>
        </w:rPr>
        <w:t>Δ</w:t>
      </w:r>
      <w:r>
        <w:t xml:space="preserve">R at Tree Nob appears to be relatively stable, especially compared to published </w:t>
      </w:r>
      <w:proofErr w:type="spellStart"/>
      <w:r>
        <w:t>sclerochronological</w:t>
      </w:r>
      <w:proofErr w:type="spellEnd"/>
      <w:r>
        <w:t xml:space="preserve"> records from the North Atlantic, </w:t>
      </w:r>
      <w:bookmarkStart w:id="172" w:name="_Hlk110243685"/>
      <w:r>
        <w:t>where water mass variability is likely much greater</w:t>
      </w:r>
      <w:bookmarkEnd w:id="172"/>
      <w:r>
        <w:t>, but with the potential for significant, if infrequent, excursions as occurred in the early 1800s.</w:t>
      </w:r>
    </w:p>
    <w:p w14:paraId="14462C69" w14:textId="163FC594" w:rsidR="00522812" w:rsidRDefault="00522812" w:rsidP="00201F31">
      <w:pPr>
        <w:spacing w:line="360" w:lineRule="auto"/>
        <w:rPr>
          <w:rFonts w:cstheme="minorHAnsi"/>
        </w:rPr>
      </w:pPr>
      <w:r>
        <w:t xml:space="preserve">The coupled nature of the new </w:t>
      </w:r>
      <w:r w:rsidRPr="00874013">
        <w:rPr>
          <w:rFonts w:ascii="Symbol" w:hAnsi="Symbol"/>
        </w:rPr>
        <w:t></w:t>
      </w:r>
      <w:r>
        <w:t xml:space="preserve">R data and existing Tree Nob geoduck growth-increment width based seasonal (Apr-Nov) SST reconstruction (Edge et al., 2021) provides a unique opportunity to evaluate the connections between marine radiocarbon and climatic variability in this region. In coastal areas currents, vertical mixing, and the volume and source of freshwater runoff may cause temporal variability in </w:t>
      </w:r>
      <w:r>
        <w:rPr>
          <w:vertAlign w:val="superscript"/>
        </w:rPr>
        <w:t>14</w:t>
      </w:r>
      <w:r>
        <w:t xml:space="preserve">C (Allen et al., 1995; Hickey and Banas, 2008; Schmuck et al., 2021). Although instrumental records of these more proximal drivers of </w:t>
      </w:r>
      <w:r>
        <w:rPr>
          <w:vertAlign w:val="superscript"/>
        </w:rPr>
        <w:t>14</w:t>
      </w:r>
      <w:r>
        <w:t xml:space="preserve">C are not available prior to about 1950, SST is an environmental indicator likely influenced by some combination of </w:t>
      </w:r>
      <w:r>
        <w:lastRenderedPageBreak/>
        <w:t>these processes (</w:t>
      </w:r>
      <w:proofErr w:type="spellStart"/>
      <w:r>
        <w:t>Hristova</w:t>
      </w:r>
      <w:proofErr w:type="spellEnd"/>
      <w:r>
        <w:t xml:space="preserve"> et al., 2019; </w:t>
      </w:r>
      <w:proofErr w:type="spellStart"/>
      <w:r w:rsidRPr="001C0DE0">
        <w:t>Lagerloef</w:t>
      </w:r>
      <w:proofErr w:type="spellEnd"/>
      <w:r>
        <w:t xml:space="preserve">, 1995). The subtle variability in </w:t>
      </w:r>
      <w:r>
        <w:rPr>
          <w:vertAlign w:val="superscript"/>
        </w:rPr>
        <w:t>14</w:t>
      </w:r>
      <w:r>
        <w:t xml:space="preserve">C over time, uncertainties in the </w:t>
      </w:r>
      <w:r>
        <w:rPr>
          <w:vertAlign w:val="superscript"/>
        </w:rPr>
        <w:t>14</w:t>
      </w:r>
      <w:r>
        <w:t xml:space="preserve">C measurements and SST estimates, and decadal averaging of all data may, in part, mask the relationship between </w:t>
      </w:r>
      <w:r>
        <w:rPr>
          <w:vertAlign w:val="superscript"/>
        </w:rPr>
        <w:t>14</w:t>
      </w:r>
      <w:r>
        <w:t xml:space="preserve">C and SST. </w:t>
      </w:r>
      <w:bookmarkStart w:id="173" w:name="_Hlk110414337"/>
      <w:bookmarkStart w:id="174" w:name="_Hlk110243837"/>
      <w:bookmarkStart w:id="175" w:name="_Hlk110244180"/>
      <w:r>
        <w:t xml:space="preserve">Yet there was still a significant linear relationship between </w:t>
      </w:r>
      <w:r>
        <w:rPr>
          <w:rFonts w:cstheme="minorHAnsi"/>
        </w:rPr>
        <w:t>ΔR and SST</w:t>
      </w:r>
      <w:r>
        <w:t xml:space="preserve"> when calculated without the highly anomalous 1802-1812 sample (Fig </w:t>
      </w:r>
      <w:r w:rsidR="00354545">
        <w:t>B.</w:t>
      </w:r>
      <w:r>
        <w:t>2b</w:t>
      </w:r>
      <w:bookmarkEnd w:id="173"/>
      <w:r>
        <w:t>).</w:t>
      </w:r>
      <w:bookmarkEnd w:id="174"/>
      <w:r>
        <w:t xml:space="preserve"> This relationship suggests old water is relatively warm, counter to expectations, and may represent radiocarbon-old freshwater contributions from radiocarbon-depleted glacial melt or carbonate weathering, though no substantial connections were found to river flows in the higher resolution bomb-pulse data. </w:t>
      </w:r>
      <w:bookmarkEnd w:id="175"/>
      <w:r>
        <w:t>In contrast, the 1802-1812 datum is consistent with the expectation that colder water, often of</w:t>
      </w:r>
      <w:r w:rsidRPr="00060FBD">
        <w:t xml:space="preserve"> </w:t>
      </w:r>
      <w:r>
        <w:t xml:space="preserve">relatively deep or more northerly origin, is depleted in </w:t>
      </w:r>
      <w:r>
        <w:rPr>
          <w:vertAlign w:val="superscript"/>
        </w:rPr>
        <w:t>14</w:t>
      </w:r>
      <w:r>
        <w:t xml:space="preserve">C. Indeed, anomalously old </w:t>
      </w:r>
      <w:r>
        <w:rPr>
          <w:rFonts w:cstheme="minorHAnsi"/>
        </w:rPr>
        <w:t>Δ</w:t>
      </w:r>
      <w:r>
        <w:t xml:space="preserve">R and slow </w:t>
      </w:r>
      <w:r>
        <w:rPr>
          <w:rFonts w:cstheme="minorHAnsi"/>
        </w:rPr>
        <w:t xml:space="preserve">geoduck growth in the early 1800s co-occurred with the most extreme cold climate event of the pre-bomb data. </w:t>
      </w:r>
    </w:p>
    <w:p w14:paraId="63226985" w14:textId="77777777" w:rsidR="00522812" w:rsidRPr="005E264A" w:rsidRDefault="00522812" w:rsidP="00201F31">
      <w:pPr>
        <w:spacing w:line="360" w:lineRule="auto"/>
        <w:rPr>
          <w:rFonts w:cstheme="minorHAnsi"/>
        </w:rPr>
      </w:pPr>
      <w:r>
        <w:rPr>
          <w:rFonts w:cstheme="minorHAnsi"/>
        </w:rPr>
        <w:t xml:space="preserve">The 1802-1812 </w:t>
      </w:r>
      <w:r>
        <w:rPr>
          <w:vertAlign w:val="superscript"/>
        </w:rPr>
        <w:t>14</w:t>
      </w:r>
      <w:r>
        <w:t>C</w:t>
      </w:r>
      <w:r>
        <w:rPr>
          <w:rFonts w:cstheme="minorHAnsi"/>
        </w:rPr>
        <w:t xml:space="preserve"> anomaly is coincident with</w:t>
      </w:r>
      <w:r>
        <w:t xml:space="preserve"> the largest Northern Hemisphere volcanic eruption of the Tree Nob </w:t>
      </w:r>
      <w:r>
        <w:rPr>
          <w:vertAlign w:val="superscript"/>
        </w:rPr>
        <w:t>14</w:t>
      </w:r>
      <w:r>
        <w:t>C period of record, the “Unknown” eruption of 1808, which led to significant cooling of the Northern Hemisphere accompanied by other climatic anomalies (Moberg et al., 2005; Gao et al., 2008; Cole-Dai et al., 2009).</w:t>
      </w:r>
      <w:r>
        <w:rPr>
          <w:rFonts w:cstheme="minorHAnsi"/>
        </w:rPr>
        <w:t xml:space="preserve"> </w:t>
      </w:r>
      <w:r>
        <w:t>Climate simulations of the North Pacific response to large tropical volcanic eruptions over the last 600 years show greatly enhanced upwelling-favorable winds at Tree Nob in the years following eruptions (</w:t>
      </w:r>
      <w:r w:rsidRPr="00387FAB">
        <w:t>Wang et al., 2012</w:t>
      </w:r>
      <w:r>
        <w:t xml:space="preserve">; </w:t>
      </w:r>
      <w:proofErr w:type="spellStart"/>
      <w:r w:rsidRPr="000F686D">
        <w:t>Zanchettin</w:t>
      </w:r>
      <w:proofErr w:type="spellEnd"/>
      <w:r w:rsidRPr="000F686D">
        <w:t xml:space="preserve"> et al., 2012</w:t>
      </w:r>
      <w:r>
        <w:t xml:space="preserve">). </w:t>
      </w:r>
      <w:r>
        <w:rPr>
          <w:rFonts w:cstheme="minorHAnsi"/>
        </w:rPr>
        <w:t>The</w:t>
      </w:r>
      <w:r>
        <w:t xml:space="preserve"> Tree Nob region is strongly dominated by downwelling with an average annual upwelling index of -32 m</w:t>
      </w:r>
      <w:r w:rsidRPr="002F5E24">
        <w:rPr>
          <w:vertAlign w:val="superscript"/>
        </w:rPr>
        <w:t>3</w:t>
      </w:r>
      <w:r>
        <w:t>/s per 100m of coastline (max = -12 m</w:t>
      </w:r>
      <w:r w:rsidRPr="0086147D">
        <w:rPr>
          <w:vertAlign w:val="superscript"/>
        </w:rPr>
        <w:t>3</w:t>
      </w:r>
      <w:r>
        <w:t>/s/100m, min = -69 m</w:t>
      </w:r>
      <w:r w:rsidRPr="0086147D">
        <w:rPr>
          <w:vertAlign w:val="superscript"/>
        </w:rPr>
        <w:t>3</w:t>
      </w:r>
      <w:r>
        <w:t xml:space="preserve">/s/100m, 1947-2020; NOAA PFEL). </w:t>
      </w:r>
      <w:r>
        <w:rPr>
          <w:rFonts w:cstheme="minorHAnsi"/>
        </w:rPr>
        <w:t xml:space="preserve">Yet the 1802-1812 interval may have been associated with an anomalously strong period of upwelling, bringing cold, </w:t>
      </w:r>
      <w:r>
        <w:rPr>
          <w:vertAlign w:val="superscript"/>
        </w:rPr>
        <w:t>14</w:t>
      </w:r>
      <w:r>
        <w:t>C</w:t>
      </w:r>
      <w:r>
        <w:rPr>
          <w:rFonts w:cstheme="minorHAnsi"/>
        </w:rPr>
        <w:t xml:space="preserve">-depleted water to the surface (Wang et al., 2012; </w:t>
      </w:r>
      <w:proofErr w:type="spellStart"/>
      <w:r w:rsidRPr="000F686D">
        <w:rPr>
          <w:rFonts w:cstheme="minorHAnsi"/>
        </w:rPr>
        <w:t>Zanchettin</w:t>
      </w:r>
      <w:proofErr w:type="spellEnd"/>
      <w:r w:rsidRPr="000F686D">
        <w:rPr>
          <w:rFonts w:cstheme="minorHAnsi"/>
        </w:rPr>
        <w:t xml:space="preserve"> et al., 2012</w:t>
      </w:r>
      <w:r>
        <w:rPr>
          <w:rFonts w:cstheme="minorHAnsi"/>
        </w:rPr>
        <w:t>). In addition</w:t>
      </w:r>
      <w:r>
        <w:t xml:space="preserve">, wind reversals in the Tree Nob region evident in model simulations of the Unknown eruption may have reduced the advection of warmer, </w:t>
      </w:r>
      <w:r>
        <w:rPr>
          <w:vertAlign w:val="superscript"/>
        </w:rPr>
        <w:t>14</w:t>
      </w:r>
      <w:r>
        <w:t xml:space="preserve">C-enriched water into the region, further enhancing “old and cold” conditions. </w:t>
      </w:r>
      <w:bookmarkStart w:id="176" w:name="_Hlk110413670"/>
      <w:r>
        <w:t xml:space="preserve">However, extreme </w:t>
      </w:r>
      <w:r>
        <w:rPr>
          <w:vertAlign w:val="superscript"/>
        </w:rPr>
        <w:t>14</w:t>
      </w:r>
      <w:r>
        <w:t xml:space="preserve">C anomalies are not evident with other major volcanic events such as Tambora or Krakatoa, possibly due to the seasonality, location, or nature of the eruptions. Thus, despite the coincidence, the relationship between extreme </w:t>
      </w:r>
      <w:r>
        <w:rPr>
          <w:vertAlign w:val="superscript"/>
        </w:rPr>
        <w:t>14</w:t>
      </w:r>
      <w:r>
        <w:t>C and the Unknown eruption of 1808 may be spurious.</w:t>
      </w:r>
      <w:bookmarkEnd w:id="176"/>
      <w:r>
        <w:t xml:space="preserve"> </w:t>
      </w:r>
      <w:r w:rsidRPr="008147D6">
        <w:t>Ultimately</w:t>
      </w:r>
      <w:r w:rsidRPr="009D4A64">
        <w:t>,</w:t>
      </w:r>
      <w:r w:rsidRPr="001F5389">
        <w:t xml:space="preserve"> a mechanism </w:t>
      </w:r>
      <w:r>
        <w:t xml:space="preserve">for this “old and cold” event of the early 1800s </w:t>
      </w:r>
      <w:r w:rsidRPr="001F5389">
        <w:t>cannot be identified fr</w:t>
      </w:r>
      <w:r w:rsidRPr="009D4643">
        <w:t>om th</w:t>
      </w:r>
      <w:r>
        <w:t>e radiocarbon history</w:t>
      </w:r>
      <w:r w:rsidRPr="009D4643">
        <w:t>, though</w:t>
      </w:r>
      <w:r>
        <w:t xml:space="preserve"> it</w:t>
      </w:r>
      <w:r w:rsidRPr="009D4643">
        <w:t xml:space="preserve"> do</w:t>
      </w:r>
      <w:r>
        <w:t>es</w:t>
      </w:r>
      <w:r w:rsidRPr="009D4643">
        <w:t xml:space="preserve"> underscore that </w:t>
      </w:r>
      <w:r>
        <w:lastRenderedPageBreak/>
        <w:t xml:space="preserve">infrequent yet </w:t>
      </w:r>
      <w:r w:rsidRPr="009D4643">
        <w:t xml:space="preserve">significant excursions in </w:t>
      </w:r>
      <w:r>
        <w:rPr>
          <w:vertAlign w:val="superscript"/>
        </w:rPr>
        <w:t>14</w:t>
      </w:r>
      <w:r>
        <w:t>C</w:t>
      </w:r>
      <w:r w:rsidRPr="009D4643">
        <w:t xml:space="preserve"> can occur and appear to be coincident wit</w:t>
      </w:r>
      <w:r w:rsidRPr="008147D6">
        <w:t>h climate extremes.</w:t>
      </w:r>
    </w:p>
    <w:p w14:paraId="3A37080E" w14:textId="278B8679" w:rsidR="00522812" w:rsidRDefault="00522812" w:rsidP="00201F31">
      <w:pPr>
        <w:spacing w:line="360" w:lineRule="auto"/>
      </w:pPr>
      <w:bookmarkStart w:id="177" w:name="_Hlk110414998"/>
      <w:r>
        <w:t xml:space="preserve">The bomb-pulse </w:t>
      </w:r>
      <w:r>
        <w:rPr>
          <w:vertAlign w:val="superscript"/>
        </w:rPr>
        <w:t>14</w:t>
      </w:r>
      <w:r>
        <w:t xml:space="preserve">C data provides a complementary perspective on the relationship between </w:t>
      </w:r>
      <w:r>
        <w:rPr>
          <w:vertAlign w:val="superscript"/>
        </w:rPr>
        <w:t>14</w:t>
      </w:r>
      <w:r>
        <w:t xml:space="preserve">C and climate at somewhat finer temporal scales within an era spanned by the instrumental record. </w:t>
      </w:r>
      <w:bookmarkStart w:id="178" w:name="_Hlk110257659"/>
      <w:bookmarkStart w:id="179" w:name="_Hlk110415195"/>
      <w:r>
        <w:t xml:space="preserve">Positive correlations between SST and </w:t>
      </w:r>
      <w:r>
        <w:rPr>
          <w:vertAlign w:val="superscript"/>
        </w:rPr>
        <w:t>14</w:t>
      </w:r>
      <w:r>
        <w:t xml:space="preserve">C run counter to the relationship between SST and </w:t>
      </w:r>
      <w:r>
        <w:rPr>
          <w:vertAlign w:val="superscript"/>
        </w:rPr>
        <w:t>14</w:t>
      </w:r>
      <w:r>
        <w:t xml:space="preserve">C </w:t>
      </w:r>
      <w:bookmarkStart w:id="180" w:name="_Hlk110257609"/>
      <w:r>
        <w:t>over the pre-bomb record and are consistent with the “old and cold” hypothesis</w:t>
      </w:r>
      <w:bookmarkEnd w:id="180"/>
      <w:r>
        <w:t>.</w:t>
      </w:r>
      <w:bookmarkEnd w:id="178"/>
      <w:r>
        <w:t xml:space="preserve"> </w:t>
      </w:r>
      <w:bookmarkEnd w:id="177"/>
      <w:r>
        <w:t xml:space="preserve">Bomb-pulse </w:t>
      </w:r>
      <w:r>
        <w:rPr>
          <w:vertAlign w:val="superscript"/>
        </w:rPr>
        <w:t>14</w:t>
      </w:r>
      <w:r>
        <w:t>C data are not significantly correlated with annual mean SST, but instead correlate during the summer months, which is when shells are most actively growing and incorporating carbonate (</w:t>
      </w:r>
      <w:proofErr w:type="spellStart"/>
      <w:r>
        <w:t>Shaul</w:t>
      </w:r>
      <w:proofErr w:type="spellEnd"/>
      <w:r>
        <w:t xml:space="preserve"> and Goodwin, 1982; Edge et al., 2021). </w:t>
      </w:r>
      <w:bookmarkEnd w:id="179"/>
      <w:r>
        <w:t xml:space="preserve">Beyond temperature, positive </w:t>
      </w:r>
      <w:r>
        <w:rPr>
          <w:rFonts w:cstheme="minorHAnsi"/>
        </w:rPr>
        <w:t>Δ</w:t>
      </w:r>
      <w:r>
        <w:t xml:space="preserve">R correlation with sea level suggests that the advection of water masses into the region also influences </w:t>
      </w:r>
      <w:r>
        <w:rPr>
          <w:vertAlign w:val="superscript"/>
        </w:rPr>
        <w:t>14</w:t>
      </w:r>
      <w:r>
        <w:t xml:space="preserve">C. High sea level anomalies indicate geostrophic flow from the south from where water is likely </w:t>
      </w:r>
      <w:r>
        <w:rPr>
          <w:vertAlign w:val="superscript"/>
        </w:rPr>
        <w:t>14</w:t>
      </w:r>
      <w:r>
        <w:t xml:space="preserve">C-enriched (Fig </w:t>
      </w:r>
      <w:r w:rsidR="00354545">
        <w:t>B.</w:t>
      </w:r>
      <w:r>
        <w:t xml:space="preserve">1a). </w:t>
      </w:r>
      <w:r w:rsidRPr="009D4A64">
        <w:t>These s</w:t>
      </w:r>
      <w:r w:rsidRPr="001F5389">
        <w:t>ignificant correlations occur in the winter, which is when this transport is likely to be strongest (</w:t>
      </w:r>
      <w:r w:rsidRPr="00F77290">
        <w:t>Crawford et al., 1988</w:t>
      </w:r>
      <w:r w:rsidRPr="009D4643">
        <w:t>)</w:t>
      </w:r>
      <w:r w:rsidRPr="009D4A64">
        <w:t xml:space="preserve">, moving water masses into the region that may persist into the growing season. The correlation between upwelling index and </w:t>
      </w:r>
      <w:r>
        <w:rPr>
          <w:vertAlign w:val="superscript"/>
        </w:rPr>
        <w:t>14</w:t>
      </w:r>
      <w:r>
        <w:t>C</w:t>
      </w:r>
      <w:r w:rsidRPr="009D4A64">
        <w:t xml:space="preserve"> is also significant in the winter and could reflect the importance of vertical water movements.</w:t>
      </w:r>
      <w:r w:rsidRPr="00203558">
        <w:rPr>
          <w:b/>
          <w:bCs/>
        </w:rPr>
        <w:t xml:space="preserve"> </w:t>
      </w:r>
      <w:r w:rsidRPr="00181D1E">
        <w:t>This region is almost exclusively dominated by downwelling, which is at its most intense during the winter</w:t>
      </w:r>
      <w:r>
        <w:t xml:space="preserve"> months with peak mean values from November through February. The negative correlation between February upwelling and geoduck </w:t>
      </w:r>
      <w:r>
        <w:rPr>
          <w:rFonts w:cstheme="minorHAnsi"/>
        </w:rPr>
        <w:t>Δ</w:t>
      </w:r>
      <w:r>
        <w:t xml:space="preserve">R is consistent with the tendency of warmer, shallower water to be </w:t>
      </w:r>
      <w:r>
        <w:rPr>
          <w:vertAlign w:val="superscript"/>
        </w:rPr>
        <w:t>14</w:t>
      </w:r>
      <w:r>
        <w:t xml:space="preserve">C-enriched relative to upwelled water. The cause of the June positive correlation between upwelling and </w:t>
      </w:r>
      <w:r>
        <w:rPr>
          <w:rFonts w:cstheme="minorHAnsi"/>
        </w:rPr>
        <w:t>Δ</w:t>
      </w:r>
      <w:r>
        <w:t xml:space="preserve">R is less clear and may be spurious. One possibility is that </w:t>
      </w:r>
      <w:r w:rsidRPr="00C46EAB">
        <w:t>upwelling may encourage stratification during the annual freshet, which typically peaks in June, while do</w:t>
      </w:r>
      <w:r>
        <w:t>w</w:t>
      </w:r>
      <w:r w:rsidRPr="00C46EAB">
        <w:t>n</w:t>
      </w:r>
      <w:r>
        <w:t>w</w:t>
      </w:r>
      <w:r w:rsidRPr="00C46EAB">
        <w:t>elling</w:t>
      </w:r>
      <w:r>
        <w:t xml:space="preserve">, especially during the annual freshet, </w:t>
      </w:r>
      <w:r w:rsidRPr="00186BFE">
        <w:t>forces lighter water under denser</w:t>
      </w:r>
      <w:r>
        <w:t xml:space="preserve"> water to</w:t>
      </w:r>
      <w:r w:rsidRPr="00186BFE">
        <w:t xml:space="preserve"> </w:t>
      </w:r>
      <w:r>
        <w:t xml:space="preserve">thereby </w:t>
      </w:r>
      <w:r w:rsidRPr="00186BFE">
        <w:t>enhance vertical mixing</w:t>
      </w:r>
      <w:r w:rsidRPr="00C46EAB">
        <w:t xml:space="preserve"> (Austin</w:t>
      </w:r>
      <w:r>
        <w:t xml:space="preserve"> and</w:t>
      </w:r>
      <w:r w:rsidRPr="00C46EAB">
        <w:t xml:space="preserve"> Lentz, 2002).</w:t>
      </w:r>
      <w:r>
        <w:t xml:space="preserve"> Finally, positive correlations with Skeen River discharge in July and August,</w:t>
      </w:r>
      <w:r w:rsidRPr="00C11BEA">
        <w:t xml:space="preserve"> </w:t>
      </w:r>
      <w:r>
        <w:t xml:space="preserve">the warmest and driest months of the year, may reflect inputs of </w:t>
      </w:r>
      <w:r>
        <w:rPr>
          <w:vertAlign w:val="superscript"/>
        </w:rPr>
        <w:t>14</w:t>
      </w:r>
      <w:r>
        <w:t xml:space="preserve">C-depleted glacial melt. This relationship is not likely an artifact of freshwater stratification, as summer Skeena River flow is inversely correlated to local SST (r=-0.47, p=0.0078, 1940:2017 JJA Langara SST). </w:t>
      </w:r>
    </w:p>
    <w:p w14:paraId="6C3CDAC6" w14:textId="2EB2A347" w:rsidR="00522812" w:rsidRDefault="00522812" w:rsidP="00201F31">
      <w:pPr>
        <w:spacing w:line="360" w:lineRule="auto"/>
      </w:pPr>
      <w:r>
        <w:t xml:space="preserve">Correlations between basin-scale indicators and </w:t>
      </w:r>
      <w:r>
        <w:rPr>
          <w:vertAlign w:val="superscript"/>
        </w:rPr>
        <w:t>14</w:t>
      </w:r>
      <w:r>
        <w:t>C</w:t>
      </w:r>
      <w:r w:rsidDel="009E492D">
        <w:t xml:space="preserve"> </w:t>
      </w:r>
      <w:r>
        <w:t xml:space="preserve">are consistent with those between more local indicators and </w:t>
      </w:r>
      <w:r>
        <w:rPr>
          <w:vertAlign w:val="superscript"/>
        </w:rPr>
        <w:t>14</w:t>
      </w:r>
      <w:r>
        <w:t>C. For example, p</w:t>
      </w:r>
      <w:r w:rsidRPr="00802C34">
        <w:t xml:space="preserve">ositive </w:t>
      </w:r>
      <w:r>
        <w:t>Niño</w:t>
      </w:r>
      <w:r w:rsidRPr="00802C34">
        <w:t xml:space="preserve">3.4 </w:t>
      </w:r>
      <w:r>
        <w:t xml:space="preserve">values indicate </w:t>
      </w:r>
      <w:r w:rsidRPr="00802C34">
        <w:t>El Niño</w:t>
      </w:r>
      <w:r>
        <w:t xml:space="preserve"> events, which are</w:t>
      </w:r>
      <w:r w:rsidRPr="00802C34">
        <w:t xml:space="preserve"> </w:t>
      </w:r>
      <w:r w:rsidRPr="00802C34">
        <w:lastRenderedPageBreak/>
        <w:t>associated with warmer water in the region (r=0.62,</w:t>
      </w:r>
      <w:r>
        <w:t xml:space="preserve"> p&lt;0.00001,</w:t>
      </w:r>
      <w:r w:rsidRPr="00802C34">
        <w:t xml:space="preserve"> 1940-2017 Langara annual SST)</w:t>
      </w:r>
      <w:r>
        <w:t xml:space="preserve">, and are thus consistent with positive correlations between </w:t>
      </w:r>
      <w:r>
        <w:rPr>
          <w:vertAlign w:val="superscript"/>
        </w:rPr>
        <w:t>14</w:t>
      </w:r>
      <w:r>
        <w:t>C</w:t>
      </w:r>
      <w:r w:rsidDel="009E492D">
        <w:t xml:space="preserve"> </w:t>
      </w:r>
      <w:r>
        <w:t xml:space="preserve">and SST (Fig </w:t>
      </w:r>
      <w:r w:rsidR="00354545">
        <w:t>B.</w:t>
      </w:r>
      <w:r>
        <w:t>4). Correlations with Niño</w:t>
      </w:r>
      <w:r w:rsidRPr="00802C34">
        <w:t>3.4</w:t>
      </w:r>
      <w:r>
        <w:t xml:space="preserve"> persist through the growing season and beyond. However, lagged correlations into the fall are likely due to lags in climate signals from the tropical Pacific, where the index is calculated, from reaching the mid-latitudes of the NE Pacific. Furthermore, modelling work demonstrates a strengthening of the ACC during El Ni</w:t>
      </w:r>
      <w:r>
        <w:rPr>
          <w:rFonts w:cstheme="minorHAnsi"/>
        </w:rPr>
        <w:t>ñ</w:t>
      </w:r>
      <w:r>
        <w:t>o events (</w:t>
      </w:r>
      <w:proofErr w:type="spellStart"/>
      <w:r>
        <w:t>Melsom</w:t>
      </w:r>
      <w:proofErr w:type="spellEnd"/>
      <w:r>
        <w:t xml:space="preserve"> et al., 1999), which would increase the advection of more southerly, </w:t>
      </w:r>
      <w:r>
        <w:rPr>
          <w:vertAlign w:val="superscript"/>
        </w:rPr>
        <w:t>14</w:t>
      </w:r>
      <w:r>
        <w:t xml:space="preserve">C-enriched water into the study region. A metanalysis of Holocene-timescale </w:t>
      </w:r>
      <w:r>
        <w:rPr>
          <w:vertAlign w:val="superscript"/>
        </w:rPr>
        <w:t>14</w:t>
      </w:r>
      <w:r>
        <w:t>C</w:t>
      </w:r>
      <w:r w:rsidDel="009E492D">
        <w:t xml:space="preserve"> </w:t>
      </w:r>
      <w:r>
        <w:t xml:space="preserve">variability in the northeast Pacific suggests ENSO may be the most predictive climate variable for coastal </w:t>
      </w:r>
      <w:r>
        <w:rPr>
          <w:vertAlign w:val="superscript"/>
        </w:rPr>
        <w:t>14</w:t>
      </w:r>
      <w:r>
        <w:t xml:space="preserve">C, which is reflected by the strong correlations observed here (Hutchinson, 2020). In contrast, </w:t>
      </w:r>
      <w:r>
        <w:rPr>
          <w:vertAlign w:val="superscript"/>
        </w:rPr>
        <w:t>14</w:t>
      </w:r>
      <w:r>
        <w:t>C</w:t>
      </w:r>
      <w:r w:rsidDel="009E492D">
        <w:t xml:space="preserve"> </w:t>
      </w:r>
      <w:r>
        <w:t xml:space="preserve">correlations with PDO and NPI are considerably weaker and less consistent with ENSO. However, the nature of the correlations is consistent with overall patterns of temperature and transport in the NE Pacific. Positive values of the PDO are associated with lower atmospheric pressure over the NE Pacific and relatively strong advection of water from the south along the cost and thus through Hecate Strait. The NPI is closely related to the PDO, but more directly measures regional pressure, and is opposite in sign, explaining its negative correlation with </w:t>
      </w:r>
      <w:r>
        <w:rPr>
          <w:vertAlign w:val="superscript"/>
        </w:rPr>
        <w:t>14</w:t>
      </w:r>
      <w:r>
        <w:t>C</w:t>
      </w:r>
      <w:r w:rsidDel="009E492D">
        <w:t xml:space="preserve"> </w:t>
      </w:r>
      <w:r>
        <w:t>relative to a positive correlation with PDO. Thus, NPI and PDO likely reflect the influence of the Aleutian Low with its ties to both AG advection (</w:t>
      </w:r>
      <w:proofErr w:type="spellStart"/>
      <w:r>
        <w:t>Hristova</w:t>
      </w:r>
      <w:proofErr w:type="spellEnd"/>
      <w:r>
        <w:t xml:space="preserve"> et al., 2019) and SST (Newman et al., 2016). Indeed, the intensity of the Aleutian Low is greatest in the winter, which coincides with the seasonality of the relationship with </w:t>
      </w:r>
      <w:r>
        <w:rPr>
          <w:vertAlign w:val="superscript"/>
        </w:rPr>
        <w:t>14</w:t>
      </w:r>
      <w:r>
        <w:t>C</w:t>
      </w:r>
      <w:r w:rsidDel="009E492D">
        <w:t xml:space="preserve"> </w:t>
      </w:r>
      <w:r>
        <w:t xml:space="preserve">for both indicators. </w:t>
      </w:r>
    </w:p>
    <w:p w14:paraId="75A1C806" w14:textId="77777777" w:rsidR="00522812" w:rsidRDefault="00522812" w:rsidP="00201F31">
      <w:pPr>
        <w:spacing w:line="360" w:lineRule="auto"/>
      </w:pPr>
      <w:r>
        <w:t xml:space="preserve">Bomb-pulse </w:t>
      </w:r>
      <w:r>
        <w:rPr>
          <w:vertAlign w:val="superscript"/>
        </w:rPr>
        <w:t>14</w:t>
      </w:r>
      <w:r>
        <w:t>C</w:t>
      </w:r>
      <w:r w:rsidDel="009E492D">
        <w:t xml:space="preserve"> </w:t>
      </w:r>
      <w:r>
        <w:t xml:space="preserve">are important confirmatory data for the pre-bomb but must be interpreted with caution. There may be biases in the </w:t>
      </w:r>
      <w:r>
        <w:rPr>
          <w:vertAlign w:val="superscript"/>
        </w:rPr>
        <w:t>14</w:t>
      </w:r>
      <w:r>
        <w:t xml:space="preserve">C bomb-pulse model used to detrend the data. Also, the bomb pulse data are from a very limited temporal window that spans a single cool regime in the North Pacific that began in 1946 and lasted through 1976 (Miller et al., 1994; Mantua et al., 1997). Thus, the bomb-pulse data lack the variability in environmental conditions covered by the pre-bomb data, absent the contrast of a warm ocean regime let alone climatic extremes such as the cold period of the early 1800s. This may help explain why the PDO, with energy in interdecadal timescales, did not correlate as strongly with the bomb-pulse data as ENSO, which has greater energy on interannual timescales. These differing temporal resolutions might also </w:t>
      </w:r>
      <w:r>
        <w:lastRenderedPageBreak/>
        <w:t xml:space="preserve">change the </w:t>
      </w:r>
      <w:r w:rsidRPr="00874013">
        <w:rPr>
          <w:vertAlign w:val="superscript"/>
        </w:rPr>
        <w:t>14</w:t>
      </w:r>
      <w:r>
        <w:t xml:space="preserve">C-SST relationships. Finally, the bomb-pulse itself also changes the ocean-atmosphere exchange dynamics by enhancing </w:t>
      </w:r>
      <w:r>
        <w:rPr>
          <w:rFonts w:cstheme="minorHAnsi"/>
        </w:rPr>
        <w:t>Δ</w:t>
      </w:r>
      <w:r w:rsidRPr="0006397C">
        <w:rPr>
          <w:vertAlign w:val="superscript"/>
        </w:rPr>
        <w:t>14</w:t>
      </w:r>
      <w:r>
        <w:t xml:space="preserve">C difference between the two reservoirs, which may affect relationships between </w:t>
      </w:r>
      <w:r>
        <w:rPr>
          <w:vertAlign w:val="superscript"/>
        </w:rPr>
        <w:t>14</w:t>
      </w:r>
      <w:r>
        <w:t>C</w:t>
      </w:r>
      <w:r w:rsidDel="009E492D">
        <w:t xml:space="preserve"> </w:t>
      </w:r>
      <w:r>
        <w:t xml:space="preserve">and climate. Because the bomb-pulse </w:t>
      </w:r>
      <w:r>
        <w:rPr>
          <w:vertAlign w:val="superscript"/>
        </w:rPr>
        <w:t>14</w:t>
      </w:r>
      <w:r>
        <w:t>C</w:t>
      </w:r>
      <w:r w:rsidDel="009E492D">
        <w:t xml:space="preserve"> </w:t>
      </w:r>
      <w:r>
        <w:t xml:space="preserve">time series is short (n=21) and a large number of correlation analyses were performed without a Bonferroni correction, the significance of these monthly correlations should be interpreted cautiously. Therefore, to reduce the number of spurious results, we implemented an </w:t>
      </w:r>
      <w:r>
        <w:rPr>
          <w:rFonts w:cstheme="minorHAnsi"/>
        </w:rPr>
        <w:t>α</w:t>
      </w:r>
      <w:r>
        <w:t xml:space="preserve">=.01 threshold for significance testing in </w:t>
      </w:r>
      <w:proofErr w:type="spellStart"/>
      <w:r>
        <w:t>TreeClim</w:t>
      </w:r>
      <w:proofErr w:type="spellEnd"/>
      <w:r>
        <w:t xml:space="preserve">. </w:t>
      </w:r>
      <w:bookmarkStart w:id="181" w:name="_Hlk110258902"/>
      <w:r>
        <w:t xml:space="preserve">Yet, despite these potential shortcomings, positive bomb-pulse </w:t>
      </w:r>
      <w:r>
        <w:rPr>
          <w:vertAlign w:val="superscript"/>
        </w:rPr>
        <w:t>14</w:t>
      </w:r>
      <w:r>
        <w:t>C</w:t>
      </w:r>
      <w:r w:rsidDel="009E492D">
        <w:t xml:space="preserve"> </w:t>
      </w:r>
      <w:r>
        <w:t xml:space="preserve">correlations with SST are consistent with the “old is cold” hypothesis in which colder water masses tend to be of deeper or more northerly origin and depleted of </w:t>
      </w:r>
      <w:r>
        <w:rPr>
          <w:vertAlign w:val="superscript"/>
        </w:rPr>
        <w:t>14</w:t>
      </w:r>
      <w:r>
        <w:t xml:space="preserve">C. </w:t>
      </w:r>
      <w:bookmarkStart w:id="182" w:name="_Hlk110415318"/>
      <w:r>
        <w:t xml:space="preserve">This relationship, as well as the correlations with sea level, NPI, PDO, and ENSO are also consistent with the two-end-member mixing regime proposed by </w:t>
      </w:r>
      <w:proofErr w:type="spellStart"/>
      <w:r>
        <w:t>Guilderson</w:t>
      </w:r>
      <w:proofErr w:type="spellEnd"/>
      <w:r>
        <w:t xml:space="preserve"> et al. (2006). </w:t>
      </w:r>
      <w:bookmarkStart w:id="183" w:name="_Hlk110414895"/>
      <w:r>
        <w:t>Notably, this is opposite to the relationship in the pre-bomb data, wherein cold water is coincident with radiocarbon enrichment.</w:t>
      </w:r>
      <w:bookmarkEnd w:id="182"/>
      <w:r>
        <w:t xml:space="preserve"> Yet relationships between climate and </w:t>
      </w:r>
      <w:r>
        <w:rPr>
          <w:rFonts w:cstheme="minorHAnsi"/>
        </w:rPr>
        <w:t>Δ</w:t>
      </w:r>
      <w:r>
        <w:t xml:space="preserve">R are relatively weak, as is the variability in </w:t>
      </w:r>
      <w:r>
        <w:rPr>
          <w:rFonts w:cstheme="minorHAnsi"/>
        </w:rPr>
        <w:t>Δ</w:t>
      </w:r>
      <w:r>
        <w:t>R over time, suggesting that during most years radiocarbon is generally stable and minimally affected, if at all, by environmental variability at this site. The radiocarbon excursion in the early 1800s and co-occurrence with unusual cold does, however, indicate that the system is subject to anomalies consistent with the expectation of “old and cold” water masses.</w:t>
      </w:r>
      <w:bookmarkEnd w:id="183"/>
    </w:p>
    <w:bookmarkEnd w:id="181"/>
    <w:p w14:paraId="5A83962C" w14:textId="77777777" w:rsidR="00522812" w:rsidRDefault="00522812" w:rsidP="00201F31">
      <w:pPr>
        <w:spacing w:line="360" w:lineRule="auto"/>
        <w:rPr>
          <w:rFonts w:cstheme="minorHAnsi"/>
        </w:rPr>
      </w:pPr>
      <w:r>
        <w:t xml:space="preserve">Ultimately, the Tree Nob </w:t>
      </w:r>
      <w:r>
        <w:rPr>
          <w:vertAlign w:val="superscript"/>
        </w:rPr>
        <w:t>14</w:t>
      </w:r>
      <w:r>
        <w:t>C</w:t>
      </w:r>
      <w:r w:rsidDel="009E492D">
        <w:t xml:space="preserve"> </w:t>
      </w:r>
      <w:r>
        <w:t xml:space="preserve">time series suggests </w:t>
      </w:r>
      <w:r>
        <w:rPr>
          <w:rFonts w:cstheme="minorHAnsi"/>
        </w:rPr>
        <w:t>Δ</w:t>
      </w:r>
      <w:r>
        <w:t xml:space="preserve">R is relatively stable in the </w:t>
      </w:r>
      <w:proofErr w:type="spellStart"/>
      <w:r>
        <w:t>decadally</w:t>
      </w:r>
      <w:proofErr w:type="spellEnd"/>
      <w:r>
        <w:t xml:space="preserve"> averaged timescales sampled here, but with the potential for significant excursions under climatic extremes such as the cold period of the early 1800s. The 1802-1812 anomaly may be related to a brief, volcanic-induced climate excursion, an example of an event which may not be captured when sampling a lower temporal resolution. However, this pattern is limited to one location in the shallow nearshore environment and therefore may not well represent deeper or offshore locations. Other </w:t>
      </w:r>
      <w:r>
        <w:rPr>
          <w:vertAlign w:val="superscript"/>
        </w:rPr>
        <w:t>14</w:t>
      </w:r>
      <w:r>
        <w:t>C</w:t>
      </w:r>
      <w:r w:rsidDel="009E492D">
        <w:t xml:space="preserve"> </w:t>
      </w:r>
      <w:r>
        <w:t xml:space="preserve">archives may better address these locations to provide a contrast for the nearshore. For example, Pacific rockfish can live for a century or longer, form annual increments that can be crossdated, and thus could provide as source of absolutely dated, offshore carbonate that would pre-date the bomb pulse (Black et al., 2008; </w:t>
      </w:r>
      <w:proofErr w:type="spellStart"/>
      <w:r w:rsidRPr="003D06D5">
        <w:t>Sydeman</w:t>
      </w:r>
      <w:proofErr w:type="spellEnd"/>
      <w:r w:rsidRPr="003D06D5" w:rsidDel="003D06D5">
        <w:t xml:space="preserve"> </w:t>
      </w:r>
      <w:r>
        <w:t xml:space="preserve">et al., 2014, van der </w:t>
      </w:r>
      <w:proofErr w:type="spellStart"/>
      <w:r>
        <w:t>Sleen</w:t>
      </w:r>
      <w:proofErr w:type="spellEnd"/>
      <w:r>
        <w:t xml:space="preserve"> 2014 POP paper). Indeed, a network of rockfish and geoduck chronologies could be sampled for </w:t>
      </w:r>
      <w:r>
        <w:rPr>
          <w:vertAlign w:val="superscript"/>
        </w:rPr>
        <w:t>14</w:t>
      </w:r>
      <w:r>
        <w:t>C</w:t>
      </w:r>
      <w:r w:rsidDel="009E492D">
        <w:t xml:space="preserve"> </w:t>
      </w:r>
      <w:r>
        <w:t xml:space="preserve">along the NE Pacific to better quantify temporal and spatial patterns of </w:t>
      </w:r>
      <w:r>
        <w:rPr>
          <w:vertAlign w:val="superscript"/>
        </w:rPr>
        <w:t>14</w:t>
      </w:r>
      <w:r>
        <w:t>C</w:t>
      </w:r>
      <w:r w:rsidDel="009E492D">
        <w:t xml:space="preserve"> </w:t>
      </w:r>
      <w:r>
        <w:lastRenderedPageBreak/>
        <w:t xml:space="preserve">variability. The timescales involved in </w:t>
      </w:r>
      <w:r>
        <w:rPr>
          <w:vertAlign w:val="superscript"/>
        </w:rPr>
        <w:t>14</w:t>
      </w:r>
      <w:r>
        <w:t>C</w:t>
      </w:r>
      <w:r w:rsidDel="009E492D">
        <w:t xml:space="preserve"> </w:t>
      </w:r>
      <w:r>
        <w:t xml:space="preserve">analysis could also be refined if individual increments are sampled to reveal interannual variability rather than the </w:t>
      </w:r>
      <w:r>
        <w:rPr>
          <w:rFonts w:cstheme="minorHAnsi"/>
        </w:rPr>
        <w:t xml:space="preserve">decadal-scale resolution addressed here. Given that the Tree Nob chronology covers 58% of the past 1500 years, there is the possibility of greatly increasing the temporal depth of the </w:t>
      </w:r>
      <w:r>
        <w:rPr>
          <w:vertAlign w:val="superscript"/>
        </w:rPr>
        <w:t>14</w:t>
      </w:r>
      <w:r>
        <w:t>C</w:t>
      </w:r>
      <w:r w:rsidDel="009E492D">
        <w:rPr>
          <w:rFonts w:cstheme="minorHAnsi"/>
        </w:rPr>
        <w:t xml:space="preserve"> </w:t>
      </w:r>
      <w:r>
        <w:rPr>
          <w:rFonts w:cstheme="minorHAnsi"/>
        </w:rPr>
        <w:t xml:space="preserve">chronology as more subfossil shells are collected to fill gaps, which could provide further insight into </w:t>
      </w:r>
      <w:r>
        <w:rPr>
          <w:vertAlign w:val="superscript"/>
        </w:rPr>
        <w:t>14</w:t>
      </w:r>
      <w:r>
        <w:t>C</w:t>
      </w:r>
      <w:r w:rsidDel="009E492D">
        <w:rPr>
          <w:rFonts w:cstheme="minorHAnsi"/>
        </w:rPr>
        <w:t xml:space="preserve"> </w:t>
      </w:r>
      <w:r>
        <w:rPr>
          <w:rFonts w:cstheme="minorHAnsi"/>
        </w:rPr>
        <w:t>variability in the NE Pacific and potentially refine dating of other organic marine material of archaeological, geological, or climatic importance.</w:t>
      </w:r>
    </w:p>
    <w:p w14:paraId="5E1653A6" w14:textId="77777777" w:rsidR="00201F31" w:rsidRDefault="00201F31">
      <w:pPr>
        <w:rPr>
          <w:rFonts w:cstheme="minorHAnsi"/>
          <w:b/>
          <w:bCs/>
        </w:rPr>
      </w:pPr>
      <w:r>
        <w:rPr>
          <w:rFonts w:cstheme="minorHAnsi"/>
          <w:b/>
          <w:bCs/>
        </w:rPr>
        <w:br w:type="page"/>
      </w:r>
    </w:p>
    <w:p w14:paraId="6CCA9578" w14:textId="4BB671ED" w:rsidR="00201F31" w:rsidRDefault="00201F31" w:rsidP="00201F31">
      <w:pPr>
        <w:pStyle w:val="Heading2"/>
        <w:rPr>
          <w:bCs/>
        </w:rPr>
      </w:pPr>
      <w:bookmarkStart w:id="184" w:name="_Toc118026887"/>
      <w:r>
        <w:lastRenderedPageBreak/>
        <w:t>B</w:t>
      </w:r>
      <w:r w:rsidRPr="008964AD">
        <w:t>.</w:t>
      </w:r>
      <w:r>
        <w:t>6.</w:t>
      </w:r>
      <w:r w:rsidRPr="008964AD">
        <w:tab/>
      </w:r>
      <w:r>
        <w:t>Acknowledgements</w:t>
      </w:r>
      <w:bookmarkEnd w:id="184"/>
    </w:p>
    <w:p w14:paraId="1EA64F0E" w14:textId="77777777" w:rsidR="00201F31" w:rsidRDefault="00201F31" w:rsidP="00201F31">
      <w:pPr>
        <w:spacing w:line="360" w:lineRule="auto"/>
        <w:rPr>
          <w:bCs/>
        </w:rPr>
      </w:pPr>
    </w:p>
    <w:p w14:paraId="55E8C95C" w14:textId="313D7B0C" w:rsidR="00522812" w:rsidRDefault="00522812" w:rsidP="00201F31">
      <w:pPr>
        <w:spacing w:line="360" w:lineRule="auto"/>
        <w:rPr>
          <w:bCs/>
        </w:rPr>
      </w:pPr>
      <w:r w:rsidRPr="002934CD">
        <w:rPr>
          <w:bCs/>
        </w:rPr>
        <w:t>This work is funded by the National Science Foundation (</w:t>
      </w:r>
      <w:r>
        <w:rPr>
          <w:bCs/>
        </w:rPr>
        <w:t xml:space="preserve">AGS </w:t>
      </w:r>
      <w:r w:rsidRPr="002934CD">
        <w:rPr>
          <w:bCs/>
        </w:rPr>
        <w:t>Award Number: 1855628</w:t>
      </w:r>
      <w:r w:rsidRPr="00C61BE3">
        <w:rPr>
          <w:bCs/>
        </w:rPr>
        <w:t xml:space="preserve"> to BAB; Award Number: 1602751 to ADW</w:t>
      </w:r>
      <w:r w:rsidRPr="002934CD">
        <w:rPr>
          <w:bCs/>
        </w:rPr>
        <w:t>).</w:t>
      </w:r>
      <w:r>
        <w:rPr>
          <w:bCs/>
        </w:rPr>
        <w:t xml:space="preserve"> </w:t>
      </w:r>
    </w:p>
    <w:p w14:paraId="5E81A33D" w14:textId="77777777" w:rsidR="00522812" w:rsidRPr="00203558" w:rsidRDefault="00522812" w:rsidP="00201F31">
      <w:pPr>
        <w:spacing w:line="360" w:lineRule="auto"/>
        <w:rPr>
          <w:rFonts w:cstheme="minorHAnsi"/>
          <w:b/>
          <w:bCs/>
        </w:rPr>
      </w:pPr>
      <w:r>
        <w:rPr>
          <w:rFonts w:ascii="Calibri" w:hAnsi="Calibri" w:cs="Calibri"/>
          <w:color w:val="000000"/>
          <w:shd w:val="clear" w:color="auto" w:fill="FFFFFF"/>
        </w:rPr>
        <w:t>This paper describes objective technical results and analysis. Any subjective views or opinions that might be expressed in the paper do not necessarily represent the views of the U.S. Geological Survey or the United States Government. The publisher, by accepting the article for publication, acknowledges that the United States Government retains a non-exclusive, paid-up, irrevocable, world-wide license to publish or reproduce the published form of this manuscript, or allow others to do so, for United States Government purposes.</w:t>
      </w:r>
    </w:p>
    <w:p w14:paraId="70D32DE1" w14:textId="77777777" w:rsidR="00201F31" w:rsidRDefault="00201F31">
      <w:pPr>
        <w:rPr>
          <w:rFonts w:cstheme="minorHAnsi"/>
          <w:b/>
          <w:bCs/>
        </w:rPr>
      </w:pPr>
      <w:r>
        <w:rPr>
          <w:rFonts w:cstheme="minorHAnsi"/>
          <w:b/>
          <w:bCs/>
        </w:rPr>
        <w:br w:type="page"/>
      </w:r>
    </w:p>
    <w:p w14:paraId="7D1C24B9" w14:textId="77154D76" w:rsidR="00201F31" w:rsidRDefault="00201F31" w:rsidP="007A2C99">
      <w:pPr>
        <w:pStyle w:val="Heading2"/>
      </w:pPr>
      <w:bookmarkStart w:id="185" w:name="_Toc118026888"/>
      <w:r>
        <w:lastRenderedPageBreak/>
        <w:t>B</w:t>
      </w:r>
      <w:r w:rsidRPr="008964AD">
        <w:t>.</w:t>
      </w:r>
      <w:r>
        <w:t>7.</w:t>
      </w:r>
      <w:r w:rsidRPr="008964AD">
        <w:tab/>
      </w:r>
      <w:r>
        <w:t>References</w:t>
      </w:r>
      <w:bookmarkEnd w:id="185"/>
    </w:p>
    <w:p w14:paraId="07498E13" w14:textId="77777777" w:rsidR="007A2C99" w:rsidRPr="007A2C99" w:rsidRDefault="007A2C99" w:rsidP="007A2C99"/>
    <w:p w14:paraId="3F6A69CE" w14:textId="77777777" w:rsidR="00522812" w:rsidRPr="009238C3" w:rsidRDefault="00522812" w:rsidP="00201F31">
      <w:pPr>
        <w:autoSpaceDE w:val="0"/>
        <w:autoSpaceDN w:val="0"/>
        <w:adjustRightInd w:val="0"/>
        <w:spacing w:line="360" w:lineRule="auto"/>
        <w:ind w:left="720" w:hanging="720"/>
        <w:rPr>
          <w:rFonts w:ascii="Calibri" w:hAnsi="Calibri" w:cs="Calibri"/>
        </w:rPr>
      </w:pPr>
      <w:r w:rsidRPr="009238C3">
        <w:rPr>
          <w:rFonts w:ascii="Calibri" w:hAnsi="Calibri" w:cs="Calibri"/>
        </w:rPr>
        <w:t xml:space="preserve">Adkins, J. F., Griffin, S., </w:t>
      </w:r>
      <w:proofErr w:type="spellStart"/>
      <w:r w:rsidRPr="009238C3">
        <w:rPr>
          <w:rFonts w:ascii="Calibri" w:hAnsi="Calibri" w:cs="Calibri"/>
        </w:rPr>
        <w:t>Kashgarian</w:t>
      </w:r>
      <w:proofErr w:type="spellEnd"/>
      <w:r w:rsidRPr="009238C3">
        <w:rPr>
          <w:rFonts w:ascii="Calibri" w:hAnsi="Calibri" w:cs="Calibri"/>
        </w:rPr>
        <w:t xml:space="preserve">, M., Cheng, H., </w:t>
      </w:r>
      <w:proofErr w:type="spellStart"/>
      <w:r w:rsidRPr="009238C3">
        <w:rPr>
          <w:rFonts w:ascii="Calibri" w:hAnsi="Calibri" w:cs="Calibri"/>
        </w:rPr>
        <w:t>Druffel</w:t>
      </w:r>
      <w:proofErr w:type="spellEnd"/>
      <w:r w:rsidRPr="009238C3">
        <w:rPr>
          <w:rFonts w:ascii="Calibri" w:hAnsi="Calibri" w:cs="Calibri"/>
        </w:rPr>
        <w:t xml:space="preserve">, E. R. M., Boyle, E. A., et al. (2002). Radiocarbon dating of deep‐sea corals. Radiocarbon, 44(2), 567–580. https://doi.org/10.1017/S0033822200031921 </w:t>
      </w:r>
    </w:p>
    <w:p w14:paraId="7069DF52" w14:textId="77777777" w:rsidR="00522812" w:rsidRDefault="00522812" w:rsidP="00201F31">
      <w:pPr>
        <w:autoSpaceDE w:val="0"/>
        <w:autoSpaceDN w:val="0"/>
        <w:adjustRightInd w:val="0"/>
        <w:spacing w:line="360" w:lineRule="auto"/>
        <w:ind w:left="720" w:hanging="720"/>
        <w:rPr>
          <w:rFonts w:ascii="Calibri" w:hAnsi="Calibri" w:cs="Calibri"/>
        </w:rPr>
      </w:pPr>
      <w:r w:rsidRPr="00DE74DD">
        <w:rPr>
          <w:rFonts w:ascii="Calibri" w:hAnsi="Calibri" w:cs="Calibri"/>
        </w:rPr>
        <w:t xml:space="preserve">Alves, E. Q., </w:t>
      </w:r>
      <w:proofErr w:type="spellStart"/>
      <w:r w:rsidRPr="00DE74DD">
        <w:rPr>
          <w:rFonts w:ascii="Calibri" w:hAnsi="Calibri" w:cs="Calibri"/>
        </w:rPr>
        <w:t>Macario</w:t>
      </w:r>
      <w:proofErr w:type="spellEnd"/>
      <w:r w:rsidRPr="00DE74DD">
        <w:rPr>
          <w:rFonts w:ascii="Calibri" w:hAnsi="Calibri" w:cs="Calibri"/>
        </w:rPr>
        <w:t xml:space="preserve">, K., </w:t>
      </w:r>
      <w:proofErr w:type="spellStart"/>
      <w:r w:rsidRPr="00DE74DD">
        <w:rPr>
          <w:rFonts w:ascii="Calibri" w:hAnsi="Calibri" w:cs="Calibri"/>
        </w:rPr>
        <w:t>Ascough</w:t>
      </w:r>
      <w:proofErr w:type="spellEnd"/>
      <w:r w:rsidRPr="00DE74DD">
        <w:rPr>
          <w:rFonts w:ascii="Calibri" w:hAnsi="Calibri" w:cs="Calibri"/>
        </w:rPr>
        <w:t xml:space="preserve">, P., &amp; </w:t>
      </w:r>
      <w:proofErr w:type="spellStart"/>
      <w:r w:rsidRPr="00DE74DD">
        <w:rPr>
          <w:rFonts w:ascii="Calibri" w:hAnsi="Calibri" w:cs="Calibri"/>
        </w:rPr>
        <w:t>Bronk</w:t>
      </w:r>
      <w:proofErr w:type="spellEnd"/>
      <w:r w:rsidRPr="00DE74DD">
        <w:rPr>
          <w:rFonts w:ascii="Calibri" w:hAnsi="Calibri" w:cs="Calibri"/>
        </w:rPr>
        <w:t xml:space="preserve"> Ramsey, C. (2018). The worldwide marine radiocarbon reservoir effect: Definitions, mechanisms, and prospects. Reviews of Geophysics, 56, 278–305.</w:t>
      </w:r>
    </w:p>
    <w:p w14:paraId="28A944AD"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Arial" w:hAnsi="Arial" w:cs="Arial"/>
          <w:color w:val="222222"/>
          <w:sz w:val="20"/>
          <w:szCs w:val="20"/>
          <w:shd w:val="clear" w:color="auto" w:fill="FFFFFF"/>
        </w:rPr>
        <w:t>Amante</w:t>
      </w:r>
      <w:proofErr w:type="spellEnd"/>
      <w:r>
        <w:rPr>
          <w:rFonts w:ascii="Arial" w:hAnsi="Arial" w:cs="Arial"/>
          <w:color w:val="222222"/>
          <w:sz w:val="20"/>
          <w:szCs w:val="20"/>
          <w:shd w:val="clear" w:color="auto" w:fill="FFFFFF"/>
        </w:rPr>
        <w:t>, C., &amp; Eakins, B. W. (2009). ETOPO1 arc-minute global relief model: procedures, data sources and analysis.</w:t>
      </w:r>
    </w:p>
    <w:p w14:paraId="00BC6C4E"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Ascough</w:t>
      </w:r>
      <w:proofErr w:type="spellEnd"/>
      <w:r>
        <w:rPr>
          <w:rFonts w:ascii="Calibri" w:hAnsi="Calibri" w:cs="Calibri"/>
        </w:rPr>
        <w:t xml:space="preserve">, P., Cook, G., &amp; </w:t>
      </w:r>
      <w:proofErr w:type="spellStart"/>
      <w:r>
        <w:rPr>
          <w:rFonts w:ascii="Calibri" w:hAnsi="Calibri" w:cs="Calibri"/>
        </w:rPr>
        <w:t>Dugmore</w:t>
      </w:r>
      <w:proofErr w:type="spellEnd"/>
      <w:r>
        <w:rPr>
          <w:rFonts w:ascii="Calibri" w:hAnsi="Calibri" w:cs="Calibri"/>
        </w:rPr>
        <w:t xml:space="preserve">, A. (2005). Methodological approaches to determining the marine radiocarbon reservoir effect. </w:t>
      </w:r>
      <w:r>
        <w:rPr>
          <w:rFonts w:ascii="Calibri" w:hAnsi="Calibri" w:cs="Calibri"/>
          <w:i/>
          <w:iCs/>
        </w:rPr>
        <w:t>Progress in Physical Geography</w:t>
      </w:r>
      <w:r>
        <w:rPr>
          <w:rFonts w:ascii="Calibri" w:hAnsi="Calibri" w:cs="Calibri"/>
        </w:rPr>
        <w:t>,</w:t>
      </w:r>
      <w:r>
        <w:rPr>
          <w:rFonts w:ascii="Calibri" w:hAnsi="Calibri" w:cs="Calibri"/>
          <w:i/>
          <w:iCs/>
        </w:rPr>
        <w:t xml:space="preserve"> 29</w:t>
      </w:r>
      <w:r>
        <w:rPr>
          <w:rFonts w:ascii="Calibri" w:hAnsi="Calibri" w:cs="Calibri"/>
        </w:rPr>
        <w:t xml:space="preserve">(4), 532-547. </w:t>
      </w:r>
    </w:p>
    <w:p w14:paraId="57939C70"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Austin, J. A., &amp; Lentz, S. J. (2002). The inner shelf response to wind-driven upwelling and downwelling. </w:t>
      </w:r>
      <w:r>
        <w:rPr>
          <w:rFonts w:ascii="Calibri" w:hAnsi="Calibri" w:cs="Calibri"/>
          <w:i/>
          <w:iCs/>
        </w:rPr>
        <w:t>Journal of Physical Oceanography</w:t>
      </w:r>
      <w:r>
        <w:rPr>
          <w:rFonts w:ascii="Calibri" w:hAnsi="Calibri" w:cs="Calibri"/>
        </w:rPr>
        <w:t>,</w:t>
      </w:r>
      <w:r>
        <w:rPr>
          <w:rFonts w:ascii="Calibri" w:hAnsi="Calibri" w:cs="Calibri"/>
          <w:i/>
          <w:iCs/>
        </w:rPr>
        <w:t xml:space="preserve"> 32</w:t>
      </w:r>
      <w:r>
        <w:rPr>
          <w:rFonts w:ascii="Calibri" w:hAnsi="Calibri" w:cs="Calibri"/>
        </w:rPr>
        <w:t xml:space="preserve">(7), 2171-2193. </w:t>
      </w:r>
    </w:p>
    <w:p w14:paraId="54E5660E"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sidRPr="009238C3">
        <w:rPr>
          <w:rFonts w:ascii="Calibri" w:hAnsi="Calibri" w:cs="Calibri"/>
        </w:rPr>
        <w:t>Beirne</w:t>
      </w:r>
      <w:proofErr w:type="spellEnd"/>
      <w:r w:rsidRPr="009238C3">
        <w:rPr>
          <w:rFonts w:ascii="Calibri" w:hAnsi="Calibri" w:cs="Calibri"/>
        </w:rPr>
        <w:t xml:space="preserve">, E. C., Wanamaker, A. D., &amp; </w:t>
      </w:r>
      <w:proofErr w:type="spellStart"/>
      <w:r w:rsidRPr="009238C3">
        <w:rPr>
          <w:rFonts w:ascii="Calibri" w:hAnsi="Calibri" w:cs="Calibri"/>
        </w:rPr>
        <w:t>Feindel</w:t>
      </w:r>
      <w:proofErr w:type="spellEnd"/>
      <w:r w:rsidRPr="009238C3">
        <w:rPr>
          <w:rFonts w:ascii="Calibri" w:hAnsi="Calibri" w:cs="Calibri"/>
        </w:rPr>
        <w:t xml:space="preserve">, S. C. (2012). Experimental validation of environmental controls on the δ13C of Arctica </w:t>
      </w:r>
      <w:proofErr w:type="spellStart"/>
      <w:r w:rsidRPr="009238C3">
        <w:rPr>
          <w:rFonts w:ascii="Calibri" w:hAnsi="Calibri" w:cs="Calibri"/>
        </w:rPr>
        <w:t>islandica</w:t>
      </w:r>
      <w:proofErr w:type="spellEnd"/>
      <w:r w:rsidRPr="009238C3">
        <w:rPr>
          <w:rFonts w:ascii="Calibri" w:hAnsi="Calibri" w:cs="Calibri"/>
        </w:rPr>
        <w:t xml:space="preserve"> (ocean quahog) shell carbonate. </w:t>
      </w:r>
      <w:proofErr w:type="spellStart"/>
      <w:r w:rsidRPr="009238C3">
        <w:rPr>
          <w:rFonts w:ascii="Calibri" w:hAnsi="Calibri" w:cs="Calibri"/>
        </w:rPr>
        <w:t>Geochimica</w:t>
      </w:r>
      <w:proofErr w:type="spellEnd"/>
      <w:r w:rsidRPr="009238C3">
        <w:rPr>
          <w:rFonts w:ascii="Calibri" w:hAnsi="Calibri" w:cs="Calibri"/>
        </w:rPr>
        <w:t xml:space="preserve"> et </w:t>
      </w:r>
      <w:proofErr w:type="spellStart"/>
      <w:r w:rsidRPr="009238C3">
        <w:rPr>
          <w:rFonts w:ascii="Calibri" w:hAnsi="Calibri" w:cs="Calibri"/>
        </w:rPr>
        <w:t>Cosmochimica</w:t>
      </w:r>
      <w:proofErr w:type="spellEnd"/>
      <w:r w:rsidRPr="009238C3">
        <w:rPr>
          <w:rFonts w:ascii="Calibri" w:hAnsi="Calibri" w:cs="Calibri"/>
        </w:rPr>
        <w:t xml:space="preserve"> Acta, 84, 395–409. https://doi.org/10.1016/j.gca.2012.01.021 </w:t>
      </w:r>
    </w:p>
    <w:p w14:paraId="7F890591"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Biondi, F., &amp; </w:t>
      </w:r>
      <w:proofErr w:type="spellStart"/>
      <w:r>
        <w:rPr>
          <w:rFonts w:ascii="Calibri" w:hAnsi="Calibri" w:cs="Calibri"/>
        </w:rPr>
        <w:t>Waikul</w:t>
      </w:r>
      <w:proofErr w:type="spellEnd"/>
      <w:r>
        <w:rPr>
          <w:rFonts w:ascii="Calibri" w:hAnsi="Calibri" w:cs="Calibri"/>
        </w:rPr>
        <w:t xml:space="preserve">, K. (2004). DENDROCLIM2002: A C++ program for statistical calibration of climate signals in tree-ring chronologies. </w:t>
      </w:r>
      <w:r>
        <w:rPr>
          <w:rFonts w:ascii="Calibri" w:hAnsi="Calibri" w:cs="Calibri"/>
          <w:i/>
          <w:iCs/>
        </w:rPr>
        <w:t>Computers &amp; Geosciences</w:t>
      </w:r>
      <w:r>
        <w:rPr>
          <w:rFonts w:ascii="Calibri" w:hAnsi="Calibri" w:cs="Calibri"/>
        </w:rPr>
        <w:t>,</w:t>
      </w:r>
      <w:r>
        <w:rPr>
          <w:rFonts w:ascii="Calibri" w:hAnsi="Calibri" w:cs="Calibri"/>
          <w:i/>
          <w:iCs/>
        </w:rPr>
        <w:t xml:space="preserve"> 30</w:t>
      </w:r>
      <w:r>
        <w:rPr>
          <w:rFonts w:ascii="Calibri" w:hAnsi="Calibri" w:cs="Calibri"/>
        </w:rPr>
        <w:t xml:space="preserve">(3), 303-311. </w:t>
      </w:r>
    </w:p>
    <w:p w14:paraId="46A78DC0"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Black, B. A., </w:t>
      </w:r>
      <w:proofErr w:type="spellStart"/>
      <w:r>
        <w:rPr>
          <w:rFonts w:ascii="Calibri" w:hAnsi="Calibri" w:cs="Calibri"/>
        </w:rPr>
        <w:t>Copenheaver</w:t>
      </w:r>
      <w:proofErr w:type="spellEnd"/>
      <w:r>
        <w:rPr>
          <w:rFonts w:ascii="Calibri" w:hAnsi="Calibri" w:cs="Calibri"/>
        </w:rPr>
        <w:t xml:space="preserve">, C. A., Frank, D. C., Stuckey, M. J., &amp; </w:t>
      </w:r>
      <w:proofErr w:type="spellStart"/>
      <w:r>
        <w:rPr>
          <w:rFonts w:ascii="Calibri" w:hAnsi="Calibri" w:cs="Calibri"/>
        </w:rPr>
        <w:t>Kormanyos</w:t>
      </w:r>
      <w:proofErr w:type="spellEnd"/>
      <w:r>
        <w:rPr>
          <w:rFonts w:ascii="Calibri" w:hAnsi="Calibri" w:cs="Calibri"/>
        </w:rPr>
        <w:t xml:space="preserve">, R. E. (2009). Multi-proxy reconstructions of northeastern Pacific sea surface temperature data from trees and Pacific geoduck. </w:t>
      </w:r>
      <w:proofErr w:type="spellStart"/>
      <w:r>
        <w:rPr>
          <w:rFonts w:ascii="Calibri" w:hAnsi="Calibri" w:cs="Calibri"/>
          <w:i/>
          <w:iCs/>
        </w:rPr>
        <w:t>Palaeogeography</w:t>
      </w:r>
      <w:proofErr w:type="spellEnd"/>
      <w:r>
        <w:rPr>
          <w:rFonts w:ascii="Calibri" w:hAnsi="Calibri" w:cs="Calibri"/>
          <w:i/>
          <w:iCs/>
        </w:rPr>
        <w:t xml:space="preserve">, Palaeoclimatology, </w:t>
      </w:r>
      <w:proofErr w:type="spellStart"/>
      <w:r>
        <w:rPr>
          <w:rFonts w:ascii="Calibri" w:hAnsi="Calibri" w:cs="Calibri"/>
          <w:i/>
          <w:iCs/>
        </w:rPr>
        <w:t>Palaeoecology</w:t>
      </w:r>
      <w:proofErr w:type="spellEnd"/>
      <w:r>
        <w:rPr>
          <w:rFonts w:ascii="Calibri" w:hAnsi="Calibri" w:cs="Calibri"/>
        </w:rPr>
        <w:t>,</w:t>
      </w:r>
      <w:r>
        <w:rPr>
          <w:rFonts w:ascii="Calibri" w:hAnsi="Calibri" w:cs="Calibri"/>
          <w:i/>
          <w:iCs/>
        </w:rPr>
        <w:t xml:space="preserve"> 278</w:t>
      </w:r>
      <w:r>
        <w:rPr>
          <w:rFonts w:ascii="Calibri" w:hAnsi="Calibri" w:cs="Calibri"/>
        </w:rPr>
        <w:t xml:space="preserve">(1-4), 40-47. </w:t>
      </w:r>
    </w:p>
    <w:p w14:paraId="24F5E52E"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Black, B. A., Gillespie, D. C., MacLellan, S. E., &amp; Hand, C. M. (2008). Establishing highly accurate production-age data using the tree-ring technique of crossdating: a case study for Pacific geoduck (Panopea </w:t>
      </w:r>
      <w:proofErr w:type="spellStart"/>
      <w:r>
        <w:rPr>
          <w:rFonts w:ascii="Calibri" w:hAnsi="Calibri" w:cs="Calibri"/>
        </w:rPr>
        <w:t>abrupta</w:t>
      </w:r>
      <w:proofErr w:type="spellEnd"/>
      <w:r>
        <w:rPr>
          <w:rFonts w:ascii="Calibri" w:hAnsi="Calibri" w:cs="Calibri"/>
        </w:rPr>
        <w:t xml:space="preserve">). </w:t>
      </w:r>
      <w:r>
        <w:rPr>
          <w:rFonts w:ascii="Calibri" w:hAnsi="Calibri" w:cs="Calibri"/>
          <w:i/>
          <w:iCs/>
        </w:rPr>
        <w:t>Canadian Journal of Fisheries and Aquatic Sciences</w:t>
      </w:r>
      <w:r>
        <w:rPr>
          <w:rFonts w:ascii="Calibri" w:hAnsi="Calibri" w:cs="Calibri"/>
        </w:rPr>
        <w:t>,</w:t>
      </w:r>
      <w:r>
        <w:rPr>
          <w:rFonts w:ascii="Calibri" w:hAnsi="Calibri" w:cs="Calibri"/>
          <w:i/>
          <w:iCs/>
        </w:rPr>
        <w:t xml:space="preserve"> 65</w:t>
      </w:r>
      <w:r>
        <w:rPr>
          <w:rFonts w:ascii="Calibri" w:hAnsi="Calibri" w:cs="Calibri"/>
        </w:rPr>
        <w:t xml:space="preserve">(12), 2572-2578. </w:t>
      </w:r>
    </w:p>
    <w:p w14:paraId="0865D4CE"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lastRenderedPageBreak/>
        <w:t>Büntgen</w:t>
      </w:r>
      <w:proofErr w:type="spellEnd"/>
      <w:r>
        <w:rPr>
          <w:rFonts w:ascii="Calibri" w:hAnsi="Calibri" w:cs="Calibri"/>
        </w:rPr>
        <w:t xml:space="preserve">, U., Wacker, L., </w:t>
      </w:r>
      <w:proofErr w:type="spellStart"/>
      <w:r>
        <w:rPr>
          <w:rFonts w:ascii="Calibri" w:hAnsi="Calibri" w:cs="Calibri"/>
        </w:rPr>
        <w:t>Galván</w:t>
      </w:r>
      <w:proofErr w:type="spellEnd"/>
      <w:r>
        <w:rPr>
          <w:rFonts w:ascii="Calibri" w:hAnsi="Calibri" w:cs="Calibri"/>
        </w:rPr>
        <w:t xml:space="preserve">, J. D., Arnold, S., Arseneault, D., Baillie, M., Beer, J., </w:t>
      </w:r>
      <w:proofErr w:type="spellStart"/>
      <w:r>
        <w:rPr>
          <w:rFonts w:ascii="Calibri" w:hAnsi="Calibri" w:cs="Calibri"/>
        </w:rPr>
        <w:t>Bernabei</w:t>
      </w:r>
      <w:proofErr w:type="spellEnd"/>
      <w:r>
        <w:rPr>
          <w:rFonts w:ascii="Calibri" w:hAnsi="Calibri" w:cs="Calibri"/>
        </w:rPr>
        <w:t xml:space="preserve">, M., </w:t>
      </w:r>
      <w:proofErr w:type="spellStart"/>
      <w:r>
        <w:rPr>
          <w:rFonts w:ascii="Calibri" w:hAnsi="Calibri" w:cs="Calibri"/>
        </w:rPr>
        <w:t>Bleicher</w:t>
      </w:r>
      <w:proofErr w:type="spellEnd"/>
      <w:r>
        <w:rPr>
          <w:rFonts w:ascii="Calibri" w:hAnsi="Calibri" w:cs="Calibri"/>
        </w:rPr>
        <w:t xml:space="preserve">, N., &amp; </w:t>
      </w:r>
      <w:proofErr w:type="spellStart"/>
      <w:r>
        <w:rPr>
          <w:rFonts w:ascii="Calibri" w:hAnsi="Calibri" w:cs="Calibri"/>
        </w:rPr>
        <w:t>Boswijk</w:t>
      </w:r>
      <w:proofErr w:type="spellEnd"/>
      <w:r>
        <w:rPr>
          <w:rFonts w:ascii="Calibri" w:hAnsi="Calibri" w:cs="Calibri"/>
        </w:rPr>
        <w:t xml:space="preserve">, G. (2018). Tree rings reveal globally coherent signature of cosmogenic radiocarbon events in 774 and 993 CE. </w:t>
      </w:r>
      <w:r>
        <w:rPr>
          <w:rFonts w:ascii="Calibri" w:hAnsi="Calibri" w:cs="Calibri"/>
          <w:i/>
          <w:iCs/>
        </w:rPr>
        <w:t>Nature communications</w:t>
      </w:r>
      <w:r>
        <w:rPr>
          <w:rFonts w:ascii="Calibri" w:hAnsi="Calibri" w:cs="Calibri"/>
        </w:rPr>
        <w:t>,</w:t>
      </w:r>
      <w:r>
        <w:rPr>
          <w:rFonts w:ascii="Calibri" w:hAnsi="Calibri" w:cs="Calibri"/>
          <w:i/>
          <w:iCs/>
        </w:rPr>
        <w:t xml:space="preserve"> 9</w:t>
      </w:r>
      <w:r>
        <w:rPr>
          <w:rFonts w:ascii="Calibri" w:hAnsi="Calibri" w:cs="Calibri"/>
        </w:rPr>
        <w:t>(1), 1-7.</w:t>
      </w:r>
    </w:p>
    <w:p w14:paraId="45A19410"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Butler, P. G., </w:t>
      </w:r>
      <w:proofErr w:type="spellStart"/>
      <w:r>
        <w:rPr>
          <w:rFonts w:ascii="Calibri" w:hAnsi="Calibri" w:cs="Calibri"/>
        </w:rPr>
        <w:t>Scourse</w:t>
      </w:r>
      <w:proofErr w:type="spellEnd"/>
      <w:r>
        <w:rPr>
          <w:rFonts w:ascii="Calibri" w:hAnsi="Calibri" w:cs="Calibri"/>
        </w:rPr>
        <w:t xml:space="preserve">, J. D., Richardson, C. A., Wanamaker Jr, A. D., Bryant, C. L., &amp; Bennell, J. D. (2009). Continuous marine radiocarbon reservoir calibration and the 13C Suess effect in the Irish Sea: Results from the first multi-centennial shell-based marine master chronology. </w:t>
      </w:r>
      <w:r>
        <w:rPr>
          <w:rFonts w:ascii="Calibri" w:hAnsi="Calibri" w:cs="Calibri"/>
          <w:i/>
          <w:iCs/>
        </w:rPr>
        <w:t>Earth and Planetary Science Letters</w:t>
      </w:r>
      <w:r>
        <w:rPr>
          <w:rFonts w:ascii="Calibri" w:hAnsi="Calibri" w:cs="Calibri"/>
        </w:rPr>
        <w:t>,</w:t>
      </w:r>
      <w:r>
        <w:rPr>
          <w:rFonts w:ascii="Calibri" w:hAnsi="Calibri" w:cs="Calibri"/>
          <w:i/>
          <w:iCs/>
        </w:rPr>
        <w:t xml:space="preserve"> 279</w:t>
      </w:r>
      <w:r>
        <w:rPr>
          <w:rFonts w:ascii="Calibri" w:hAnsi="Calibri" w:cs="Calibri"/>
        </w:rPr>
        <w:t xml:space="preserve">(3-4), 230-241. </w:t>
      </w:r>
    </w:p>
    <w:p w14:paraId="62BA109D"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Cole‐Dai, J., Ferris, D., </w:t>
      </w:r>
      <w:proofErr w:type="spellStart"/>
      <w:r>
        <w:rPr>
          <w:rFonts w:ascii="Calibri" w:hAnsi="Calibri" w:cs="Calibri"/>
        </w:rPr>
        <w:t>Lanciki</w:t>
      </w:r>
      <w:proofErr w:type="spellEnd"/>
      <w:r>
        <w:rPr>
          <w:rFonts w:ascii="Calibri" w:hAnsi="Calibri" w:cs="Calibri"/>
        </w:rPr>
        <w:t xml:space="preserve">, A., Savarino, J., Baroni, M., &amp; </w:t>
      </w:r>
      <w:proofErr w:type="spellStart"/>
      <w:r>
        <w:rPr>
          <w:rFonts w:ascii="Calibri" w:hAnsi="Calibri" w:cs="Calibri"/>
        </w:rPr>
        <w:t>Thiemens</w:t>
      </w:r>
      <w:proofErr w:type="spellEnd"/>
      <w:r>
        <w:rPr>
          <w:rFonts w:ascii="Calibri" w:hAnsi="Calibri" w:cs="Calibri"/>
        </w:rPr>
        <w:t xml:space="preserve">, M. H. (2009). Cold decade (AD 1810–1819) caused by Tambora (1815) and another (1809) stratospheric volcanic eruption. </w:t>
      </w:r>
      <w:r>
        <w:rPr>
          <w:rFonts w:ascii="Calibri" w:hAnsi="Calibri" w:cs="Calibri"/>
          <w:i/>
          <w:iCs/>
        </w:rPr>
        <w:t>Geophysical Research Letters</w:t>
      </w:r>
      <w:r>
        <w:rPr>
          <w:rFonts w:ascii="Calibri" w:hAnsi="Calibri" w:cs="Calibri"/>
        </w:rPr>
        <w:t>,</w:t>
      </w:r>
      <w:r>
        <w:rPr>
          <w:rFonts w:ascii="Calibri" w:hAnsi="Calibri" w:cs="Calibri"/>
          <w:i/>
          <w:iCs/>
        </w:rPr>
        <w:t xml:space="preserve"> 36</w:t>
      </w:r>
      <w:r>
        <w:rPr>
          <w:rFonts w:ascii="Calibri" w:hAnsi="Calibri" w:cs="Calibri"/>
        </w:rPr>
        <w:t xml:space="preserve">(22). </w:t>
      </w:r>
    </w:p>
    <w:p w14:paraId="171C38F8" w14:textId="77777777" w:rsidR="00522812" w:rsidRDefault="00522812" w:rsidP="00201F31">
      <w:pPr>
        <w:autoSpaceDE w:val="0"/>
        <w:autoSpaceDN w:val="0"/>
        <w:adjustRightInd w:val="0"/>
        <w:spacing w:line="360" w:lineRule="auto"/>
        <w:ind w:left="720" w:hanging="720"/>
        <w:rPr>
          <w:rFonts w:ascii="Calibri" w:hAnsi="Calibri" w:cs="Calibri"/>
        </w:rPr>
      </w:pPr>
      <w:bookmarkStart w:id="186" w:name="_Hlk117416475"/>
      <w:r>
        <w:rPr>
          <w:rFonts w:ascii="Calibri" w:hAnsi="Calibri" w:cs="Calibri"/>
        </w:rPr>
        <w:t xml:space="preserve">Crawford, W. R., Huggett, W. S., &amp; Woodward, M. J. (1988). Water transport through Hecate Strait, British Columbia. </w:t>
      </w:r>
      <w:r>
        <w:rPr>
          <w:rFonts w:ascii="Calibri" w:hAnsi="Calibri" w:cs="Calibri"/>
          <w:i/>
          <w:iCs/>
        </w:rPr>
        <w:t>Atmosphere-ocean</w:t>
      </w:r>
      <w:r>
        <w:rPr>
          <w:rFonts w:ascii="Calibri" w:hAnsi="Calibri" w:cs="Calibri"/>
        </w:rPr>
        <w:t>,</w:t>
      </w:r>
      <w:r>
        <w:rPr>
          <w:rFonts w:ascii="Calibri" w:hAnsi="Calibri" w:cs="Calibri"/>
          <w:i/>
          <w:iCs/>
        </w:rPr>
        <w:t xml:space="preserve"> 26</w:t>
      </w:r>
      <w:r>
        <w:rPr>
          <w:rFonts w:ascii="Calibri" w:hAnsi="Calibri" w:cs="Calibri"/>
        </w:rPr>
        <w:t xml:space="preserve">(3), 301-320. </w:t>
      </w:r>
    </w:p>
    <w:bookmarkEnd w:id="186"/>
    <w:p w14:paraId="30C24515"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Dodimead</w:t>
      </w:r>
      <w:proofErr w:type="spellEnd"/>
      <w:r>
        <w:rPr>
          <w:rFonts w:ascii="Calibri" w:hAnsi="Calibri" w:cs="Calibri"/>
        </w:rPr>
        <w:t xml:space="preserve">, A., &amp; Hollister, H. (1958). Progress report of drift bottle releases in the northeast Pacific Ocean. </w:t>
      </w:r>
      <w:r>
        <w:rPr>
          <w:rFonts w:ascii="Calibri" w:hAnsi="Calibri" w:cs="Calibri"/>
          <w:i/>
          <w:iCs/>
        </w:rPr>
        <w:t>Journal of the Fisheries Board of Canada</w:t>
      </w:r>
      <w:r>
        <w:rPr>
          <w:rFonts w:ascii="Calibri" w:hAnsi="Calibri" w:cs="Calibri"/>
        </w:rPr>
        <w:t>,</w:t>
      </w:r>
      <w:r>
        <w:rPr>
          <w:rFonts w:ascii="Calibri" w:hAnsi="Calibri" w:cs="Calibri"/>
          <w:i/>
          <w:iCs/>
        </w:rPr>
        <w:t xml:space="preserve"> 15</w:t>
      </w:r>
      <w:r>
        <w:rPr>
          <w:rFonts w:ascii="Calibri" w:hAnsi="Calibri" w:cs="Calibri"/>
        </w:rPr>
        <w:t xml:space="preserve">(5), 851-865. </w:t>
      </w:r>
    </w:p>
    <w:p w14:paraId="27E0F8F1"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Edge, D. C., Reynolds, D. J., Wanamaker, A. D., Griffin, D., Bureau, D., </w:t>
      </w:r>
      <w:proofErr w:type="spellStart"/>
      <w:r>
        <w:rPr>
          <w:rFonts w:ascii="Calibri" w:hAnsi="Calibri" w:cs="Calibri"/>
        </w:rPr>
        <w:t>Outridge</w:t>
      </w:r>
      <w:proofErr w:type="spellEnd"/>
      <w:r>
        <w:rPr>
          <w:rFonts w:ascii="Calibri" w:hAnsi="Calibri" w:cs="Calibri"/>
        </w:rPr>
        <w:t xml:space="preserve">, C., </w:t>
      </w:r>
      <w:proofErr w:type="spellStart"/>
      <w:r>
        <w:rPr>
          <w:rFonts w:ascii="Calibri" w:hAnsi="Calibri" w:cs="Calibri"/>
        </w:rPr>
        <w:t>Stevick</w:t>
      </w:r>
      <w:proofErr w:type="spellEnd"/>
      <w:r>
        <w:rPr>
          <w:rFonts w:ascii="Calibri" w:hAnsi="Calibri" w:cs="Calibri"/>
        </w:rPr>
        <w:t xml:space="preserve">, B. C., Weng, R., &amp; Black, B. A. (2021). A Multicentennial Proxy Record of Northeast Pacific Sea Surface Temperatures From the Annual Growth Increments of Panopea generosa. </w:t>
      </w:r>
      <w:r>
        <w:rPr>
          <w:rFonts w:ascii="Calibri" w:hAnsi="Calibri" w:cs="Calibri"/>
          <w:i/>
          <w:iCs/>
        </w:rPr>
        <w:t>Paleoceanography and Paleoclimatology</w:t>
      </w:r>
      <w:r>
        <w:rPr>
          <w:rFonts w:ascii="Calibri" w:hAnsi="Calibri" w:cs="Calibri"/>
        </w:rPr>
        <w:t>,</w:t>
      </w:r>
      <w:r>
        <w:rPr>
          <w:rFonts w:ascii="Calibri" w:hAnsi="Calibri" w:cs="Calibri"/>
          <w:i/>
          <w:iCs/>
        </w:rPr>
        <w:t xml:space="preserve"> 36</w:t>
      </w:r>
      <w:r>
        <w:rPr>
          <w:rFonts w:ascii="Calibri" w:hAnsi="Calibri" w:cs="Calibri"/>
        </w:rPr>
        <w:t xml:space="preserve">(9), e2021PA004291. </w:t>
      </w:r>
    </w:p>
    <w:p w14:paraId="7CBB05DF"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Edinborough</w:t>
      </w:r>
      <w:proofErr w:type="spellEnd"/>
      <w:r>
        <w:rPr>
          <w:rFonts w:ascii="Calibri" w:hAnsi="Calibri" w:cs="Calibri"/>
        </w:rPr>
        <w:t xml:space="preserve">, K., Martindale, A., Cook, G. T., </w:t>
      </w:r>
      <w:proofErr w:type="spellStart"/>
      <w:r>
        <w:rPr>
          <w:rFonts w:ascii="Calibri" w:hAnsi="Calibri" w:cs="Calibri"/>
        </w:rPr>
        <w:t>Supernant</w:t>
      </w:r>
      <w:proofErr w:type="spellEnd"/>
      <w:r>
        <w:rPr>
          <w:rFonts w:ascii="Calibri" w:hAnsi="Calibri" w:cs="Calibri"/>
        </w:rPr>
        <w:t xml:space="preserve">, K., &amp; Ames, K. M. (2016). A marine reservoir effect∆ R value for </w:t>
      </w:r>
      <w:proofErr w:type="spellStart"/>
      <w:r>
        <w:rPr>
          <w:rFonts w:ascii="Calibri" w:hAnsi="Calibri" w:cs="Calibri"/>
        </w:rPr>
        <w:t>kitandach</w:t>
      </w:r>
      <w:proofErr w:type="spellEnd"/>
      <w:r>
        <w:rPr>
          <w:rFonts w:ascii="Calibri" w:hAnsi="Calibri" w:cs="Calibri"/>
        </w:rPr>
        <w:t xml:space="preserve">, in Prince Rupert </w:t>
      </w:r>
      <w:proofErr w:type="spellStart"/>
      <w:r>
        <w:rPr>
          <w:rFonts w:ascii="Calibri" w:hAnsi="Calibri" w:cs="Calibri"/>
        </w:rPr>
        <w:t>Harbour</w:t>
      </w:r>
      <w:proofErr w:type="spellEnd"/>
      <w:r>
        <w:rPr>
          <w:rFonts w:ascii="Calibri" w:hAnsi="Calibri" w:cs="Calibri"/>
        </w:rPr>
        <w:t xml:space="preserve">, British Columbia, Canada. </w:t>
      </w:r>
      <w:r>
        <w:rPr>
          <w:rFonts w:ascii="Calibri" w:hAnsi="Calibri" w:cs="Calibri"/>
          <w:i/>
          <w:iCs/>
        </w:rPr>
        <w:t>Radiocarbon</w:t>
      </w:r>
      <w:r>
        <w:rPr>
          <w:rFonts w:ascii="Calibri" w:hAnsi="Calibri" w:cs="Calibri"/>
        </w:rPr>
        <w:t>,</w:t>
      </w:r>
      <w:r>
        <w:rPr>
          <w:rFonts w:ascii="Calibri" w:hAnsi="Calibri" w:cs="Calibri"/>
          <w:i/>
          <w:iCs/>
        </w:rPr>
        <w:t xml:space="preserve"> 58</w:t>
      </w:r>
      <w:r>
        <w:rPr>
          <w:rFonts w:ascii="Calibri" w:hAnsi="Calibri" w:cs="Calibri"/>
        </w:rPr>
        <w:t xml:space="preserve">(4), 885-891. </w:t>
      </w:r>
    </w:p>
    <w:p w14:paraId="2DDD316D"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Gao, C., Robock, A., &amp; Ammann, C. (2008). Volcanic forcing of climate over the past 1500 years: An improved ice core‐based index for climate models. </w:t>
      </w:r>
      <w:r>
        <w:rPr>
          <w:rFonts w:ascii="Calibri" w:hAnsi="Calibri" w:cs="Calibri"/>
          <w:i/>
          <w:iCs/>
        </w:rPr>
        <w:t>Journal of Geophysical Research: Atmospheres</w:t>
      </w:r>
      <w:r>
        <w:rPr>
          <w:rFonts w:ascii="Calibri" w:hAnsi="Calibri" w:cs="Calibri"/>
        </w:rPr>
        <w:t>,</w:t>
      </w:r>
      <w:r>
        <w:rPr>
          <w:rFonts w:ascii="Calibri" w:hAnsi="Calibri" w:cs="Calibri"/>
          <w:i/>
          <w:iCs/>
        </w:rPr>
        <w:t xml:space="preserve"> 113</w:t>
      </w:r>
      <w:r>
        <w:rPr>
          <w:rFonts w:ascii="Calibri" w:hAnsi="Calibri" w:cs="Calibri"/>
        </w:rPr>
        <w:t xml:space="preserve">(D23). </w:t>
      </w:r>
    </w:p>
    <w:p w14:paraId="19BDEE5A" w14:textId="77777777" w:rsidR="00522812" w:rsidRDefault="00522812" w:rsidP="00201F31">
      <w:pPr>
        <w:autoSpaceDE w:val="0"/>
        <w:autoSpaceDN w:val="0"/>
        <w:adjustRightInd w:val="0"/>
        <w:spacing w:line="360" w:lineRule="auto"/>
        <w:ind w:left="720" w:hanging="720"/>
        <w:rPr>
          <w:rFonts w:ascii="Calibri" w:hAnsi="Calibri" w:cs="Calibri"/>
        </w:rPr>
      </w:pPr>
      <w:bookmarkStart w:id="187" w:name="_Hlk117416540"/>
      <w:proofErr w:type="spellStart"/>
      <w:r>
        <w:rPr>
          <w:rFonts w:ascii="Calibri" w:hAnsi="Calibri" w:cs="Calibri"/>
        </w:rPr>
        <w:t>Guilderson</w:t>
      </w:r>
      <w:proofErr w:type="spellEnd"/>
      <w:r>
        <w:rPr>
          <w:rFonts w:ascii="Calibri" w:hAnsi="Calibri" w:cs="Calibri"/>
        </w:rPr>
        <w:t xml:space="preserve">, T. P., Roark, E. B., Quay, P. D., Page, S. R. F., &amp; Moy, C. (2006). Seawater radiocarbon evolution in the Gulf of Alaska: 2002 observations. </w:t>
      </w:r>
      <w:r>
        <w:rPr>
          <w:rFonts w:ascii="Calibri" w:hAnsi="Calibri" w:cs="Calibri"/>
          <w:i/>
          <w:iCs/>
        </w:rPr>
        <w:t>Radiocarbon</w:t>
      </w:r>
      <w:r>
        <w:rPr>
          <w:rFonts w:ascii="Calibri" w:hAnsi="Calibri" w:cs="Calibri"/>
        </w:rPr>
        <w:t>,</w:t>
      </w:r>
      <w:r>
        <w:rPr>
          <w:rFonts w:ascii="Calibri" w:hAnsi="Calibri" w:cs="Calibri"/>
          <w:i/>
          <w:iCs/>
        </w:rPr>
        <w:t xml:space="preserve"> 48</w:t>
      </w:r>
      <w:r>
        <w:rPr>
          <w:rFonts w:ascii="Calibri" w:hAnsi="Calibri" w:cs="Calibri"/>
        </w:rPr>
        <w:t xml:space="preserve">(1), 1-15. </w:t>
      </w:r>
    </w:p>
    <w:bookmarkEnd w:id="187"/>
    <w:p w14:paraId="266DBEAD"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lastRenderedPageBreak/>
        <w:t xml:space="preserve">Heaton, T. J., Köhler, P., </w:t>
      </w:r>
      <w:proofErr w:type="spellStart"/>
      <w:r>
        <w:rPr>
          <w:rFonts w:ascii="Calibri" w:hAnsi="Calibri" w:cs="Calibri"/>
        </w:rPr>
        <w:t>Butzin</w:t>
      </w:r>
      <w:proofErr w:type="spellEnd"/>
      <w:r>
        <w:rPr>
          <w:rFonts w:ascii="Calibri" w:hAnsi="Calibri" w:cs="Calibri"/>
        </w:rPr>
        <w:t xml:space="preserve">, M., Bard, E., Reimer, R. W., Austin, W. E., Ramsey, C. B., </w:t>
      </w:r>
      <w:proofErr w:type="spellStart"/>
      <w:r>
        <w:rPr>
          <w:rFonts w:ascii="Calibri" w:hAnsi="Calibri" w:cs="Calibri"/>
        </w:rPr>
        <w:t>Grootes</w:t>
      </w:r>
      <w:proofErr w:type="spellEnd"/>
      <w:r>
        <w:rPr>
          <w:rFonts w:ascii="Calibri" w:hAnsi="Calibri" w:cs="Calibri"/>
        </w:rPr>
        <w:t xml:space="preserve">, P. M., </w:t>
      </w:r>
      <w:proofErr w:type="spellStart"/>
      <w:r>
        <w:rPr>
          <w:rFonts w:ascii="Calibri" w:hAnsi="Calibri" w:cs="Calibri"/>
        </w:rPr>
        <w:t>Hughen</w:t>
      </w:r>
      <w:proofErr w:type="spellEnd"/>
      <w:r>
        <w:rPr>
          <w:rFonts w:ascii="Calibri" w:hAnsi="Calibri" w:cs="Calibri"/>
        </w:rPr>
        <w:t xml:space="preserve">, K. A., &amp; Kromer, B. (2020). Marine20—the marine radiocarbon age calibration curve (0–55,000 </w:t>
      </w:r>
      <w:proofErr w:type="spellStart"/>
      <w:r>
        <w:rPr>
          <w:rFonts w:ascii="Calibri" w:hAnsi="Calibri" w:cs="Calibri"/>
        </w:rPr>
        <w:t>cal</w:t>
      </w:r>
      <w:proofErr w:type="spellEnd"/>
      <w:r>
        <w:rPr>
          <w:rFonts w:ascii="Calibri" w:hAnsi="Calibri" w:cs="Calibri"/>
        </w:rPr>
        <w:t xml:space="preserve"> BP). </w:t>
      </w:r>
      <w:r>
        <w:rPr>
          <w:rFonts w:ascii="Calibri" w:hAnsi="Calibri" w:cs="Calibri"/>
          <w:i/>
          <w:iCs/>
        </w:rPr>
        <w:t>Radiocarbon</w:t>
      </w:r>
      <w:r>
        <w:rPr>
          <w:rFonts w:ascii="Calibri" w:hAnsi="Calibri" w:cs="Calibri"/>
        </w:rPr>
        <w:t>,</w:t>
      </w:r>
      <w:r>
        <w:rPr>
          <w:rFonts w:ascii="Calibri" w:hAnsi="Calibri" w:cs="Calibri"/>
          <w:i/>
          <w:iCs/>
        </w:rPr>
        <w:t xml:space="preserve"> 62</w:t>
      </w:r>
      <w:r>
        <w:rPr>
          <w:rFonts w:ascii="Calibri" w:hAnsi="Calibri" w:cs="Calibri"/>
        </w:rPr>
        <w:t xml:space="preserve">(4), 779-820. </w:t>
      </w:r>
    </w:p>
    <w:p w14:paraId="5B38AD5E" w14:textId="77777777" w:rsidR="00522812" w:rsidRDefault="00522812" w:rsidP="00201F31">
      <w:pPr>
        <w:autoSpaceDE w:val="0"/>
        <w:autoSpaceDN w:val="0"/>
        <w:adjustRightInd w:val="0"/>
        <w:spacing w:line="360" w:lineRule="auto"/>
        <w:ind w:left="720" w:hanging="720"/>
        <w:rPr>
          <w:rFonts w:ascii="Calibri" w:hAnsi="Calibri" w:cs="Calibri"/>
        </w:rPr>
      </w:pPr>
      <w:bookmarkStart w:id="188" w:name="_Hlk118026437"/>
      <w:proofErr w:type="spellStart"/>
      <w:r>
        <w:rPr>
          <w:rFonts w:ascii="Calibri" w:hAnsi="Calibri" w:cs="Calibri"/>
        </w:rPr>
        <w:t>Helser</w:t>
      </w:r>
      <w:proofErr w:type="spellEnd"/>
      <w:r>
        <w:rPr>
          <w:rFonts w:ascii="Calibri" w:hAnsi="Calibri" w:cs="Calibri"/>
        </w:rPr>
        <w:t xml:space="preserve">, T. E., </w:t>
      </w:r>
      <w:proofErr w:type="spellStart"/>
      <w:r>
        <w:rPr>
          <w:rFonts w:ascii="Calibri" w:hAnsi="Calibri" w:cs="Calibri"/>
        </w:rPr>
        <w:t>Kastelle</w:t>
      </w:r>
      <w:proofErr w:type="spellEnd"/>
      <w:r>
        <w:rPr>
          <w:rFonts w:ascii="Calibri" w:hAnsi="Calibri" w:cs="Calibri"/>
        </w:rPr>
        <w:t xml:space="preserve">, C. R., &amp; Lai, H.-l. (2014). Modeling environmental factors affecting assimilation of bomb-produced Δ14C in the North Pacific Ocean: Implications for age validation studies. </w:t>
      </w:r>
      <w:r>
        <w:rPr>
          <w:rFonts w:ascii="Calibri" w:hAnsi="Calibri" w:cs="Calibri"/>
          <w:i/>
          <w:iCs/>
        </w:rPr>
        <w:t>Ecological modelling</w:t>
      </w:r>
      <w:r>
        <w:rPr>
          <w:rFonts w:ascii="Calibri" w:hAnsi="Calibri" w:cs="Calibri"/>
        </w:rPr>
        <w:t>,</w:t>
      </w:r>
      <w:r>
        <w:rPr>
          <w:rFonts w:ascii="Calibri" w:hAnsi="Calibri" w:cs="Calibri"/>
          <w:i/>
          <w:iCs/>
        </w:rPr>
        <w:t xml:space="preserve"> 277</w:t>
      </w:r>
      <w:r>
        <w:rPr>
          <w:rFonts w:ascii="Calibri" w:hAnsi="Calibri" w:cs="Calibri"/>
        </w:rPr>
        <w:t xml:space="preserve">, 108-118. </w:t>
      </w:r>
    </w:p>
    <w:p w14:paraId="285FC3AB" w14:textId="77777777" w:rsidR="00522812" w:rsidRDefault="00522812" w:rsidP="00201F31">
      <w:pPr>
        <w:autoSpaceDE w:val="0"/>
        <w:autoSpaceDN w:val="0"/>
        <w:adjustRightInd w:val="0"/>
        <w:spacing w:line="360" w:lineRule="auto"/>
        <w:ind w:left="720" w:hanging="720"/>
        <w:rPr>
          <w:rFonts w:ascii="Calibri" w:hAnsi="Calibri" w:cs="Calibri"/>
        </w:rPr>
      </w:pPr>
      <w:bookmarkStart w:id="189" w:name="_Hlk117416531"/>
      <w:bookmarkEnd w:id="188"/>
      <w:proofErr w:type="spellStart"/>
      <w:r>
        <w:rPr>
          <w:rFonts w:ascii="Calibri" w:hAnsi="Calibri" w:cs="Calibri"/>
        </w:rPr>
        <w:t>Hristova</w:t>
      </w:r>
      <w:proofErr w:type="spellEnd"/>
      <w:r>
        <w:rPr>
          <w:rFonts w:ascii="Calibri" w:hAnsi="Calibri" w:cs="Calibri"/>
        </w:rPr>
        <w:t xml:space="preserve">, H. G., Ladd, C., &amp; </w:t>
      </w:r>
      <w:proofErr w:type="spellStart"/>
      <w:r>
        <w:rPr>
          <w:rFonts w:ascii="Calibri" w:hAnsi="Calibri" w:cs="Calibri"/>
        </w:rPr>
        <w:t>Stabeno</w:t>
      </w:r>
      <w:proofErr w:type="spellEnd"/>
      <w:r>
        <w:rPr>
          <w:rFonts w:ascii="Calibri" w:hAnsi="Calibri" w:cs="Calibri"/>
        </w:rPr>
        <w:t xml:space="preserve">, P. J. (2019). Variability and trends of the Alaska Gyre from Argo and Satellite Altimetry. </w:t>
      </w:r>
      <w:r>
        <w:rPr>
          <w:rFonts w:ascii="Calibri" w:hAnsi="Calibri" w:cs="Calibri"/>
          <w:i/>
          <w:iCs/>
        </w:rPr>
        <w:t>Journal of Geophysical Research: Oceans</w:t>
      </w:r>
      <w:r>
        <w:rPr>
          <w:rFonts w:ascii="Calibri" w:hAnsi="Calibri" w:cs="Calibri"/>
        </w:rPr>
        <w:t>,</w:t>
      </w:r>
      <w:r>
        <w:rPr>
          <w:rFonts w:ascii="Calibri" w:hAnsi="Calibri" w:cs="Calibri"/>
          <w:i/>
          <w:iCs/>
        </w:rPr>
        <w:t xml:space="preserve"> 124</w:t>
      </w:r>
      <w:r>
        <w:rPr>
          <w:rFonts w:ascii="Calibri" w:hAnsi="Calibri" w:cs="Calibri"/>
        </w:rPr>
        <w:t xml:space="preserve">(8), 5870-5887. </w:t>
      </w:r>
    </w:p>
    <w:p w14:paraId="7CE24CC3" w14:textId="77777777" w:rsidR="00522812" w:rsidRDefault="00522812" w:rsidP="00201F31">
      <w:pPr>
        <w:autoSpaceDE w:val="0"/>
        <w:autoSpaceDN w:val="0"/>
        <w:adjustRightInd w:val="0"/>
        <w:spacing w:line="360" w:lineRule="auto"/>
        <w:ind w:left="720" w:hanging="720"/>
        <w:rPr>
          <w:rFonts w:ascii="Calibri" w:hAnsi="Calibri" w:cs="Calibri"/>
        </w:rPr>
      </w:pPr>
      <w:bookmarkStart w:id="190" w:name="_Hlk117416525"/>
      <w:bookmarkEnd w:id="189"/>
      <w:r>
        <w:rPr>
          <w:rFonts w:ascii="Calibri" w:hAnsi="Calibri" w:cs="Calibri"/>
        </w:rPr>
        <w:t xml:space="preserve">Hutchinson, I. (2020). Spatiotemporal variation in ΔR on the West Coast of North America in the late Holocene: implications for dating the shells of marine mollusks. </w:t>
      </w:r>
      <w:r>
        <w:rPr>
          <w:rFonts w:ascii="Calibri" w:hAnsi="Calibri" w:cs="Calibri"/>
          <w:i/>
          <w:iCs/>
        </w:rPr>
        <w:t>American Antiquity</w:t>
      </w:r>
      <w:r>
        <w:rPr>
          <w:rFonts w:ascii="Calibri" w:hAnsi="Calibri" w:cs="Calibri"/>
        </w:rPr>
        <w:t>,</w:t>
      </w:r>
      <w:r>
        <w:rPr>
          <w:rFonts w:ascii="Calibri" w:hAnsi="Calibri" w:cs="Calibri"/>
          <w:i/>
          <w:iCs/>
        </w:rPr>
        <w:t xml:space="preserve"> 85</w:t>
      </w:r>
      <w:r>
        <w:rPr>
          <w:rFonts w:ascii="Calibri" w:hAnsi="Calibri" w:cs="Calibri"/>
        </w:rPr>
        <w:t>(4), 676-693.</w:t>
      </w:r>
    </w:p>
    <w:bookmarkEnd w:id="190"/>
    <w:p w14:paraId="10A7C649"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Ingram, B. L., &amp; </w:t>
      </w:r>
      <w:proofErr w:type="spellStart"/>
      <w:r>
        <w:rPr>
          <w:rFonts w:ascii="Calibri" w:hAnsi="Calibri" w:cs="Calibri"/>
        </w:rPr>
        <w:t>Southon</w:t>
      </w:r>
      <w:proofErr w:type="spellEnd"/>
      <w:r>
        <w:rPr>
          <w:rFonts w:ascii="Calibri" w:hAnsi="Calibri" w:cs="Calibri"/>
        </w:rPr>
        <w:t xml:space="preserve">, J. R. (1996). Reservoir ages in eastern Pacific coastal and estuarine waters. </w:t>
      </w:r>
      <w:r>
        <w:rPr>
          <w:rFonts w:ascii="Calibri" w:hAnsi="Calibri" w:cs="Calibri"/>
          <w:i/>
          <w:iCs/>
        </w:rPr>
        <w:t>Radiocarbon</w:t>
      </w:r>
      <w:r>
        <w:rPr>
          <w:rFonts w:ascii="Calibri" w:hAnsi="Calibri" w:cs="Calibri"/>
        </w:rPr>
        <w:t>,</w:t>
      </w:r>
      <w:r>
        <w:rPr>
          <w:rFonts w:ascii="Calibri" w:hAnsi="Calibri" w:cs="Calibri"/>
          <w:i/>
          <w:iCs/>
        </w:rPr>
        <w:t xml:space="preserve"> 38</w:t>
      </w:r>
      <w:r>
        <w:rPr>
          <w:rFonts w:ascii="Calibri" w:hAnsi="Calibri" w:cs="Calibri"/>
        </w:rPr>
        <w:t xml:space="preserve">(3), 573-582. </w:t>
      </w:r>
    </w:p>
    <w:p w14:paraId="0F6E924C"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Jones, T. L., &amp; Jones, D. A. (1992). Elkhorn Slough revisited: Reassessing the chronology of CA-MNT-229. </w:t>
      </w:r>
      <w:r>
        <w:rPr>
          <w:rFonts w:ascii="Calibri" w:hAnsi="Calibri" w:cs="Calibri"/>
          <w:i/>
          <w:iCs/>
        </w:rPr>
        <w:t>Journal of California and Great Basin Anthropology</w:t>
      </w:r>
      <w:r>
        <w:rPr>
          <w:rFonts w:ascii="Calibri" w:hAnsi="Calibri" w:cs="Calibri"/>
        </w:rPr>
        <w:t>,</w:t>
      </w:r>
      <w:r>
        <w:rPr>
          <w:rFonts w:ascii="Calibri" w:hAnsi="Calibri" w:cs="Calibri"/>
          <w:i/>
          <w:iCs/>
        </w:rPr>
        <w:t xml:space="preserve"> 14</w:t>
      </w:r>
      <w:r>
        <w:rPr>
          <w:rFonts w:ascii="Calibri" w:hAnsi="Calibri" w:cs="Calibri"/>
        </w:rPr>
        <w:t xml:space="preserve">(2), 159-179. </w:t>
      </w:r>
    </w:p>
    <w:p w14:paraId="1FEF34CB"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Kastelle</w:t>
      </w:r>
      <w:proofErr w:type="spellEnd"/>
      <w:r>
        <w:rPr>
          <w:rFonts w:ascii="Calibri" w:hAnsi="Calibri" w:cs="Calibri"/>
        </w:rPr>
        <w:t xml:space="preserve">, C. R., </w:t>
      </w:r>
      <w:proofErr w:type="spellStart"/>
      <w:r>
        <w:rPr>
          <w:rFonts w:ascii="Calibri" w:hAnsi="Calibri" w:cs="Calibri"/>
        </w:rPr>
        <w:t>Helser</w:t>
      </w:r>
      <w:proofErr w:type="spellEnd"/>
      <w:r>
        <w:rPr>
          <w:rFonts w:ascii="Calibri" w:hAnsi="Calibri" w:cs="Calibri"/>
        </w:rPr>
        <w:t xml:space="preserve">, T. E., Black, B. A., Stuckey, M. J., Gillespie, D. C., McArthur, J., Little, D., Charles, K. D., &amp; Khan, R. S. (2011). Bomb-produced radiocarbon validation of growth-increment crossdating allows marine paleoclimate reconstruction. </w:t>
      </w:r>
      <w:proofErr w:type="spellStart"/>
      <w:r>
        <w:rPr>
          <w:rFonts w:ascii="Calibri" w:hAnsi="Calibri" w:cs="Calibri"/>
          <w:i/>
          <w:iCs/>
        </w:rPr>
        <w:t>Palaeogeography</w:t>
      </w:r>
      <w:proofErr w:type="spellEnd"/>
      <w:r>
        <w:rPr>
          <w:rFonts w:ascii="Calibri" w:hAnsi="Calibri" w:cs="Calibri"/>
          <w:i/>
          <w:iCs/>
        </w:rPr>
        <w:t xml:space="preserve">, Palaeoclimatology, </w:t>
      </w:r>
      <w:proofErr w:type="spellStart"/>
      <w:r>
        <w:rPr>
          <w:rFonts w:ascii="Calibri" w:hAnsi="Calibri" w:cs="Calibri"/>
          <w:i/>
          <w:iCs/>
        </w:rPr>
        <w:t>Palaeoecology</w:t>
      </w:r>
      <w:proofErr w:type="spellEnd"/>
      <w:r>
        <w:rPr>
          <w:rFonts w:ascii="Calibri" w:hAnsi="Calibri" w:cs="Calibri"/>
        </w:rPr>
        <w:t>,</w:t>
      </w:r>
      <w:r>
        <w:rPr>
          <w:rFonts w:ascii="Calibri" w:hAnsi="Calibri" w:cs="Calibri"/>
          <w:i/>
          <w:iCs/>
        </w:rPr>
        <w:t xml:space="preserve"> 311</w:t>
      </w:r>
      <w:r>
        <w:rPr>
          <w:rFonts w:ascii="Calibri" w:hAnsi="Calibri" w:cs="Calibri"/>
        </w:rPr>
        <w:t xml:space="preserve">(1-2), 126-135. </w:t>
      </w:r>
    </w:p>
    <w:p w14:paraId="36C918A7"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Lower‐Spies, E. E., Whitney, N. M., Wanamaker, A. D., Griffin, S. M., </w:t>
      </w:r>
      <w:proofErr w:type="spellStart"/>
      <w:r>
        <w:rPr>
          <w:rFonts w:ascii="Calibri" w:hAnsi="Calibri" w:cs="Calibri"/>
        </w:rPr>
        <w:t>Introne</w:t>
      </w:r>
      <w:proofErr w:type="spellEnd"/>
      <w:r>
        <w:rPr>
          <w:rFonts w:ascii="Calibri" w:hAnsi="Calibri" w:cs="Calibri"/>
        </w:rPr>
        <w:t xml:space="preserve">, D. S., &amp; Kreutz, K. J. (2020). A 250‐year, </w:t>
      </w:r>
      <w:proofErr w:type="spellStart"/>
      <w:r>
        <w:rPr>
          <w:rFonts w:ascii="Calibri" w:hAnsi="Calibri" w:cs="Calibri"/>
        </w:rPr>
        <w:t>decadally</w:t>
      </w:r>
      <w:proofErr w:type="spellEnd"/>
      <w:r>
        <w:rPr>
          <w:rFonts w:ascii="Calibri" w:hAnsi="Calibri" w:cs="Calibri"/>
        </w:rPr>
        <w:t xml:space="preserve"> resolved, radiocarbon time history in the Gulf of Maine reveals a hydrographic regime shift at the end of the Little Ice Age. </w:t>
      </w:r>
      <w:r>
        <w:rPr>
          <w:rFonts w:ascii="Calibri" w:hAnsi="Calibri" w:cs="Calibri"/>
          <w:i/>
          <w:iCs/>
        </w:rPr>
        <w:t>Journal of Geophysical Research: Oceans</w:t>
      </w:r>
      <w:r>
        <w:rPr>
          <w:rFonts w:ascii="Calibri" w:hAnsi="Calibri" w:cs="Calibri"/>
        </w:rPr>
        <w:t>,</w:t>
      </w:r>
      <w:r>
        <w:rPr>
          <w:rFonts w:ascii="Calibri" w:hAnsi="Calibri" w:cs="Calibri"/>
          <w:i/>
          <w:iCs/>
        </w:rPr>
        <w:t xml:space="preserve"> 125</w:t>
      </w:r>
      <w:r>
        <w:rPr>
          <w:rFonts w:ascii="Calibri" w:hAnsi="Calibri" w:cs="Calibri"/>
        </w:rPr>
        <w:t xml:space="preserve">(9), e2020JC016579. </w:t>
      </w:r>
    </w:p>
    <w:p w14:paraId="5BC38E64" w14:textId="77777777" w:rsidR="00522812" w:rsidRDefault="00522812" w:rsidP="00201F31">
      <w:pPr>
        <w:autoSpaceDE w:val="0"/>
        <w:autoSpaceDN w:val="0"/>
        <w:adjustRightInd w:val="0"/>
        <w:spacing w:line="360" w:lineRule="auto"/>
        <w:ind w:left="720" w:hanging="720"/>
        <w:rPr>
          <w:rFonts w:ascii="Calibri" w:hAnsi="Calibri" w:cs="Calibri"/>
        </w:rPr>
      </w:pPr>
      <w:r w:rsidRPr="00D62474">
        <w:rPr>
          <w:rFonts w:ascii="Calibri" w:hAnsi="Calibri" w:cs="Calibri"/>
        </w:rPr>
        <w:t xml:space="preserve">Lin, Y., &amp; </w:t>
      </w:r>
      <w:proofErr w:type="spellStart"/>
      <w:r w:rsidRPr="00D62474">
        <w:rPr>
          <w:rFonts w:ascii="Calibri" w:hAnsi="Calibri" w:cs="Calibri"/>
        </w:rPr>
        <w:t>Fissel</w:t>
      </w:r>
      <w:proofErr w:type="spellEnd"/>
      <w:r w:rsidRPr="00D62474">
        <w:rPr>
          <w:rFonts w:ascii="Calibri" w:hAnsi="Calibri" w:cs="Calibri"/>
        </w:rPr>
        <w:t>, D. B. (2018). The ocean circulation of Chatham Sound, British Columbia, Canada: Results from numerical modelling studies using historical datasets. Atmosphere-Ocean, 56(3), 129-151.</w:t>
      </w:r>
    </w:p>
    <w:p w14:paraId="783A765B"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lastRenderedPageBreak/>
        <w:t xml:space="preserve">Mantua, N. J., Hare, S. R., Zhang, Y., Wallace, J. M., &amp; Francis, R. C. (1997). A Pacific interdecadal climate oscillation with impacts on salmon production. </w:t>
      </w:r>
      <w:r>
        <w:rPr>
          <w:rFonts w:ascii="Calibri" w:hAnsi="Calibri" w:cs="Calibri"/>
          <w:i/>
          <w:iCs/>
        </w:rPr>
        <w:t>Bulletin of the American Meteorological Society</w:t>
      </w:r>
      <w:r>
        <w:rPr>
          <w:rFonts w:ascii="Calibri" w:hAnsi="Calibri" w:cs="Calibri"/>
        </w:rPr>
        <w:t>,</w:t>
      </w:r>
      <w:r>
        <w:rPr>
          <w:rFonts w:ascii="Calibri" w:hAnsi="Calibri" w:cs="Calibri"/>
          <w:i/>
          <w:iCs/>
        </w:rPr>
        <w:t xml:space="preserve"> 78</w:t>
      </w:r>
      <w:r>
        <w:rPr>
          <w:rFonts w:ascii="Calibri" w:hAnsi="Calibri" w:cs="Calibri"/>
        </w:rPr>
        <w:t xml:space="preserve">(6), 1069-1080. </w:t>
      </w:r>
    </w:p>
    <w:p w14:paraId="75DB6DB4"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McNeely, R., &amp; McCuaig, S. (1991). Geological Survey of Canada radiocarbon dates XXIX. </w:t>
      </w:r>
    </w:p>
    <w:p w14:paraId="7E0C7AEA"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Melsom</w:t>
      </w:r>
      <w:proofErr w:type="spellEnd"/>
      <w:r>
        <w:rPr>
          <w:rFonts w:ascii="Calibri" w:hAnsi="Calibri" w:cs="Calibri"/>
        </w:rPr>
        <w:t xml:space="preserve">, A., Meyers, S. D., O'Brien, J. J., Hurlburt, H. E., &amp; Metzger, J. E. (1999). ENSO effects on Gulf of Alaska eddies. </w:t>
      </w:r>
      <w:r>
        <w:rPr>
          <w:rFonts w:ascii="Calibri" w:hAnsi="Calibri" w:cs="Calibri"/>
          <w:i/>
          <w:iCs/>
        </w:rPr>
        <w:t>Earth Interactions</w:t>
      </w:r>
      <w:r>
        <w:rPr>
          <w:rFonts w:ascii="Calibri" w:hAnsi="Calibri" w:cs="Calibri"/>
        </w:rPr>
        <w:t>,</w:t>
      </w:r>
      <w:r>
        <w:rPr>
          <w:rFonts w:ascii="Calibri" w:hAnsi="Calibri" w:cs="Calibri"/>
          <w:i/>
          <w:iCs/>
        </w:rPr>
        <w:t xml:space="preserve"> 3</w:t>
      </w:r>
      <w:r>
        <w:rPr>
          <w:rFonts w:ascii="Calibri" w:hAnsi="Calibri" w:cs="Calibri"/>
        </w:rPr>
        <w:t xml:space="preserve">(1), 1-30. </w:t>
      </w:r>
    </w:p>
    <w:p w14:paraId="3FD44BD5"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Miller, A. J., Cayan, D. R., Barnett, T. P., Graham, N. E., &amp; </w:t>
      </w:r>
      <w:proofErr w:type="spellStart"/>
      <w:r>
        <w:rPr>
          <w:rFonts w:ascii="Calibri" w:hAnsi="Calibri" w:cs="Calibri"/>
        </w:rPr>
        <w:t>Oberhuber</w:t>
      </w:r>
      <w:proofErr w:type="spellEnd"/>
      <w:r>
        <w:rPr>
          <w:rFonts w:ascii="Calibri" w:hAnsi="Calibri" w:cs="Calibri"/>
        </w:rPr>
        <w:t xml:space="preserve">, J. M. (1994). The 1976-77 climate shift of the Pacific Ocean. </w:t>
      </w:r>
      <w:r>
        <w:rPr>
          <w:rFonts w:ascii="Calibri" w:hAnsi="Calibri" w:cs="Calibri"/>
          <w:i/>
          <w:iCs/>
        </w:rPr>
        <w:t>Oceanography</w:t>
      </w:r>
      <w:r>
        <w:rPr>
          <w:rFonts w:ascii="Calibri" w:hAnsi="Calibri" w:cs="Calibri"/>
        </w:rPr>
        <w:t>,</w:t>
      </w:r>
      <w:r>
        <w:rPr>
          <w:rFonts w:ascii="Calibri" w:hAnsi="Calibri" w:cs="Calibri"/>
          <w:i/>
          <w:iCs/>
        </w:rPr>
        <w:t xml:space="preserve"> 7</w:t>
      </w:r>
      <w:r>
        <w:rPr>
          <w:rFonts w:ascii="Calibri" w:hAnsi="Calibri" w:cs="Calibri"/>
        </w:rPr>
        <w:t xml:space="preserve">(1), 21-26. </w:t>
      </w:r>
    </w:p>
    <w:p w14:paraId="4E6E08B7"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Moberg, A., </w:t>
      </w:r>
      <w:proofErr w:type="spellStart"/>
      <w:r>
        <w:rPr>
          <w:rFonts w:ascii="Calibri" w:hAnsi="Calibri" w:cs="Calibri"/>
        </w:rPr>
        <w:t>Sonechkin</w:t>
      </w:r>
      <w:proofErr w:type="spellEnd"/>
      <w:r>
        <w:rPr>
          <w:rFonts w:ascii="Calibri" w:hAnsi="Calibri" w:cs="Calibri"/>
        </w:rPr>
        <w:t xml:space="preserve">, D. M., Holmgren, K., </w:t>
      </w:r>
      <w:proofErr w:type="spellStart"/>
      <w:r>
        <w:rPr>
          <w:rFonts w:ascii="Calibri" w:hAnsi="Calibri" w:cs="Calibri"/>
        </w:rPr>
        <w:t>Datsenko</w:t>
      </w:r>
      <w:proofErr w:type="spellEnd"/>
      <w:r>
        <w:rPr>
          <w:rFonts w:ascii="Calibri" w:hAnsi="Calibri" w:cs="Calibri"/>
        </w:rPr>
        <w:t xml:space="preserve">, N. M., &amp; </w:t>
      </w:r>
      <w:proofErr w:type="spellStart"/>
      <w:r>
        <w:rPr>
          <w:rFonts w:ascii="Calibri" w:hAnsi="Calibri" w:cs="Calibri"/>
        </w:rPr>
        <w:t>Karlén</w:t>
      </w:r>
      <w:proofErr w:type="spellEnd"/>
      <w:r>
        <w:rPr>
          <w:rFonts w:ascii="Calibri" w:hAnsi="Calibri" w:cs="Calibri"/>
        </w:rPr>
        <w:t xml:space="preserve">, W. (2005). Highly variable Northern Hemisphere temperatures reconstructed from low-and high-resolution proxy data. </w:t>
      </w:r>
      <w:r>
        <w:rPr>
          <w:rFonts w:ascii="Calibri" w:hAnsi="Calibri" w:cs="Calibri"/>
          <w:i/>
          <w:iCs/>
        </w:rPr>
        <w:t>Nature</w:t>
      </w:r>
      <w:r>
        <w:rPr>
          <w:rFonts w:ascii="Calibri" w:hAnsi="Calibri" w:cs="Calibri"/>
        </w:rPr>
        <w:t>,</w:t>
      </w:r>
      <w:r>
        <w:rPr>
          <w:rFonts w:ascii="Calibri" w:hAnsi="Calibri" w:cs="Calibri"/>
          <w:i/>
          <w:iCs/>
        </w:rPr>
        <w:t xml:space="preserve"> 433</w:t>
      </w:r>
      <w:r>
        <w:rPr>
          <w:rFonts w:ascii="Calibri" w:hAnsi="Calibri" w:cs="Calibri"/>
        </w:rPr>
        <w:t xml:space="preserve">(7026), 613-617. </w:t>
      </w:r>
    </w:p>
    <w:p w14:paraId="6E512241"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Newman, M., Alexander, M. A., Ault, T. R., Cobb, K. M., </w:t>
      </w:r>
      <w:proofErr w:type="spellStart"/>
      <w:r>
        <w:rPr>
          <w:rFonts w:ascii="Calibri" w:hAnsi="Calibri" w:cs="Calibri"/>
        </w:rPr>
        <w:t>Deser</w:t>
      </w:r>
      <w:proofErr w:type="spellEnd"/>
      <w:r>
        <w:rPr>
          <w:rFonts w:ascii="Calibri" w:hAnsi="Calibri" w:cs="Calibri"/>
        </w:rPr>
        <w:t xml:space="preserve">, C., Di Lorenzo, E., Mantua, N. J., Miller, A. J., </w:t>
      </w:r>
      <w:proofErr w:type="spellStart"/>
      <w:r>
        <w:rPr>
          <w:rFonts w:ascii="Calibri" w:hAnsi="Calibri" w:cs="Calibri"/>
        </w:rPr>
        <w:t>Minobe</w:t>
      </w:r>
      <w:proofErr w:type="spellEnd"/>
      <w:r>
        <w:rPr>
          <w:rFonts w:ascii="Calibri" w:hAnsi="Calibri" w:cs="Calibri"/>
        </w:rPr>
        <w:t xml:space="preserve">, S., &amp; Nakamura, H. (2016). The Pacific decadal oscillation, revisited. </w:t>
      </w:r>
      <w:r>
        <w:rPr>
          <w:rFonts w:ascii="Calibri" w:hAnsi="Calibri" w:cs="Calibri"/>
          <w:i/>
          <w:iCs/>
        </w:rPr>
        <w:t>Journal of Climate</w:t>
      </w:r>
      <w:r>
        <w:rPr>
          <w:rFonts w:ascii="Calibri" w:hAnsi="Calibri" w:cs="Calibri"/>
        </w:rPr>
        <w:t>,</w:t>
      </w:r>
      <w:r>
        <w:rPr>
          <w:rFonts w:ascii="Calibri" w:hAnsi="Calibri" w:cs="Calibri"/>
          <w:i/>
          <w:iCs/>
        </w:rPr>
        <w:t xml:space="preserve"> 29</w:t>
      </w:r>
      <w:r>
        <w:rPr>
          <w:rFonts w:ascii="Calibri" w:hAnsi="Calibri" w:cs="Calibri"/>
        </w:rPr>
        <w:t xml:space="preserve">(12), 4399-4427. </w:t>
      </w:r>
    </w:p>
    <w:p w14:paraId="399C0648"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NOSAMS. (2020). </w:t>
      </w:r>
      <w:r>
        <w:rPr>
          <w:rFonts w:ascii="Calibri" w:hAnsi="Calibri" w:cs="Calibri"/>
          <w:i/>
          <w:iCs/>
        </w:rPr>
        <w:t>Radiocarbon Data and Calculations</w:t>
      </w:r>
      <w:r>
        <w:rPr>
          <w:rFonts w:ascii="Calibri" w:hAnsi="Calibri" w:cs="Calibri"/>
        </w:rPr>
        <w:t xml:space="preserve">. National Ocean Sciences Accelerator Mass Spectrometry. https://www2.whoi.edu/site/nosams/client-services/radiocarbon-data-calculations/ </w:t>
      </w:r>
    </w:p>
    <w:p w14:paraId="31A9DCF0"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Panich</w:t>
      </w:r>
      <w:proofErr w:type="spellEnd"/>
      <w:r>
        <w:rPr>
          <w:rFonts w:ascii="Calibri" w:hAnsi="Calibri" w:cs="Calibri"/>
        </w:rPr>
        <w:t xml:space="preserve">, L. M., Schneider, T. D., &amp; Engel, P. (2018). The marine radiocarbon reservoir effect in </w:t>
      </w:r>
      <w:proofErr w:type="spellStart"/>
      <w:r>
        <w:rPr>
          <w:rFonts w:ascii="Calibri" w:hAnsi="Calibri" w:cs="Calibri"/>
        </w:rPr>
        <w:t>Tomales</w:t>
      </w:r>
      <w:proofErr w:type="spellEnd"/>
      <w:r>
        <w:rPr>
          <w:rFonts w:ascii="Calibri" w:hAnsi="Calibri" w:cs="Calibri"/>
        </w:rPr>
        <w:t xml:space="preserve"> Bay, California. </w:t>
      </w:r>
      <w:r>
        <w:rPr>
          <w:rFonts w:ascii="Calibri" w:hAnsi="Calibri" w:cs="Calibri"/>
          <w:i/>
          <w:iCs/>
        </w:rPr>
        <w:t>Radiocarbon</w:t>
      </w:r>
      <w:r>
        <w:rPr>
          <w:rFonts w:ascii="Calibri" w:hAnsi="Calibri" w:cs="Calibri"/>
        </w:rPr>
        <w:t>,</w:t>
      </w:r>
      <w:r>
        <w:rPr>
          <w:rFonts w:ascii="Calibri" w:hAnsi="Calibri" w:cs="Calibri"/>
          <w:i/>
          <w:iCs/>
        </w:rPr>
        <w:t xml:space="preserve"> 60</w:t>
      </w:r>
      <w:r>
        <w:rPr>
          <w:rFonts w:ascii="Calibri" w:hAnsi="Calibri" w:cs="Calibri"/>
        </w:rPr>
        <w:t xml:space="preserve">(3), 963-974. </w:t>
      </w:r>
    </w:p>
    <w:p w14:paraId="5C8DA26D"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Pearson, C., </w:t>
      </w:r>
      <w:proofErr w:type="spellStart"/>
      <w:r>
        <w:rPr>
          <w:rFonts w:ascii="Calibri" w:hAnsi="Calibri" w:cs="Calibri"/>
        </w:rPr>
        <w:t>Salzer</w:t>
      </w:r>
      <w:proofErr w:type="spellEnd"/>
      <w:r>
        <w:rPr>
          <w:rFonts w:ascii="Calibri" w:hAnsi="Calibri" w:cs="Calibri"/>
        </w:rPr>
        <w:t xml:space="preserve">, M., Wacker, L., Brewer, P., </w:t>
      </w:r>
      <w:proofErr w:type="spellStart"/>
      <w:r>
        <w:rPr>
          <w:rFonts w:ascii="Calibri" w:hAnsi="Calibri" w:cs="Calibri"/>
        </w:rPr>
        <w:t>Sookdeo</w:t>
      </w:r>
      <w:proofErr w:type="spellEnd"/>
      <w:r>
        <w:rPr>
          <w:rFonts w:ascii="Calibri" w:hAnsi="Calibri" w:cs="Calibri"/>
        </w:rPr>
        <w:t xml:space="preserve">, A., &amp; </w:t>
      </w:r>
      <w:proofErr w:type="spellStart"/>
      <w:r>
        <w:rPr>
          <w:rFonts w:ascii="Calibri" w:hAnsi="Calibri" w:cs="Calibri"/>
        </w:rPr>
        <w:t>Kuniholm</w:t>
      </w:r>
      <w:proofErr w:type="spellEnd"/>
      <w:r>
        <w:rPr>
          <w:rFonts w:ascii="Calibri" w:hAnsi="Calibri" w:cs="Calibri"/>
        </w:rPr>
        <w:t xml:space="preserve">, P. (2020). Securing timelines in the ancient Mediterranean using multiproxy annual tree-ring data. </w:t>
      </w:r>
      <w:r>
        <w:rPr>
          <w:rFonts w:ascii="Calibri" w:hAnsi="Calibri" w:cs="Calibri"/>
          <w:i/>
          <w:iCs/>
        </w:rPr>
        <w:t>Proceedings of the National Academy of Sciences</w:t>
      </w:r>
      <w:r>
        <w:rPr>
          <w:rFonts w:ascii="Calibri" w:hAnsi="Calibri" w:cs="Calibri"/>
        </w:rPr>
        <w:t>,</w:t>
      </w:r>
      <w:r>
        <w:rPr>
          <w:rFonts w:ascii="Calibri" w:hAnsi="Calibri" w:cs="Calibri"/>
          <w:i/>
          <w:iCs/>
        </w:rPr>
        <w:t xml:space="preserve"> 117</w:t>
      </w:r>
      <w:r>
        <w:rPr>
          <w:rFonts w:ascii="Calibri" w:hAnsi="Calibri" w:cs="Calibri"/>
        </w:rPr>
        <w:t>(15), 8410-8415.</w:t>
      </w:r>
    </w:p>
    <w:p w14:paraId="409D1520"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Reimer, P. J., Austin, W. E., Bard, E., Bayliss, A., Blackwell, P. G., Ramsey, C. B., </w:t>
      </w:r>
      <w:proofErr w:type="spellStart"/>
      <w:r>
        <w:rPr>
          <w:rFonts w:ascii="Calibri" w:hAnsi="Calibri" w:cs="Calibri"/>
        </w:rPr>
        <w:t>Butzin</w:t>
      </w:r>
      <w:proofErr w:type="spellEnd"/>
      <w:r>
        <w:rPr>
          <w:rFonts w:ascii="Calibri" w:hAnsi="Calibri" w:cs="Calibri"/>
        </w:rPr>
        <w:t xml:space="preserve">, M., Cheng, H., Edwards, R. L., &amp; Friedrich, M. (2020). The IntCal20 Northern Hemisphere radiocarbon age calibration curve (0–55 </w:t>
      </w:r>
      <w:proofErr w:type="spellStart"/>
      <w:r>
        <w:rPr>
          <w:rFonts w:ascii="Calibri" w:hAnsi="Calibri" w:cs="Calibri"/>
        </w:rPr>
        <w:t>cal</w:t>
      </w:r>
      <w:proofErr w:type="spellEnd"/>
      <w:r>
        <w:rPr>
          <w:rFonts w:ascii="Calibri" w:hAnsi="Calibri" w:cs="Calibri"/>
        </w:rPr>
        <w:t xml:space="preserve"> </w:t>
      </w:r>
      <w:proofErr w:type="spellStart"/>
      <w:r>
        <w:rPr>
          <w:rFonts w:ascii="Calibri" w:hAnsi="Calibri" w:cs="Calibri"/>
        </w:rPr>
        <w:t>kBP</w:t>
      </w:r>
      <w:proofErr w:type="spellEnd"/>
      <w:r>
        <w:rPr>
          <w:rFonts w:ascii="Calibri" w:hAnsi="Calibri" w:cs="Calibri"/>
        </w:rPr>
        <w:t xml:space="preserve">). </w:t>
      </w:r>
      <w:r>
        <w:rPr>
          <w:rFonts w:ascii="Calibri" w:hAnsi="Calibri" w:cs="Calibri"/>
          <w:i/>
          <w:iCs/>
        </w:rPr>
        <w:t>Radiocarbon</w:t>
      </w:r>
      <w:r>
        <w:rPr>
          <w:rFonts w:ascii="Calibri" w:hAnsi="Calibri" w:cs="Calibri"/>
        </w:rPr>
        <w:t>,</w:t>
      </w:r>
      <w:r>
        <w:rPr>
          <w:rFonts w:ascii="Calibri" w:hAnsi="Calibri" w:cs="Calibri"/>
          <w:i/>
          <w:iCs/>
        </w:rPr>
        <w:t xml:space="preserve"> 62</w:t>
      </w:r>
      <w:r>
        <w:rPr>
          <w:rFonts w:ascii="Calibri" w:hAnsi="Calibri" w:cs="Calibri"/>
        </w:rPr>
        <w:t xml:space="preserve">(4), 725-757. </w:t>
      </w:r>
    </w:p>
    <w:p w14:paraId="65404B2F"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Robinson, S. W., &amp; Thompson, G. (1981). Radiocarbon corrections for marine shell dates with application to southern Pacific Northwest Coast prehistory. </w:t>
      </w:r>
      <w:proofErr w:type="spellStart"/>
      <w:r>
        <w:rPr>
          <w:rFonts w:ascii="Calibri" w:hAnsi="Calibri" w:cs="Calibri"/>
          <w:i/>
          <w:iCs/>
        </w:rPr>
        <w:t>Syesis</w:t>
      </w:r>
      <w:proofErr w:type="spellEnd"/>
      <w:r>
        <w:rPr>
          <w:rFonts w:ascii="Calibri" w:hAnsi="Calibri" w:cs="Calibri"/>
        </w:rPr>
        <w:t>,</w:t>
      </w:r>
      <w:r>
        <w:rPr>
          <w:rFonts w:ascii="Calibri" w:hAnsi="Calibri" w:cs="Calibri"/>
          <w:i/>
          <w:iCs/>
        </w:rPr>
        <w:t xml:space="preserve"> 14</w:t>
      </w:r>
      <w:r>
        <w:rPr>
          <w:rFonts w:ascii="Calibri" w:hAnsi="Calibri" w:cs="Calibri"/>
        </w:rPr>
        <w:t xml:space="preserve">, 45-57. </w:t>
      </w:r>
    </w:p>
    <w:p w14:paraId="6E912CC1"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lastRenderedPageBreak/>
        <w:t xml:space="preserve">Schmuck, N., Reuther, J., </w:t>
      </w:r>
      <w:proofErr w:type="spellStart"/>
      <w:r>
        <w:rPr>
          <w:rFonts w:ascii="Calibri" w:hAnsi="Calibri" w:cs="Calibri"/>
        </w:rPr>
        <w:t>Baichtal</w:t>
      </w:r>
      <w:proofErr w:type="spellEnd"/>
      <w:r>
        <w:rPr>
          <w:rFonts w:ascii="Calibri" w:hAnsi="Calibri" w:cs="Calibri"/>
        </w:rPr>
        <w:t xml:space="preserve">, J. F., &amp; Carlson, R. J. (2021). Quantifying marine reservoir effect variability along the Northwest Coast of North America. </w:t>
      </w:r>
      <w:r>
        <w:rPr>
          <w:rFonts w:ascii="Calibri" w:hAnsi="Calibri" w:cs="Calibri"/>
          <w:i/>
          <w:iCs/>
        </w:rPr>
        <w:t>Quaternary Research</w:t>
      </w:r>
      <w:r>
        <w:rPr>
          <w:rFonts w:ascii="Calibri" w:hAnsi="Calibri" w:cs="Calibri"/>
        </w:rPr>
        <w:t xml:space="preserve">, 1-22. </w:t>
      </w:r>
    </w:p>
    <w:p w14:paraId="526ECA6B" w14:textId="77777777" w:rsidR="00522812" w:rsidRDefault="00522812" w:rsidP="00201F31">
      <w:pPr>
        <w:autoSpaceDE w:val="0"/>
        <w:autoSpaceDN w:val="0"/>
        <w:adjustRightInd w:val="0"/>
        <w:spacing w:line="360" w:lineRule="auto"/>
        <w:ind w:left="720" w:hanging="720"/>
        <w:rPr>
          <w:rFonts w:ascii="Calibri" w:hAnsi="Calibri" w:cs="Calibri"/>
        </w:rPr>
      </w:pPr>
      <w:r w:rsidRPr="0071659C">
        <w:rPr>
          <w:rFonts w:ascii="Calibri" w:hAnsi="Calibri" w:cs="Calibri"/>
        </w:rPr>
        <w:t xml:space="preserve">Schuur, E. A., </w:t>
      </w:r>
      <w:proofErr w:type="spellStart"/>
      <w:r w:rsidRPr="0071659C">
        <w:rPr>
          <w:rFonts w:ascii="Calibri" w:hAnsi="Calibri" w:cs="Calibri"/>
        </w:rPr>
        <w:t>Druffel</w:t>
      </w:r>
      <w:proofErr w:type="spellEnd"/>
      <w:r w:rsidRPr="0071659C">
        <w:rPr>
          <w:rFonts w:ascii="Calibri" w:hAnsi="Calibri" w:cs="Calibri"/>
        </w:rPr>
        <w:t xml:space="preserve">, E. R., &amp; </w:t>
      </w:r>
      <w:proofErr w:type="spellStart"/>
      <w:r w:rsidRPr="0071659C">
        <w:rPr>
          <w:rFonts w:ascii="Calibri" w:hAnsi="Calibri" w:cs="Calibri"/>
        </w:rPr>
        <w:t>Trumbore</w:t>
      </w:r>
      <w:proofErr w:type="spellEnd"/>
      <w:r w:rsidRPr="0071659C">
        <w:rPr>
          <w:rFonts w:ascii="Calibri" w:hAnsi="Calibri" w:cs="Calibri"/>
        </w:rPr>
        <w:t>, S. E. (2016). Radiocarbon and climate change: Mechanisms, applications and laboratory techniques. Springer.</w:t>
      </w:r>
    </w:p>
    <w:p w14:paraId="7F5850B2"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sidRPr="00DE74DD">
        <w:rPr>
          <w:rFonts w:ascii="Calibri" w:hAnsi="Calibri" w:cs="Calibri"/>
        </w:rPr>
        <w:t>Scourse</w:t>
      </w:r>
      <w:proofErr w:type="spellEnd"/>
      <w:r w:rsidRPr="00DE74DD">
        <w:rPr>
          <w:rFonts w:ascii="Calibri" w:hAnsi="Calibri" w:cs="Calibri"/>
        </w:rPr>
        <w:t xml:space="preserve">, J. D., Wanamaker, A. D., Weidman, C., </w:t>
      </w:r>
      <w:proofErr w:type="spellStart"/>
      <w:r w:rsidRPr="00DE74DD">
        <w:rPr>
          <w:rFonts w:ascii="Calibri" w:hAnsi="Calibri" w:cs="Calibri"/>
        </w:rPr>
        <w:t>Heinemeier</w:t>
      </w:r>
      <w:proofErr w:type="spellEnd"/>
      <w:r w:rsidRPr="00DE74DD">
        <w:rPr>
          <w:rFonts w:ascii="Calibri" w:hAnsi="Calibri" w:cs="Calibri"/>
        </w:rPr>
        <w:t xml:space="preserve">, J., Reimer, P. J., Butler, P. G., et al. (2012). The marine radiocarbon bomb pulse across the temperate North Atlantic: A compilation of Δ14C time histories from Arctica </w:t>
      </w:r>
      <w:proofErr w:type="spellStart"/>
      <w:r w:rsidRPr="00DE74DD">
        <w:rPr>
          <w:rFonts w:ascii="Calibri" w:hAnsi="Calibri" w:cs="Calibri"/>
        </w:rPr>
        <w:t>islandica</w:t>
      </w:r>
      <w:proofErr w:type="spellEnd"/>
      <w:r w:rsidRPr="00DE74DD">
        <w:rPr>
          <w:rFonts w:ascii="Calibri" w:hAnsi="Calibri" w:cs="Calibri"/>
        </w:rPr>
        <w:t xml:space="preserve"> growth increments. Radiocarbon, 54(2), 165–186.</w:t>
      </w:r>
    </w:p>
    <w:p w14:paraId="7A1CB718"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Shaul</w:t>
      </w:r>
      <w:proofErr w:type="spellEnd"/>
      <w:r>
        <w:rPr>
          <w:rFonts w:ascii="Calibri" w:hAnsi="Calibri" w:cs="Calibri"/>
        </w:rPr>
        <w:t xml:space="preserve">, W., &amp; Goodwin, L. (1982). </w:t>
      </w:r>
      <w:proofErr w:type="spellStart"/>
      <w:r>
        <w:rPr>
          <w:rFonts w:ascii="Calibri" w:hAnsi="Calibri" w:cs="Calibri"/>
        </w:rPr>
        <w:t>Geodock</w:t>
      </w:r>
      <w:proofErr w:type="spellEnd"/>
      <w:r>
        <w:rPr>
          <w:rFonts w:ascii="Calibri" w:hAnsi="Calibri" w:cs="Calibri"/>
        </w:rPr>
        <w:t xml:space="preserve"> (</w:t>
      </w:r>
      <w:proofErr w:type="spellStart"/>
      <w:r>
        <w:rPr>
          <w:rFonts w:ascii="Calibri" w:hAnsi="Calibri" w:cs="Calibri"/>
        </w:rPr>
        <w:t>Panope</w:t>
      </w:r>
      <w:proofErr w:type="spellEnd"/>
      <w:r>
        <w:rPr>
          <w:rFonts w:ascii="Calibri" w:hAnsi="Calibri" w:cs="Calibri"/>
        </w:rPr>
        <w:t xml:space="preserve"> generosa: Bivalvia) age as determined by internal growth lines in the shell. </w:t>
      </w:r>
      <w:r>
        <w:rPr>
          <w:rFonts w:ascii="Calibri" w:hAnsi="Calibri" w:cs="Calibri"/>
          <w:i/>
          <w:iCs/>
        </w:rPr>
        <w:t>Canadian Journal of Fisheries and Aquatic Sciences</w:t>
      </w:r>
      <w:r>
        <w:rPr>
          <w:rFonts w:ascii="Calibri" w:hAnsi="Calibri" w:cs="Calibri"/>
        </w:rPr>
        <w:t>,</w:t>
      </w:r>
      <w:r>
        <w:rPr>
          <w:rFonts w:ascii="Calibri" w:hAnsi="Calibri" w:cs="Calibri"/>
          <w:i/>
          <w:iCs/>
        </w:rPr>
        <w:t xml:space="preserve"> 39</w:t>
      </w:r>
      <w:r>
        <w:rPr>
          <w:rFonts w:ascii="Calibri" w:hAnsi="Calibri" w:cs="Calibri"/>
        </w:rPr>
        <w:t xml:space="preserve">(4), 632-636. </w:t>
      </w:r>
    </w:p>
    <w:p w14:paraId="3AA90C6E"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Southon</w:t>
      </w:r>
      <w:proofErr w:type="spellEnd"/>
      <w:r>
        <w:rPr>
          <w:rFonts w:ascii="Calibri" w:hAnsi="Calibri" w:cs="Calibri"/>
        </w:rPr>
        <w:t>, J., Nelson, D., &amp; Vogel, J. (1992). The determination of past ocean-atmosphere radiocarbon differences. NATO advanced research workshop on the last deglaciation: Absolute and radiocarbon chronologies.</w:t>
      </w:r>
    </w:p>
    <w:p w14:paraId="024EA36B"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Strom, A., Francis, R. C., Mantua, N. J., Miles, E. L., &amp; Peterson, D. L. (2004). North Pacific climate recorded in growth rings of geoduck clams: a new tool for paleoenvironmental reconstruction. </w:t>
      </w:r>
      <w:r>
        <w:rPr>
          <w:rFonts w:ascii="Calibri" w:hAnsi="Calibri" w:cs="Calibri"/>
          <w:i/>
          <w:iCs/>
        </w:rPr>
        <w:t>Geophysical Research Letters</w:t>
      </w:r>
      <w:r>
        <w:rPr>
          <w:rFonts w:ascii="Calibri" w:hAnsi="Calibri" w:cs="Calibri"/>
        </w:rPr>
        <w:t>,</w:t>
      </w:r>
      <w:r>
        <w:rPr>
          <w:rFonts w:ascii="Calibri" w:hAnsi="Calibri" w:cs="Calibri"/>
          <w:i/>
          <w:iCs/>
        </w:rPr>
        <w:t xml:space="preserve"> 31</w:t>
      </w:r>
      <w:r>
        <w:rPr>
          <w:rFonts w:ascii="Calibri" w:hAnsi="Calibri" w:cs="Calibri"/>
        </w:rPr>
        <w:t xml:space="preserve">(6). </w:t>
      </w:r>
    </w:p>
    <w:p w14:paraId="1DDFEFFA"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Stuiver</w:t>
      </w:r>
      <w:proofErr w:type="spellEnd"/>
      <w:r>
        <w:rPr>
          <w:rFonts w:ascii="Calibri" w:hAnsi="Calibri" w:cs="Calibri"/>
        </w:rPr>
        <w:t xml:space="preserve">, M., &amp; </w:t>
      </w:r>
      <w:proofErr w:type="spellStart"/>
      <w:r>
        <w:rPr>
          <w:rFonts w:ascii="Calibri" w:hAnsi="Calibri" w:cs="Calibri"/>
        </w:rPr>
        <w:t>Braziunas</w:t>
      </w:r>
      <w:proofErr w:type="spellEnd"/>
      <w:r>
        <w:rPr>
          <w:rFonts w:ascii="Calibri" w:hAnsi="Calibri" w:cs="Calibri"/>
        </w:rPr>
        <w:t xml:space="preserve">, T. F. (1993). Modeling atmospheric 14C influences and 14C ages of marine samples to 10,000 BC. </w:t>
      </w:r>
      <w:r>
        <w:rPr>
          <w:rFonts w:ascii="Calibri" w:hAnsi="Calibri" w:cs="Calibri"/>
          <w:i/>
          <w:iCs/>
        </w:rPr>
        <w:t>Radiocarbon</w:t>
      </w:r>
      <w:r>
        <w:rPr>
          <w:rFonts w:ascii="Calibri" w:hAnsi="Calibri" w:cs="Calibri"/>
        </w:rPr>
        <w:t>,</w:t>
      </w:r>
      <w:r>
        <w:rPr>
          <w:rFonts w:ascii="Calibri" w:hAnsi="Calibri" w:cs="Calibri"/>
          <w:i/>
          <w:iCs/>
        </w:rPr>
        <w:t xml:space="preserve"> 35</w:t>
      </w:r>
      <w:r>
        <w:rPr>
          <w:rFonts w:ascii="Calibri" w:hAnsi="Calibri" w:cs="Calibri"/>
        </w:rPr>
        <w:t xml:space="preserve">(1), 137-189. </w:t>
      </w:r>
    </w:p>
    <w:p w14:paraId="330614D4"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Stuiver</w:t>
      </w:r>
      <w:proofErr w:type="spellEnd"/>
      <w:r>
        <w:rPr>
          <w:rFonts w:ascii="Calibri" w:hAnsi="Calibri" w:cs="Calibri"/>
        </w:rPr>
        <w:t xml:space="preserve">, M., Kromer, B., Becker, B., &amp; Ferguson, C. W. (1986). Radiocarbon age calibration back to 13,300 years BP and the 14C age matching of the German oak and US bristlecone pine chronologies. </w:t>
      </w:r>
      <w:r>
        <w:rPr>
          <w:rFonts w:ascii="Calibri" w:hAnsi="Calibri" w:cs="Calibri"/>
          <w:i/>
          <w:iCs/>
        </w:rPr>
        <w:t>Radiocarbon</w:t>
      </w:r>
      <w:r>
        <w:rPr>
          <w:rFonts w:ascii="Calibri" w:hAnsi="Calibri" w:cs="Calibri"/>
        </w:rPr>
        <w:t>,</w:t>
      </w:r>
      <w:r>
        <w:rPr>
          <w:rFonts w:ascii="Calibri" w:hAnsi="Calibri" w:cs="Calibri"/>
          <w:i/>
          <w:iCs/>
        </w:rPr>
        <w:t xml:space="preserve"> 28</w:t>
      </w:r>
      <w:r>
        <w:rPr>
          <w:rFonts w:ascii="Calibri" w:hAnsi="Calibri" w:cs="Calibri"/>
        </w:rPr>
        <w:t xml:space="preserve">(2B), 969-979. </w:t>
      </w:r>
    </w:p>
    <w:p w14:paraId="0B59CCAE" w14:textId="77777777" w:rsidR="00522812" w:rsidRDefault="00522812" w:rsidP="00201F31">
      <w:pPr>
        <w:autoSpaceDE w:val="0"/>
        <w:autoSpaceDN w:val="0"/>
        <w:adjustRightInd w:val="0"/>
        <w:spacing w:line="360" w:lineRule="auto"/>
        <w:ind w:left="720" w:hanging="720"/>
        <w:rPr>
          <w:rFonts w:ascii="Calibri" w:hAnsi="Calibri" w:cs="Calibri"/>
        </w:rPr>
      </w:pPr>
      <w:bookmarkStart w:id="191" w:name="_Hlk117416491"/>
      <w:proofErr w:type="spellStart"/>
      <w:r>
        <w:rPr>
          <w:rFonts w:ascii="Calibri" w:hAnsi="Calibri" w:cs="Calibri"/>
        </w:rPr>
        <w:t>Stuiver</w:t>
      </w:r>
      <w:proofErr w:type="spellEnd"/>
      <w:r>
        <w:rPr>
          <w:rFonts w:ascii="Calibri" w:hAnsi="Calibri" w:cs="Calibri"/>
        </w:rPr>
        <w:t xml:space="preserve">, M., Pearson, G. W., &amp; </w:t>
      </w:r>
      <w:proofErr w:type="spellStart"/>
      <w:r>
        <w:rPr>
          <w:rFonts w:ascii="Calibri" w:hAnsi="Calibri" w:cs="Calibri"/>
        </w:rPr>
        <w:t>Braziunas</w:t>
      </w:r>
      <w:proofErr w:type="spellEnd"/>
      <w:r>
        <w:rPr>
          <w:rFonts w:ascii="Calibri" w:hAnsi="Calibri" w:cs="Calibri"/>
        </w:rPr>
        <w:t xml:space="preserve">, T. (1986). Radiocarbon age calibration of marine samples back to 9000 </w:t>
      </w:r>
      <w:proofErr w:type="spellStart"/>
      <w:r>
        <w:rPr>
          <w:rFonts w:ascii="Calibri" w:hAnsi="Calibri" w:cs="Calibri"/>
        </w:rPr>
        <w:t>cal</w:t>
      </w:r>
      <w:proofErr w:type="spellEnd"/>
      <w:r>
        <w:rPr>
          <w:rFonts w:ascii="Calibri" w:hAnsi="Calibri" w:cs="Calibri"/>
        </w:rPr>
        <w:t xml:space="preserve"> </w:t>
      </w:r>
      <w:proofErr w:type="spellStart"/>
      <w:r>
        <w:rPr>
          <w:rFonts w:ascii="Calibri" w:hAnsi="Calibri" w:cs="Calibri"/>
        </w:rPr>
        <w:t>yr</w:t>
      </w:r>
      <w:proofErr w:type="spellEnd"/>
      <w:r>
        <w:rPr>
          <w:rFonts w:ascii="Calibri" w:hAnsi="Calibri" w:cs="Calibri"/>
        </w:rPr>
        <w:t xml:space="preserve"> BP. </w:t>
      </w:r>
      <w:r>
        <w:rPr>
          <w:rFonts w:ascii="Calibri" w:hAnsi="Calibri" w:cs="Calibri"/>
          <w:i/>
          <w:iCs/>
        </w:rPr>
        <w:t>Radiocarbon</w:t>
      </w:r>
      <w:r>
        <w:rPr>
          <w:rFonts w:ascii="Calibri" w:hAnsi="Calibri" w:cs="Calibri"/>
        </w:rPr>
        <w:t>,</w:t>
      </w:r>
      <w:r>
        <w:rPr>
          <w:rFonts w:ascii="Calibri" w:hAnsi="Calibri" w:cs="Calibri"/>
          <w:i/>
          <w:iCs/>
        </w:rPr>
        <w:t xml:space="preserve"> 28</w:t>
      </w:r>
      <w:r>
        <w:rPr>
          <w:rFonts w:ascii="Calibri" w:hAnsi="Calibri" w:cs="Calibri"/>
        </w:rPr>
        <w:t xml:space="preserve">(2B), 980-1021. </w:t>
      </w:r>
    </w:p>
    <w:bookmarkEnd w:id="191"/>
    <w:p w14:paraId="0F0DE384"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Sydeman</w:t>
      </w:r>
      <w:proofErr w:type="spellEnd"/>
      <w:r>
        <w:rPr>
          <w:rFonts w:ascii="Calibri" w:hAnsi="Calibri" w:cs="Calibri"/>
        </w:rPr>
        <w:t xml:space="preserve">, W., García-Reyes, M., Schoeman, D. S., </w:t>
      </w:r>
      <w:proofErr w:type="spellStart"/>
      <w:r>
        <w:rPr>
          <w:rFonts w:ascii="Calibri" w:hAnsi="Calibri" w:cs="Calibri"/>
        </w:rPr>
        <w:t>Rykaczewski</w:t>
      </w:r>
      <w:proofErr w:type="spellEnd"/>
      <w:r>
        <w:rPr>
          <w:rFonts w:ascii="Calibri" w:hAnsi="Calibri" w:cs="Calibri"/>
        </w:rPr>
        <w:t xml:space="preserve">, R., Thompson, S., Black, B., &amp; </w:t>
      </w:r>
      <w:proofErr w:type="spellStart"/>
      <w:r>
        <w:rPr>
          <w:rFonts w:ascii="Calibri" w:hAnsi="Calibri" w:cs="Calibri"/>
        </w:rPr>
        <w:t>Bograd</w:t>
      </w:r>
      <w:proofErr w:type="spellEnd"/>
      <w:r>
        <w:rPr>
          <w:rFonts w:ascii="Calibri" w:hAnsi="Calibri" w:cs="Calibri"/>
        </w:rPr>
        <w:t xml:space="preserve">, S. (2014). Climate change and wind intensification in coastal upwelling ecosystems. </w:t>
      </w:r>
      <w:r>
        <w:rPr>
          <w:rFonts w:ascii="Calibri" w:hAnsi="Calibri" w:cs="Calibri"/>
          <w:i/>
          <w:iCs/>
        </w:rPr>
        <w:t>Science</w:t>
      </w:r>
      <w:r>
        <w:rPr>
          <w:rFonts w:ascii="Calibri" w:hAnsi="Calibri" w:cs="Calibri"/>
        </w:rPr>
        <w:t>,</w:t>
      </w:r>
      <w:r>
        <w:rPr>
          <w:rFonts w:ascii="Calibri" w:hAnsi="Calibri" w:cs="Calibri"/>
          <w:i/>
          <w:iCs/>
        </w:rPr>
        <w:t xml:space="preserve"> 345</w:t>
      </w:r>
      <w:r>
        <w:rPr>
          <w:rFonts w:ascii="Calibri" w:hAnsi="Calibri" w:cs="Calibri"/>
        </w:rPr>
        <w:t xml:space="preserve">(6192), 77-80. </w:t>
      </w:r>
    </w:p>
    <w:p w14:paraId="22DDEA30"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lastRenderedPageBreak/>
        <w:t xml:space="preserve">Trenberth, K. E., &amp; Hurrell, J. W. (1994). Decadal atmosphere-ocean variations in the Pacific. </w:t>
      </w:r>
      <w:r>
        <w:rPr>
          <w:rFonts w:ascii="Calibri" w:hAnsi="Calibri" w:cs="Calibri"/>
          <w:i/>
          <w:iCs/>
        </w:rPr>
        <w:t>Climate Dynamics</w:t>
      </w:r>
      <w:r>
        <w:rPr>
          <w:rFonts w:ascii="Calibri" w:hAnsi="Calibri" w:cs="Calibri"/>
        </w:rPr>
        <w:t>,</w:t>
      </w:r>
      <w:r>
        <w:rPr>
          <w:rFonts w:ascii="Calibri" w:hAnsi="Calibri" w:cs="Calibri"/>
          <w:i/>
          <w:iCs/>
        </w:rPr>
        <w:t xml:space="preserve"> 9</w:t>
      </w:r>
      <w:r>
        <w:rPr>
          <w:rFonts w:ascii="Calibri" w:hAnsi="Calibri" w:cs="Calibri"/>
        </w:rPr>
        <w:t xml:space="preserve">(6), 303-319. </w:t>
      </w:r>
    </w:p>
    <w:p w14:paraId="366E05DC"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sidRPr="00A82CBA">
        <w:rPr>
          <w:rFonts w:ascii="Calibri" w:hAnsi="Calibri" w:cs="Calibri"/>
        </w:rPr>
        <w:t>Trites</w:t>
      </w:r>
      <w:proofErr w:type="spellEnd"/>
      <w:r w:rsidRPr="00A82CBA">
        <w:rPr>
          <w:rFonts w:ascii="Calibri" w:hAnsi="Calibri" w:cs="Calibri"/>
        </w:rPr>
        <w:t>, R. W. (1956). The oceanography of Chatham Sound, British Columbia. Journal of the Fisheries Board of Canada, 13(3), 385-434.</w:t>
      </w:r>
    </w:p>
    <w:p w14:paraId="35E39B45"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van der </w:t>
      </w:r>
      <w:proofErr w:type="spellStart"/>
      <w:r>
        <w:rPr>
          <w:rFonts w:ascii="Calibri" w:hAnsi="Calibri" w:cs="Calibri"/>
        </w:rPr>
        <w:t>Sleen</w:t>
      </w:r>
      <w:proofErr w:type="spellEnd"/>
      <w:r>
        <w:rPr>
          <w:rFonts w:ascii="Calibri" w:hAnsi="Calibri" w:cs="Calibri"/>
        </w:rPr>
        <w:t xml:space="preserve">, P., </w:t>
      </w:r>
      <w:proofErr w:type="spellStart"/>
      <w:r>
        <w:rPr>
          <w:rFonts w:ascii="Calibri" w:hAnsi="Calibri" w:cs="Calibri"/>
        </w:rPr>
        <w:t>Dzaugis</w:t>
      </w:r>
      <w:proofErr w:type="spellEnd"/>
      <w:r>
        <w:rPr>
          <w:rFonts w:ascii="Calibri" w:hAnsi="Calibri" w:cs="Calibri"/>
        </w:rPr>
        <w:t xml:space="preserve">, M. P., Gentry, C., Hall, W. P., Hamilton, V., </w:t>
      </w:r>
      <w:proofErr w:type="spellStart"/>
      <w:r>
        <w:rPr>
          <w:rFonts w:ascii="Calibri" w:hAnsi="Calibri" w:cs="Calibri"/>
        </w:rPr>
        <w:t>Helser</w:t>
      </w:r>
      <w:proofErr w:type="spellEnd"/>
      <w:r>
        <w:rPr>
          <w:rFonts w:ascii="Calibri" w:hAnsi="Calibri" w:cs="Calibri"/>
        </w:rPr>
        <w:t xml:space="preserve">, T. E., Matta, M. E., Underwood, C. A., </w:t>
      </w:r>
      <w:proofErr w:type="spellStart"/>
      <w:r>
        <w:rPr>
          <w:rFonts w:ascii="Calibri" w:hAnsi="Calibri" w:cs="Calibri"/>
        </w:rPr>
        <w:t>Zuercher</w:t>
      </w:r>
      <w:proofErr w:type="spellEnd"/>
      <w:r>
        <w:rPr>
          <w:rFonts w:ascii="Calibri" w:hAnsi="Calibri" w:cs="Calibri"/>
        </w:rPr>
        <w:t xml:space="preserve">, R., &amp; Black, B. A. (2016). Long-term Bering Sea environmental variability revealed by a centennial-length biochronology of Pacific ocean perch Sebastes </w:t>
      </w:r>
      <w:proofErr w:type="spellStart"/>
      <w:r>
        <w:rPr>
          <w:rFonts w:ascii="Calibri" w:hAnsi="Calibri" w:cs="Calibri"/>
        </w:rPr>
        <w:t>alutus</w:t>
      </w:r>
      <w:proofErr w:type="spellEnd"/>
      <w:r>
        <w:rPr>
          <w:rFonts w:ascii="Calibri" w:hAnsi="Calibri" w:cs="Calibri"/>
        </w:rPr>
        <w:t xml:space="preserve">. </w:t>
      </w:r>
      <w:r>
        <w:rPr>
          <w:rFonts w:ascii="Calibri" w:hAnsi="Calibri" w:cs="Calibri"/>
          <w:i/>
          <w:iCs/>
        </w:rPr>
        <w:t>Climate Research</w:t>
      </w:r>
      <w:r>
        <w:rPr>
          <w:rFonts w:ascii="Calibri" w:hAnsi="Calibri" w:cs="Calibri"/>
        </w:rPr>
        <w:t>,</w:t>
      </w:r>
      <w:r>
        <w:rPr>
          <w:rFonts w:ascii="Calibri" w:hAnsi="Calibri" w:cs="Calibri"/>
          <w:i/>
          <w:iCs/>
        </w:rPr>
        <w:t xml:space="preserve"> 71</w:t>
      </w:r>
      <w:r>
        <w:rPr>
          <w:rFonts w:ascii="Calibri" w:hAnsi="Calibri" w:cs="Calibri"/>
        </w:rPr>
        <w:t xml:space="preserve">(1), 33-45. </w:t>
      </w:r>
    </w:p>
    <w:p w14:paraId="77C87171"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Wanamaker, A. D., Butler, P. G., </w:t>
      </w:r>
      <w:proofErr w:type="spellStart"/>
      <w:r>
        <w:rPr>
          <w:rFonts w:ascii="Calibri" w:hAnsi="Calibri" w:cs="Calibri"/>
        </w:rPr>
        <w:t>Scourse</w:t>
      </w:r>
      <w:proofErr w:type="spellEnd"/>
      <w:r>
        <w:rPr>
          <w:rFonts w:ascii="Calibri" w:hAnsi="Calibri" w:cs="Calibri"/>
        </w:rPr>
        <w:t xml:space="preserve">, J. D., </w:t>
      </w:r>
      <w:proofErr w:type="spellStart"/>
      <w:r>
        <w:rPr>
          <w:rFonts w:ascii="Calibri" w:hAnsi="Calibri" w:cs="Calibri"/>
        </w:rPr>
        <w:t>Heinemeier</w:t>
      </w:r>
      <w:proofErr w:type="spellEnd"/>
      <w:r>
        <w:rPr>
          <w:rFonts w:ascii="Calibri" w:hAnsi="Calibri" w:cs="Calibri"/>
        </w:rPr>
        <w:t xml:space="preserve">, J., </w:t>
      </w:r>
      <w:proofErr w:type="spellStart"/>
      <w:r>
        <w:rPr>
          <w:rFonts w:ascii="Calibri" w:hAnsi="Calibri" w:cs="Calibri"/>
        </w:rPr>
        <w:t>Eiríksson</w:t>
      </w:r>
      <w:proofErr w:type="spellEnd"/>
      <w:r>
        <w:rPr>
          <w:rFonts w:ascii="Calibri" w:hAnsi="Calibri" w:cs="Calibri"/>
        </w:rPr>
        <w:t xml:space="preserve">, J., Knudsen, K. L., &amp; Richardson, C. A. (2012). Surface changes in the North Atlantic meridional overturning circulation during the last millennium. </w:t>
      </w:r>
      <w:r>
        <w:rPr>
          <w:rFonts w:ascii="Calibri" w:hAnsi="Calibri" w:cs="Calibri"/>
          <w:i/>
          <w:iCs/>
        </w:rPr>
        <w:t>Nature communications</w:t>
      </w:r>
      <w:r>
        <w:rPr>
          <w:rFonts w:ascii="Calibri" w:hAnsi="Calibri" w:cs="Calibri"/>
        </w:rPr>
        <w:t>,</w:t>
      </w:r>
      <w:r>
        <w:rPr>
          <w:rFonts w:ascii="Calibri" w:hAnsi="Calibri" w:cs="Calibri"/>
          <w:i/>
          <w:iCs/>
        </w:rPr>
        <w:t xml:space="preserve"> 3</w:t>
      </w:r>
      <w:r>
        <w:rPr>
          <w:rFonts w:ascii="Calibri" w:hAnsi="Calibri" w:cs="Calibri"/>
        </w:rPr>
        <w:t xml:space="preserve">(1), 1-7. </w:t>
      </w:r>
    </w:p>
    <w:p w14:paraId="5FB4F1E9"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Wang, T., </w:t>
      </w:r>
      <w:proofErr w:type="spellStart"/>
      <w:r>
        <w:rPr>
          <w:rFonts w:ascii="Calibri" w:hAnsi="Calibri" w:cs="Calibri"/>
        </w:rPr>
        <w:t>Otterå</w:t>
      </w:r>
      <w:proofErr w:type="spellEnd"/>
      <w:r>
        <w:rPr>
          <w:rFonts w:ascii="Calibri" w:hAnsi="Calibri" w:cs="Calibri"/>
        </w:rPr>
        <w:t xml:space="preserve">, O. H., Gao, Y., &amp; Wang, H. (2012). The response of the North Pacific Decadal Variability to strong tropical volcanic eruptions. </w:t>
      </w:r>
      <w:r>
        <w:rPr>
          <w:rFonts w:ascii="Calibri" w:hAnsi="Calibri" w:cs="Calibri"/>
          <w:i/>
          <w:iCs/>
        </w:rPr>
        <w:t>Climate Dynamics</w:t>
      </w:r>
      <w:r>
        <w:rPr>
          <w:rFonts w:ascii="Calibri" w:hAnsi="Calibri" w:cs="Calibri"/>
        </w:rPr>
        <w:t>,</w:t>
      </w:r>
      <w:r>
        <w:rPr>
          <w:rFonts w:ascii="Calibri" w:hAnsi="Calibri" w:cs="Calibri"/>
          <w:i/>
          <w:iCs/>
        </w:rPr>
        <w:t xml:space="preserve"> 39</w:t>
      </w:r>
      <w:r>
        <w:rPr>
          <w:rFonts w:ascii="Calibri" w:hAnsi="Calibri" w:cs="Calibri"/>
        </w:rPr>
        <w:t xml:space="preserve">(12), 2917-2936. </w:t>
      </w:r>
    </w:p>
    <w:p w14:paraId="3BB16D35" w14:textId="77777777" w:rsidR="00522812" w:rsidRDefault="00522812" w:rsidP="00201F31">
      <w:pPr>
        <w:autoSpaceDE w:val="0"/>
        <w:autoSpaceDN w:val="0"/>
        <w:adjustRightInd w:val="0"/>
        <w:spacing w:line="360" w:lineRule="auto"/>
        <w:ind w:left="720" w:hanging="720"/>
        <w:rPr>
          <w:rFonts w:ascii="Calibri" w:hAnsi="Calibri" w:cs="Calibri"/>
        </w:rPr>
      </w:pPr>
      <w:proofErr w:type="spellStart"/>
      <w:r>
        <w:rPr>
          <w:rFonts w:ascii="Calibri" w:hAnsi="Calibri" w:cs="Calibri"/>
        </w:rPr>
        <w:t>Zanchettin</w:t>
      </w:r>
      <w:proofErr w:type="spellEnd"/>
      <w:r>
        <w:rPr>
          <w:rFonts w:ascii="Calibri" w:hAnsi="Calibri" w:cs="Calibri"/>
        </w:rPr>
        <w:t xml:space="preserve">, D., </w:t>
      </w:r>
      <w:proofErr w:type="spellStart"/>
      <w:r>
        <w:rPr>
          <w:rFonts w:ascii="Calibri" w:hAnsi="Calibri" w:cs="Calibri"/>
        </w:rPr>
        <w:t>Timmreck</w:t>
      </w:r>
      <w:proofErr w:type="spellEnd"/>
      <w:r>
        <w:rPr>
          <w:rFonts w:ascii="Calibri" w:hAnsi="Calibri" w:cs="Calibri"/>
        </w:rPr>
        <w:t xml:space="preserve">, C., Graf, H.-F., </w:t>
      </w:r>
      <w:proofErr w:type="spellStart"/>
      <w:r>
        <w:rPr>
          <w:rFonts w:ascii="Calibri" w:hAnsi="Calibri" w:cs="Calibri"/>
        </w:rPr>
        <w:t>Rubino</w:t>
      </w:r>
      <w:proofErr w:type="spellEnd"/>
      <w:r>
        <w:rPr>
          <w:rFonts w:ascii="Calibri" w:hAnsi="Calibri" w:cs="Calibri"/>
        </w:rPr>
        <w:t xml:space="preserve">, A., Lorenz, S., Lohmann, K., </w:t>
      </w:r>
      <w:proofErr w:type="spellStart"/>
      <w:r>
        <w:rPr>
          <w:rFonts w:ascii="Calibri" w:hAnsi="Calibri" w:cs="Calibri"/>
        </w:rPr>
        <w:t>Krüger</w:t>
      </w:r>
      <w:proofErr w:type="spellEnd"/>
      <w:r>
        <w:rPr>
          <w:rFonts w:ascii="Calibri" w:hAnsi="Calibri" w:cs="Calibri"/>
        </w:rPr>
        <w:t xml:space="preserve">, K., &amp; </w:t>
      </w:r>
      <w:proofErr w:type="spellStart"/>
      <w:r>
        <w:rPr>
          <w:rFonts w:ascii="Calibri" w:hAnsi="Calibri" w:cs="Calibri"/>
        </w:rPr>
        <w:t>Jungclaus</w:t>
      </w:r>
      <w:proofErr w:type="spellEnd"/>
      <w:r>
        <w:rPr>
          <w:rFonts w:ascii="Calibri" w:hAnsi="Calibri" w:cs="Calibri"/>
        </w:rPr>
        <w:t xml:space="preserve">, J. (2012). Bi-decadal variability excited in the coupled ocean–atmosphere system by strong tropical volcanic eruptions. </w:t>
      </w:r>
      <w:r>
        <w:rPr>
          <w:rFonts w:ascii="Calibri" w:hAnsi="Calibri" w:cs="Calibri"/>
          <w:i/>
          <w:iCs/>
        </w:rPr>
        <w:t>Climate Dynamics</w:t>
      </w:r>
      <w:r>
        <w:rPr>
          <w:rFonts w:ascii="Calibri" w:hAnsi="Calibri" w:cs="Calibri"/>
        </w:rPr>
        <w:t>,</w:t>
      </w:r>
      <w:r>
        <w:rPr>
          <w:rFonts w:ascii="Calibri" w:hAnsi="Calibri" w:cs="Calibri"/>
          <w:i/>
          <w:iCs/>
        </w:rPr>
        <w:t xml:space="preserve"> 39</w:t>
      </w:r>
      <w:r>
        <w:rPr>
          <w:rFonts w:ascii="Calibri" w:hAnsi="Calibri" w:cs="Calibri"/>
        </w:rPr>
        <w:t xml:space="preserve">(1), 419-444. </w:t>
      </w:r>
    </w:p>
    <w:p w14:paraId="20B763DF" w14:textId="77777777" w:rsidR="00522812" w:rsidRDefault="00522812" w:rsidP="00201F31">
      <w:pPr>
        <w:autoSpaceDE w:val="0"/>
        <w:autoSpaceDN w:val="0"/>
        <w:adjustRightInd w:val="0"/>
        <w:spacing w:line="360" w:lineRule="auto"/>
        <w:ind w:left="720" w:hanging="720"/>
        <w:rPr>
          <w:rFonts w:ascii="Calibri" w:hAnsi="Calibri" w:cs="Calibri"/>
        </w:rPr>
      </w:pPr>
      <w:r>
        <w:rPr>
          <w:rFonts w:ascii="Calibri" w:hAnsi="Calibri" w:cs="Calibri"/>
        </w:rPr>
        <w:t xml:space="preserve">Zang, C., &amp; Biondi, F. (2015). </w:t>
      </w:r>
      <w:proofErr w:type="spellStart"/>
      <w:r>
        <w:rPr>
          <w:rFonts w:ascii="Calibri" w:hAnsi="Calibri" w:cs="Calibri"/>
        </w:rPr>
        <w:t>treeclim</w:t>
      </w:r>
      <w:proofErr w:type="spellEnd"/>
      <w:r>
        <w:rPr>
          <w:rFonts w:ascii="Calibri" w:hAnsi="Calibri" w:cs="Calibri"/>
        </w:rPr>
        <w:t xml:space="preserve">: an R package for the numerical calibration of proxy‐climate relationships. </w:t>
      </w:r>
      <w:proofErr w:type="spellStart"/>
      <w:r>
        <w:rPr>
          <w:rFonts w:ascii="Calibri" w:hAnsi="Calibri" w:cs="Calibri"/>
          <w:i/>
          <w:iCs/>
        </w:rPr>
        <w:t>Ecography</w:t>
      </w:r>
      <w:proofErr w:type="spellEnd"/>
      <w:r>
        <w:rPr>
          <w:rFonts w:ascii="Calibri" w:hAnsi="Calibri" w:cs="Calibri"/>
        </w:rPr>
        <w:t>,</w:t>
      </w:r>
      <w:r>
        <w:rPr>
          <w:rFonts w:ascii="Calibri" w:hAnsi="Calibri" w:cs="Calibri"/>
          <w:i/>
          <w:iCs/>
        </w:rPr>
        <w:t xml:space="preserve"> 38</w:t>
      </w:r>
      <w:r>
        <w:rPr>
          <w:rFonts w:ascii="Calibri" w:hAnsi="Calibri" w:cs="Calibri"/>
        </w:rPr>
        <w:t xml:space="preserve">(4), 431-436. </w:t>
      </w:r>
    </w:p>
    <w:p w14:paraId="367F1EC8" w14:textId="77777777" w:rsidR="00522812" w:rsidRDefault="00522812" w:rsidP="00522812">
      <w:pPr>
        <w:rPr>
          <w:rFonts w:cstheme="minorHAnsi"/>
        </w:rPr>
      </w:pPr>
    </w:p>
    <w:p w14:paraId="442E91AE" w14:textId="77777777" w:rsidR="004B194C" w:rsidRDefault="004B194C">
      <w:r>
        <w:br w:type="page"/>
      </w:r>
    </w:p>
    <w:p w14:paraId="4F12A0A5" w14:textId="72916380" w:rsidR="004B194C" w:rsidRDefault="004B194C" w:rsidP="004B194C">
      <w:pPr>
        <w:pStyle w:val="Heading2"/>
      </w:pPr>
      <w:bookmarkStart w:id="192" w:name="_Toc118026889"/>
      <w:r>
        <w:lastRenderedPageBreak/>
        <w:t>B</w:t>
      </w:r>
      <w:r w:rsidRPr="008964AD">
        <w:t>.</w:t>
      </w:r>
      <w:r>
        <w:t>8</w:t>
      </w:r>
      <w:r>
        <w:t>.</w:t>
      </w:r>
      <w:r w:rsidRPr="008964AD">
        <w:tab/>
      </w:r>
      <w:r>
        <w:t>Supplemental Material</w:t>
      </w:r>
      <w:bookmarkEnd w:id="192"/>
    </w:p>
    <w:p w14:paraId="632B3AAE" w14:textId="77777777" w:rsidR="007F12D0" w:rsidRDefault="007F12D0">
      <w:pPr>
        <w:rPr>
          <w:noProof/>
        </w:rPr>
      </w:pPr>
    </w:p>
    <w:p w14:paraId="0C77220C" w14:textId="77777777" w:rsidR="007F12D0" w:rsidRDefault="007F12D0" w:rsidP="007F12D0">
      <w:pPr>
        <w:rPr>
          <w:rFonts w:ascii="Myriad Pro" w:hAnsi="Myriad Pro"/>
          <w:b/>
          <w:szCs w:val="20"/>
        </w:rPr>
      </w:pPr>
      <w:r>
        <w:rPr>
          <w:rFonts w:ascii="Myriad Pro" w:hAnsi="Myriad Pro"/>
          <w:b/>
        </w:rPr>
        <w:t>Contents</w:t>
      </w:r>
    </w:p>
    <w:p w14:paraId="5161CB00" w14:textId="77777777" w:rsidR="007F12D0" w:rsidRDefault="007F12D0" w:rsidP="007F12D0">
      <w:pPr>
        <w:rPr>
          <w:rFonts w:ascii="Myriad Pro" w:hAnsi="Myriad Pro"/>
        </w:rPr>
      </w:pPr>
    </w:p>
    <w:p w14:paraId="2FB59206" w14:textId="193505EE" w:rsidR="007F12D0" w:rsidRDefault="007F12D0" w:rsidP="007F12D0">
      <w:pPr>
        <w:ind w:left="720"/>
        <w:rPr>
          <w:rFonts w:ascii="Myriad Pro" w:hAnsi="Myriad Pro"/>
          <w:sz w:val="22"/>
          <w:szCs w:val="22"/>
        </w:rPr>
      </w:pPr>
      <w:r>
        <w:rPr>
          <w:rFonts w:ascii="Myriad Pro" w:hAnsi="Myriad Pro"/>
          <w:sz w:val="22"/>
          <w:szCs w:val="22"/>
        </w:rPr>
        <w:t xml:space="preserve">Figures </w:t>
      </w:r>
      <w:r>
        <w:rPr>
          <w:rFonts w:ascii="Myriad Pro" w:hAnsi="Myriad Pro"/>
          <w:sz w:val="22"/>
          <w:szCs w:val="22"/>
        </w:rPr>
        <w:t>B</w:t>
      </w:r>
      <w:r>
        <w:rPr>
          <w:rFonts w:ascii="Myriad Pro" w:hAnsi="Myriad Pro"/>
          <w:sz w:val="22"/>
          <w:szCs w:val="22"/>
        </w:rPr>
        <w:t xml:space="preserve">.S.1. to </w:t>
      </w:r>
      <w:r>
        <w:rPr>
          <w:rFonts w:ascii="Myriad Pro" w:hAnsi="Myriad Pro"/>
          <w:sz w:val="22"/>
          <w:szCs w:val="22"/>
        </w:rPr>
        <w:t>B</w:t>
      </w:r>
      <w:r>
        <w:rPr>
          <w:rFonts w:ascii="Myriad Pro" w:hAnsi="Myriad Pro"/>
          <w:sz w:val="22"/>
          <w:szCs w:val="22"/>
        </w:rPr>
        <w:t>.S.</w:t>
      </w:r>
      <w:r>
        <w:rPr>
          <w:rFonts w:ascii="Myriad Pro" w:hAnsi="Myriad Pro"/>
          <w:sz w:val="22"/>
          <w:szCs w:val="22"/>
        </w:rPr>
        <w:t>2</w:t>
      </w:r>
      <w:r>
        <w:rPr>
          <w:rFonts w:ascii="Myriad Pro" w:hAnsi="Myriad Pro"/>
          <w:sz w:val="22"/>
          <w:szCs w:val="22"/>
        </w:rPr>
        <w:t>.</w:t>
      </w:r>
    </w:p>
    <w:p w14:paraId="63AFAD8B" w14:textId="77777777" w:rsidR="007F12D0" w:rsidRDefault="007F12D0" w:rsidP="007F12D0">
      <w:pPr>
        <w:spacing w:before="100" w:beforeAutospacing="1" w:after="100" w:afterAutospacing="1"/>
        <w:rPr>
          <w:rFonts w:ascii="Myriad Pro" w:hAnsi="Myriad Pro"/>
          <w:b/>
        </w:rPr>
      </w:pPr>
      <w:r>
        <w:rPr>
          <w:rFonts w:ascii="Myriad Pro" w:hAnsi="Myriad Pro"/>
          <w:b/>
          <w:bCs/>
        </w:rPr>
        <w:t>Introduction</w:t>
      </w:r>
      <w:r>
        <w:rPr>
          <w:rFonts w:ascii="Myriad Pro" w:hAnsi="Myriad Pro"/>
          <w:b/>
        </w:rPr>
        <w:t xml:space="preserve"> </w:t>
      </w:r>
    </w:p>
    <w:p w14:paraId="65A1A4A1" w14:textId="5F824CA7" w:rsidR="007F12D0" w:rsidRDefault="007F12D0" w:rsidP="007F12D0">
      <w:pPr>
        <w:spacing w:before="100" w:beforeAutospacing="1" w:after="100" w:afterAutospacing="1"/>
        <w:rPr>
          <w:rFonts w:ascii="Myriad Pro" w:hAnsi="Myriad Pro"/>
          <w:sz w:val="22"/>
          <w:szCs w:val="22"/>
        </w:rPr>
      </w:pPr>
      <w:r>
        <w:rPr>
          <w:rFonts w:ascii="Myriad Pro" w:hAnsi="Myriad Pro"/>
          <w:sz w:val="22"/>
          <w:szCs w:val="22"/>
        </w:rPr>
        <w:t xml:space="preserve">The </w:t>
      </w:r>
      <w:r w:rsidR="00730F02" w:rsidRPr="00730F02">
        <w:rPr>
          <w:rFonts w:ascii="Myriad Pro" w:hAnsi="Myriad Pro"/>
          <w:sz w:val="22"/>
          <w:szCs w:val="22"/>
        </w:rPr>
        <w:t>Supplemental Material</w:t>
      </w:r>
      <w:r w:rsidR="00730F02" w:rsidRPr="00730F02">
        <w:rPr>
          <w:rFonts w:ascii="Myriad Pro" w:hAnsi="Myriad Pro"/>
          <w:sz w:val="22"/>
          <w:szCs w:val="22"/>
        </w:rPr>
        <w:t xml:space="preserve"> </w:t>
      </w:r>
      <w:r>
        <w:rPr>
          <w:rFonts w:ascii="Myriad Pro" w:hAnsi="Myriad Pro"/>
          <w:sz w:val="22"/>
          <w:szCs w:val="22"/>
        </w:rPr>
        <w:t xml:space="preserve">information consists of </w:t>
      </w:r>
      <w:r>
        <w:rPr>
          <w:rFonts w:ascii="Myriad Pro" w:hAnsi="Myriad Pro"/>
          <w:sz w:val="22"/>
          <w:szCs w:val="22"/>
        </w:rPr>
        <w:t>two</w:t>
      </w:r>
      <w:r>
        <w:rPr>
          <w:rFonts w:ascii="Myriad Pro" w:hAnsi="Myriad Pro"/>
          <w:sz w:val="22"/>
          <w:szCs w:val="22"/>
        </w:rPr>
        <w:t xml:space="preserve"> figures: </w:t>
      </w:r>
      <w:r>
        <w:rPr>
          <w:rFonts w:ascii="Myriad Pro" w:hAnsi="Myriad Pro"/>
          <w:sz w:val="22"/>
          <w:szCs w:val="22"/>
        </w:rPr>
        <w:t>B</w:t>
      </w:r>
      <w:r>
        <w:rPr>
          <w:rFonts w:ascii="Myriad Pro" w:hAnsi="Myriad Pro"/>
          <w:sz w:val="22"/>
          <w:szCs w:val="22"/>
        </w:rPr>
        <w:t xml:space="preserve">.S.1) </w:t>
      </w:r>
      <w:r>
        <w:rPr>
          <w:rFonts w:ascii="Myriad Pro" w:hAnsi="Myriad Pro"/>
          <w:sz w:val="22"/>
          <w:szCs w:val="22"/>
        </w:rPr>
        <w:t>development of the bomb-pulse radiocarbon indices from raw measurements and detrending curve</w:t>
      </w:r>
      <w:r>
        <w:rPr>
          <w:rFonts w:ascii="Myriad Pro" w:hAnsi="Myriad Pro"/>
          <w:sz w:val="22"/>
          <w:szCs w:val="22"/>
        </w:rPr>
        <w:t xml:space="preserve">, </w:t>
      </w:r>
      <w:r>
        <w:rPr>
          <w:rFonts w:ascii="Myriad Pro" w:hAnsi="Myriad Pro"/>
          <w:sz w:val="22"/>
          <w:szCs w:val="22"/>
        </w:rPr>
        <w:t>B</w:t>
      </w:r>
      <w:r>
        <w:rPr>
          <w:rFonts w:ascii="Myriad Pro" w:hAnsi="Myriad Pro"/>
          <w:sz w:val="22"/>
          <w:szCs w:val="22"/>
        </w:rPr>
        <w:t xml:space="preserve">.S.2.) </w:t>
      </w:r>
      <w:r>
        <w:rPr>
          <w:rFonts w:ascii="Myriad Pro" w:hAnsi="Myriad Pro"/>
          <w:sz w:val="22"/>
          <w:szCs w:val="22"/>
        </w:rPr>
        <w:t>bomb-pulse radiocarbon</w:t>
      </w:r>
      <w:r>
        <w:rPr>
          <w:rFonts w:ascii="Myriad Pro" w:hAnsi="Myriad Pro"/>
          <w:sz w:val="22"/>
          <w:szCs w:val="22"/>
        </w:rPr>
        <w:t xml:space="preserve"> relationships</w:t>
      </w:r>
      <w:r>
        <w:rPr>
          <w:rFonts w:ascii="Myriad Pro" w:hAnsi="Myriad Pro"/>
          <w:sz w:val="22"/>
          <w:szCs w:val="22"/>
        </w:rPr>
        <w:t xml:space="preserve"> with </w:t>
      </w:r>
      <w:r>
        <w:rPr>
          <w:rFonts w:ascii="Myriad Pro" w:hAnsi="Myriad Pro"/>
          <w:sz w:val="22"/>
          <w:szCs w:val="22"/>
        </w:rPr>
        <w:t>basin-scale</w:t>
      </w:r>
      <w:r>
        <w:rPr>
          <w:rFonts w:ascii="Myriad Pro" w:hAnsi="Myriad Pro"/>
          <w:sz w:val="22"/>
          <w:szCs w:val="22"/>
        </w:rPr>
        <w:t xml:space="preserve"> climate indices</w:t>
      </w:r>
    </w:p>
    <w:p w14:paraId="6757CFD8" w14:textId="2F016277" w:rsidR="007F12D0" w:rsidRDefault="007F12D0">
      <w:pPr>
        <w:rPr>
          <w:noProof/>
        </w:rPr>
      </w:pPr>
      <w:r>
        <w:rPr>
          <w:noProof/>
        </w:rPr>
        <w:br w:type="page"/>
      </w:r>
    </w:p>
    <w:p w14:paraId="3F64AB40" w14:textId="77DFFF73" w:rsidR="004B194C" w:rsidRDefault="004B194C" w:rsidP="004B194C">
      <w:pPr>
        <w:rPr>
          <w:b/>
          <w:bCs/>
          <w:sz w:val="36"/>
          <w:szCs w:val="36"/>
        </w:rPr>
      </w:pPr>
      <w:r w:rsidRPr="009F655A">
        <w:rPr>
          <w:noProof/>
        </w:rPr>
        <w:lastRenderedPageBreak/>
        <w:t xml:space="preserve"> </w:t>
      </w:r>
      <w:r w:rsidRPr="009F655A">
        <w:rPr>
          <w:noProof/>
          <w:lang w:val="en-GB" w:eastAsia="en-GB"/>
        </w:rPr>
        <w:drawing>
          <wp:inline distT="0" distB="0" distL="0" distR="0" wp14:anchorId="60FAECBB" wp14:editId="1558BDF1">
            <wp:extent cx="5943600" cy="2706370"/>
            <wp:effectExtent l="0" t="0" r="0" b="0"/>
            <wp:docPr id="554" name="Picture 5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53"/>
                    <a:stretch>
                      <a:fillRect/>
                    </a:stretch>
                  </pic:blipFill>
                  <pic:spPr>
                    <a:xfrm>
                      <a:off x="0" y="0"/>
                      <a:ext cx="5943600" cy="2706370"/>
                    </a:xfrm>
                    <a:prstGeom prst="rect">
                      <a:avLst/>
                    </a:prstGeom>
                  </pic:spPr>
                </pic:pic>
              </a:graphicData>
            </a:graphic>
          </wp:inline>
        </w:drawing>
      </w:r>
    </w:p>
    <w:p w14:paraId="140A9929" w14:textId="77777777" w:rsidR="004B194C" w:rsidRDefault="004B194C" w:rsidP="004B194C">
      <w:pPr>
        <w:rPr>
          <w:b/>
          <w:bCs/>
          <w:sz w:val="36"/>
          <w:szCs w:val="36"/>
        </w:rPr>
      </w:pPr>
      <w:r>
        <w:rPr>
          <w:noProof/>
        </w:rPr>
        <mc:AlternateContent>
          <mc:Choice Requires="wps">
            <w:drawing>
              <wp:anchor distT="0" distB="0" distL="114300" distR="114300" simplePos="0" relativeHeight="251691008" behindDoc="0" locked="0" layoutInCell="1" allowOverlap="1" wp14:anchorId="087B91A2" wp14:editId="79356F97">
                <wp:simplePos x="0" y="0"/>
                <wp:positionH relativeFrom="column">
                  <wp:posOffset>0</wp:posOffset>
                </wp:positionH>
                <wp:positionV relativeFrom="paragraph">
                  <wp:posOffset>27940</wp:posOffset>
                </wp:positionV>
                <wp:extent cx="5932170" cy="826135"/>
                <wp:effectExtent l="0" t="0" r="0" b="0"/>
                <wp:wrapSquare wrapText="bothSides"/>
                <wp:docPr id="552"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826135"/>
                        </a:xfrm>
                        <a:prstGeom prst="rect">
                          <a:avLst/>
                        </a:prstGeom>
                        <a:solidFill>
                          <a:srgbClr val="FFFFFF"/>
                        </a:solidFill>
                        <a:ln w="9525">
                          <a:noFill/>
                          <a:miter lim="800000"/>
                          <a:headEnd/>
                          <a:tailEnd/>
                        </a:ln>
                      </wps:spPr>
                      <wps:txbx>
                        <w:txbxContent>
                          <w:p w14:paraId="499789DD" w14:textId="3B276B8B" w:rsidR="004B194C" w:rsidRPr="004B194C" w:rsidRDefault="007F12D0" w:rsidP="004B194C">
                            <w:pPr>
                              <w:rPr>
                                <w:sz w:val="20"/>
                                <w:szCs w:val="20"/>
                              </w:rPr>
                            </w:pPr>
                            <w:r w:rsidRPr="007F12D0">
                              <w:rPr>
                                <w:b/>
                                <w:bCs/>
                                <w:sz w:val="20"/>
                                <w:szCs w:val="20"/>
                              </w:rPr>
                              <w:t xml:space="preserve">Figure </w:t>
                            </w:r>
                            <w:r w:rsidR="004B194C" w:rsidRPr="007F12D0">
                              <w:rPr>
                                <w:b/>
                                <w:bCs/>
                                <w:sz w:val="20"/>
                                <w:szCs w:val="20"/>
                              </w:rPr>
                              <w:t>B.</w:t>
                            </w:r>
                            <w:r w:rsidR="004B194C" w:rsidRPr="007F12D0">
                              <w:rPr>
                                <w:b/>
                                <w:bCs/>
                                <w:sz w:val="20"/>
                                <w:szCs w:val="20"/>
                              </w:rPr>
                              <w:t>S</w:t>
                            </w:r>
                            <w:r w:rsidR="004B194C" w:rsidRPr="007F12D0">
                              <w:rPr>
                                <w:b/>
                                <w:bCs/>
                                <w:sz w:val="20"/>
                                <w:szCs w:val="20"/>
                              </w:rPr>
                              <w:t>.</w:t>
                            </w:r>
                            <w:r w:rsidR="004B194C" w:rsidRPr="007F12D0">
                              <w:rPr>
                                <w:b/>
                                <w:bCs/>
                                <w:sz w:val="20"/>
                                <w:szCs w:val="20"/>
                              </w:rPr>
                              <w:t>1.</w:t>
                            </w:r>
                            <w:r w:rsidR="004B194C" w:rsidRPr="004B194C">
                              <w:rPr>
                                <w:sz w:val="20"/>
                                <w:szCs w:val="20"/>
                              </w:rPr>
                              <w:t xml:space="preserve"> Bomb-pulse </w:t>
                            </w:r>
                            <w:r w:rsidR="004B194C" w:rsidRPr="004B194C">
                              <w:rPr>
                                <w:sz w:val="20"/>
                                <w:szCs w:val="20"/>
                                <w:vertAlign w:val="superscript"/>
                              </w:rPr>
                              <w:t>14</w:t>
                            </w:r>
                            <w:r w:rsidR="004B194C" w:rsidRPr="004B194C">
                              <w:rPr>
                                <w:sz w:val="20"/>
                                <w:szCs w:val="20"/>
                              </w:rPr>
                              <w:t>C</w:t>
                            </w:r>
                            <w:r w:rsidR="004B194C" w:rsidRPr="004B194C" w:rsidDel="003760B2">
                              <w:rPr>
                                <w:sz w:val="20"/>
                                <w:szCs w:val="20"/>
                              </w:rPr>
                              <w:t xml:space="preserve"> </w:t>
                            </w:r>
                            <w:r w:rsidR="004B194C" w:rsidRPr="004B194C">
                              <w:rPr>
                                <w:sz w:val="20"/>
                                <w:szCs w:val="20"/>
                              </w:rPr>
                              <w:t xml:space="preserve">standardization. a. black dots: individual </w:t>
                            </w:r>
                            <w:r w:rsidR="004B194C" w:rsidRPr="004B194C">
                              <w:rPr>
                                <w:sz w:val="20"/>
                                <w:szCs w:val="20"/>
                                <w:vertAlign w:val="superscript"/>
                              </w:rPr>
                              <w:t>14</w:t>
                            </w:r>
                            <w:r w:rsidR="004B194C" w:rsidRPr="004B194C">
                              <w:rPr>
                                <w:sz w:val="20"/>
                                <w:szCs w:val="20"/>
                              </w:rPr>
                              <w:t>C</w:t>
                            </w:r>
                            <w:r w:rsidR="004B194C" w:rsidRPr="004B194C" w:rsidDel="003760B2">
                              <w:rPr>
                                <w:sz w:val="20"/>
                                <w:szCs w:val="20"/>
                              </w:rPr>
                              <w:t xml:space="preserve"> </w:t>
                            </w:r>
                            <w:r w:rsidR="004B194C" w:rsidRPr="004B194C">
                              <w:rPr>
                                <w:sz w:val="20"/>
                                <w:szCs w:val="20"/>
                              </w:rPr>
                              <w:t xml:space="preserve">samples given in per mil </w:t>
                            </w:r>
                            <w:r w:rsidR="004B194C" w:rsidRPr="004B194C">
                              <w:rPr>
                                <w:sz w:val="20"/>
                                <w:szCs w:val="20"/>
                                <w:vertAlign w:val="superscript"/>
                              </w:rPr>
                              <w:t>14</w:t>
                            </w:r>
                            <w:r w:rsidR="004B194C" w:rsidRPr="004B194C">
                              <w:rPr>
                                <w:sz w:val="20"/>
                                <w:szCs w:val="20"/>
                              </w:rPr>
                              <w:t xml:space="preserve">C. red line: Northeast Pacific average. green line: latitude-corrected </w:t>
                            </w:r>
                            <w:r w:rsidR="004B194C" w:rsidRPr="004B194C">
                              <w:rPr>
                                <w:sz w:val="20"/>
                                <w:szCs w:val="20"/>
                                <w:vertAlign w:val="superscript"/>
                              </w:rPr>
                              <w:t>14</w:t>
                            </w:r>
                            <w:r w:rsidR="004B194C" w:rsidRPr="004B194C">
                              <w:rPr>
                                <w:sz w:val="20"/>
                                <w:szCs w:val="20"/>
                              </w:rPr>
                              <w:t>C</w:t>
                            </w:r>
                            <w:r w:rsidR="004B194C" w:rsidRPr="004B194C" w:rsidDel="003760B2">
                              <w:rPr>
                                <w:sz w:val="20"/>
                                <w:szCs w:val="20"/>
                              </w:rPr>
                              <w:t xml:space="preserve"> </w:t>
                            </w:r>
                            <w:r w:rsidR="004B194C" w:rsidRPr="004B194C">
                              <w:rPr>
                                <w:sz w:val="20"/>
                                <w:szCs w:val="20"/>
                              </w:rPr>
                              <w:t xml:space="preserve">average. blue line: upwelling-corrected </w:t>
                            </w:r>
                            <w:r w:rsidR="004B194C" w:rsidRPr="004B194C">
                              <w:rPr>
                                <w:sz w:val="20"/>
                                <w:szCs w:val="20"/>
                                <w:vertAlign w:val="superscript"/>
                              </w:rPr>
                              <w:t>14</w:t>
                            </w:r>
                            <w:r w:rsidR="004B194C" w:rsidRPr="004B194C">
                              <w:rPr>
                                <w:sz w:val="20"/>
                                <w:szCs w:val="20"/>
                              </w:rPr>
                              <w:t>C</w:t>
                            </w:r>
                            <w:r w:rsidR="004B194C" w:rsidRPr="004B194C" w:rsidDel="003760B2">
                              <w:rPr>
                                <w:sz w:val="20"/>
                                <w:szCs w:val="20"/>
                              </w:rPr>
                              <w:t xml:space="preserve"> </w:t>
                            </w:r>
                            <w:r w:rsidR="004B194C" w:rsidRPr="004B194C">
                              <w:rPr>
                                <w:sz w:val="20"/>
                                <w:szCs w:val="20"/>
                              </w:rPr>
                              <w:t xml:space="preserve">average. Curves based on </w:t>
                            </w:r>
                            <w:proofErr w:type="spellStart"/>
                            <w:r w:rsidR="004B194C" w:rsidRPr="004B194C">
                              <w:rPr>
                                <w:sz w:val="20"/>
                                <w:szCs w:val="20"/>
                              </w:rPr>
                              <w:t>Helser</w:t>
                            </w:r>
                            <w:proofErr w:type="spellEnd"/>
                            <w:r w:rsidR="004B194C" w:rsidRPr="004B194C">
                              <w:rPr>
                                <w:sz w:val="20"/>
                                <w:szCs w:val="20"/>
                              </w:rPr>
                              <w:t xml:space="preserve"> et al., 2014. b. black dots: residuals of measured </w:t>
                            </w:r>
                            <w:r w:rsidR="004B194C" w:rsidRPr="004B194C">
                              <w:rPr>
                                <w:sz w:val="20"/>
                                <w:szCs w:val="20"/>
                                <w:vertAlign w:val="superscript"/>
                              </w:rPr>
                              <w:t>14</w:t>
                            </w:r>
                            <w:r w:rsidR="004B194C" w:rsidRPr="004B194C">
                              <w:rPr>
                                <w:sz w:val="20"/>
                                <w:szCs w:val="20"/>
                              </w:rPr>
                              <w:t>C from latitude-corrected curve (green line in panel a). blue line: annual, weighted mean of residuals.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87B91A2" id="Text Box 552" o:spid="_x0000_s1083" type="#_x0000_t202" style="position:absolute;margin-left:0;margin-top:2.2pt;width:467.1pt;height:65.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" stroked="f">
                <v:textbox>
                  <w:txbxContent>
                    <w:p w14:paraId="499789DD" w14:textId="3B276B8B" w:rsidR="004B194C" w:rsidRPr="004B194C" w:rsidRDefault="007F12D0" w:rsidP="004B194C">
                      <w:pPr>
                        <w:rPr>
                          <w:sz w:val="20"/>
                          <w:szCs w:val="20"/>
                        </w:rPr>
                      </w:pPr>
                      <w:r w:rsidRPr="007F12D0">
                        <w:rPr>
                          <w:b/>
                          <w:bCs/>
                          <w:sz w:val="20"/>
                          <w:szCs w:val="20"/>
                        </w:rPr>
                        <w:t xml:space="preserve">Figure </w:t>
                      </w:r>
                      <w:r w:rsidR="004B194C" w:rsidRPr="007F12D0">
                        <w:rPr>
                          <w:b/>
                          <w:bCs/>
                          <w:sz w:val="20"/>
                          <w:szCs w:val="20"/>
                        </w:rPr>
                        <w:t>B.</w:t>
                      </w:r>
                      <w:r w:rsidR="004B194C" w:rsidRPr="007F12D0">
                        <w:rPr>
                          <w:b/>
                          <w:bCs/>
                          <w:sz w:val="20"/>
                          <w:szCs w:val="20"/>
                        </w:rPr>
                        <w:t>S</w:t>
                      </w:r>
                      <w:r w:rsidR="004B194C" w:rsidRPr="007F12D0">
                        <w:rPr>
                          <w:b/>
                          <w:bCs/>
                          <w:sz w:val="20"/>
                          <w:szCs w:val="20"/>
                        </w:rPr>
                        <w:t>.</w:t>
                      </w:r>
                      <w:r w:rsidR="004B194C" w:rsidRPr="007F12D0">
                        <w:rPr>
                          <w:b/>
                          <w:bCs/>
                          <w:sz w:val="20"/>
                          <w:szCs w:val="20"/>
                        </w:rPr>
                        <w:t>1.</w:t>
                      </w:r>
                      <w:r w:rsidR="004B194C" w:rsidRPr="004B194C">
                        <w:rPr>
                          <w:sz w:val="20"/>
                          <w:szCs w:val="20"/>
                        </w:rPr>
                        <w:t xml:space="preserve"> Bomb-pulse </w:t>
                      </w:r>
                      <w:r w:rsidR="004B194C" w:rsidRPr="004B194C">
                        <w:rPr>
                          <w:sz w:val="20"/>
                          <w:szCs w:val="20"/>
                          <w:vertAlign w:val="superscript"/>
                        </w:rPr>
                        <w:t>14</w:t>
                      </w:r>
                      <w:r w:rsidR="004B194C" w:rsidRPr="004B194C">
                        <w:rPr>
                          <w:sz w:val="20"/>
                          <w:szCs w:val="20"/>
                        </w:rPr>
                        <w:t>C</w:t>
                      </w:r>
                      <w:r w:rsidR="004B194C" w:rsidRPr="004B194C" w:rsidDel="003760B2">
                        <w:rPr>
                          <w:sz w:val="20"/>
                          <w:szCs w:val="20"/>
                        </w:rPr>
                        <w:t xml:space="preserve"> </w:t>
                      </w:r>
                      <w:r w:rsidR="004B194C" w:rsidRPr="004B194C">
                        <w:rPr>
                          <w:sz w:val="20"/>
                          <w:szCs w:val="20"/>
                        </w:rPr>
                        <w:t xml:space="preserve">standardization. a. black dots: individual </w:t>
                      </w:r>
                      <w:r w:rsidR="004B194C" w:rsidRPr="004B194C">
                        <w:rPr>
                          <w:sz w:val="20"/>
                          <w:szCs w:val="20"/>
                          <w:vertAlign w:val="superscript"/>
                        </w:rPr>
                        <w:t>14</w:t>
                      </w:r>
                      <w:r w:rsidR="004B194C" w:rsidRPr="004B194C">
                        <w:rPr>
                          <w:sz w:val="20"/>
                          <w:szCs w:val="20"/>
                        </w:rPr>
                        <w:t>C</w:t>
                      </w:r>
                      <w:r w:rsidR="004B194C" w:rsidRPr="004B194C" w:rsidDel="003760B2">
                        <w:rPr>
                          <w:sz w:val="20"/>
                          <w:szCs w:val="20"/>
                        </w:rPr>
                        <w:t xml:space="preserve"> </w:t>
                      </w:r>
                      <w:r w:rsidR="004B194C" w:rsidRPr="004B194C">
                        <w:rPr>
                          <w:sz w:val="20"/>
                          <w:szCs w:val="20"/>
                        </w:rPr>
                        <w:t xml:space="preserve">samples given in per mil </w:t>
                      </w:r>
                      <w:r w:rsidR="004B194C" w:rsidRPr="004B194C">
                        <w:rPr>
                          <w:sz w:val="20"/>
                          <w:szCs w:val="20"/>
                          <w:vertAlign w:val="superscript"/>
                        </w:rPr>
                        <w:t>14</w:t>
                      </w:r>
                      <w:r w:rsidR="004B194C" w:rsidRPr="004B194C">
                        <w:rPr>
                          <w:sz w:val="20"/>
                          <w:szCs w:val="20"/>
                        </w:rPr>
                        <w:t xml:space="preserve">C. red line: Northeast Pacific average. green line: latitude-corrected </w:t>
                      </w:r>
                      <w:r w:rsidR="004B194C" w:rsidRPr="004B194C">
                        <w:rPr>
                          <w:sz w:val="20"/>
                          <w:szCs w:val="20"/>
                          <w:vertAlign w:val="superscript"/>
                        </w:rPr>
                        <w:t>14</w:t>
                      </w:r>
                      <w:r w:rsidR="004B194C" w:rsidRPr="004B194C">
                        <w:rPr>
                          <w:sz w:val="20"/>
                          <w:szCs w:val="20"/>
                        </w:rPr>
                        <w:t>C</w:t>
                      </w:r>
                      <w:r w:rsidR="004B194C" w:rsidRPr="004B194C" w:rsidDel="003760B2">
                        <w:rPr>
                          <w:sz w:val="20"/>
                          <w:szCs w:val="20"/>
                        </w:rPr>
                        <w:t xml:space="preserve"> </w:t>
                      </w:r>
                      <w:r w:rsidR="004B194C" w:rsidRPr="004B194C">
                        <w:rPr>
                          <w:sz w:val="20"/>
                          <w:szCs w:val="20"/>
                        </w:rPr>
                        <w:t xml:space="preserve">average. blue line: upwelling-corrected </w:t>
                      </w:r>
                      <w:r w:rsidR="004B194C" w:rsidRPr="004B194C">
                        <w:rPr>
                          <w:sz w:val="20"/>
                          <w:szCs w:val="20"/>
                          <w:vertAlign w:val="superscript"/>
                        </w:rPr>
                        <w:t>14</w:t>
                      </w:r>
                      <w:r w:rsidR="004B194C" w:rsidRPr="004B194C">
                        <w:rPr>
                          <w:sz w:val="20"/>
                          <w:szCs w:val="20"/>
                        </w:rPr>
                        <w:t>C</w:t>
                      </w:r>
                      <w:r w:rsidR="004B194C" w:rsidRPr="004B194C" w:rsidDel="003760B2">
                        <w:rPr>
                          <w:sz w:val="20"/>
                          <w:szCs w:val="20"/>
                        </w:rPr>
                        <w:t xml:space="preserve"> </w:t>
                      </w:r>
                      <w:r w:rsidR="004B194C" w:rsidRPr="004B194C">
                        <w:rPr>
                          <w:sz w:val="20"/>
                          <w:szCs w:val="20"/>
                        </w:rPr>
                        <w:t xml:space="preserve">average. Curves based on </w:t>
                      </w:r>
                      <w:proofErr w:type="spellStart"/>
                      <w:r w:rsidR="004B194C" w:rsidRPr="004B194C">
                        <w:rPr>
                          <w:sz w:val="20"/>
                          <w:szCs w:val="20"/>
                        </w:rPr>
                        <w:t>Helser</w:t>
                      </w:r>
                      <w:proofErr w:type="spellEnd"/>
                      <w:r w:rsidR="004B194C" w:rsidRPr="004B194C">
                        <w:rPr>
                          <w:sz w:val="20"/>
                          <w:szCs w:val="20"/>
                        </w:rPr>
                        <w:t xml:space="preserve"> et al., 2014. b. black dots: residuals of measured </w:t>
                      </w:r>
                      <w:r w:rsidR="004B194C" w:rsidRPr="004B194C">
                        <w:rPr>
                          <w:sz w:val="20"/>
                          <w:szCs w:val="20"/>
                          <w:vertAlign w:val="superscript"/>
                        </w:rPr>
                        <w:t>14</w:t>
                      </w:r>
                      <w:r w:rsidR="004B194C" w:rsidRPr="004B194C">
                        <w:rPr>
                          <w:sz w:val="20"/>
                          <w:szCs w:val="20"/>
                        </w:rPr>
                        <w:t>C from latitude-corrected curve (green line in panel a). blue line: annual, weighted mean of residuals.</w:t>
                      </w:r>
                    </w:p>
                  </w:txbxContent>
                </v:textbox>
                <w10:wrap type="square"/>
              </v:shape>
            </w:pict>
          </mc:Fallback>
        </mc:AlternateContent>
      </w:r>
      <w:r>
        <w:rPr>
          <w:b/>
          <w:bCs/>
          <w:sz w:val="36"/>
          <w:szCs w:val="36"/>
        </w:rPr>
        <w:br w:type="page"/>
      </w:r>
    </w:p>
    <w:p w14:paraId="75A26460" w14:textId="77777777" w:rsidR="004B194C" w:rsidRPr="009632B1" w:rsidRDefault="004B194C" w:rsidP="004B194C">
      <w:pPr>
        <w:rPr>
          <w:b/>
          <w:bCs/>
          <w:sz w:val="36"/>
          <w:szCs w:val="36"/>
        </w:rPr>
      </w:pPr>
      <w:r>
        <w:rPr>
          <w:noProof/>
        </w:rPr>
        <w:lastRenderedPageBreak/>
        <mc:AlternateContent>
          <mc:Choice Requires="wps">
            <w:drawing>
              <wp:anchor distT="0" distB="0" distL="114300" distR="114300" simplePos="0" relativeHeight="251692032" behindDoc="0" locked="0" layoutInCell="1" allowOverlap="1" wp14:anchorId="06BBD2EF" wp14:editId="1206EFA4">
                <wp:simplePos x="0" y="0"/>
                <wp:positionH relativeFrom="margin">
                  <wp:align>right</wp:align>
                </wp:positionH>
                <wp:positionV relativeFrom="paragraph">
                  <wp:posOffset>2683510</wp:posOffset>
                </wp:positionV>
                <wp:extent cx="5867400" cy="714375"/>
                <wp:effectExtent l="0" t="0" r="0" b="9525"/>
                <wp:wrapSquare wrapText="bothSides"/>
                <wp:docPr id="553"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714375"/>
                        </a:xfrm>
                        <a:prstGeom prst="rect">
                          <a:avLst/>
                        </a:prstGeom>
                        <a:solidFill>
                          <a:srgbClr val="FFFFFF"/>
                        </a:solidFill>
                        <a:ln w="9525">
                          <a:noFill/>
                          <a:miter lim="800000"/>
                          <a:headEnd/>
                          <a:tailEnd/>
                        </a:ln>
                      </wps:spPr>
                      <wps:txbx>
                        <w:txbxContent>
                          <w:p w14:paraId="2FE1C1B3" w14:textId="4D4C0170" w:rsidR="004B194C" w:rsidRPr="004B194C" w:rsidRDefault="007F12D0" w:rsidP="004B194C">
                            <w:pPr>
                              <w:rPr>
                                <w:sz w:val="20"/>
                                <w:szCs w:val="20"/>
                              </w:rPr>
                            </w:pPr>
                            <w:r w:rsidRPr="007F12D0">
                              <w:rPr>
                                <w:b/>
                                <w:bCs/>
                                <w:sz w:val="20"/>
                                <w:szCs w:val="20"/>
                              </w:rPr>
                              <w:t xml:space="preserve">Figure </w:t>
                            </w:r>
                            <w:r w:rsidR="004B194C" w:rsidRPr="007F12D0">
                              <w:rPr>
                                <w:b/>
                                <w:bCs/>
                                <w:sz w:val="20"/>
                                <w:szCs w:val="20"/>
                              </w:rPr>
                              <w:t>B.</w:t>
                            </w:r>
                            <w:r w:rsidR="004B194C" w:rsidRPr="007F12D0">
                              <w:rPr>
                                <w:b/>
                                <w:bCs/>
                                <w:sz w:val="20"/>
                                <w:szCs w:val="20"/>
                              </w:rPr>
                              <w:t>S</w:t>
                            </w:r>
                            <w:r w:rsidR="004B194C" w:rsidRPr="007F12D0">
                              <w:rPr>
                                <w:b/>
                                <w:bCs/>
                                <w:sz w:val="20"/>
                                <w:szCs w:val="20"/>
                              </w:rPr>
                              <w:t>.</w:t>
                            </w:r>
                            <w:r w:rsidR="004B194C" w:rsidRPr="007F12D0">
                              <w:rPr>
                                <w:b/>
                                <w:bCs/>
                                <w:sz w:val="20"/>
                                <w:szCs w:val="20"/>
                              </w:rPr>
                              <w:t>2.</w:t>
                            </w:r>
                            <w:r w:rsidR="004B194C" w:rsidRPr="004B194C">
                              <w:rPr>
                                <w:sz w:val="20"/>
                                <w:szCs w:val="20"/>
                              </w:rPr>
                              <w:t xml:space="preserve"> Correlations between 3-year averaged basin-scale indices and Tree Nob </w:t>
                            </w:r>
                            <w:r w:rsidR="004B194C" w:rsidRPr="004B194C">
                              <w:rPr>
                                <w:sz w:val="20"/>
                                <w:szCs w:val="20"/>
                                <w:vertAlign w:val="superscript"/>
                              </w:rPr>
                              <w:t>14</w:t>
                            </w:r>
                            <w:r w:rsidR="004B194C" w:rsidRPr="004B194C">
                              <w:rPr>
                                <w:sz w:val="20"/>
                                <w:szCs w:val="20"/>
                              </w:rPr>
                              <w:t xml:space="preserve">C. Monthly indices are averaged over three years to meet the temporal resolution of </w:t>
                            </w:r>
                            <w:r w:rsidR="004B194C" w:rsidRPr="004B194C">
                              <w:rPr>
                                <w:sz w:val="20"/>
                                <w:szCs w:val="20"/>
                                <w:vertAlign w:val="superscript"/>
                              </w:rPr>
                              <w:t>14</w:t>
                            </w:r>
                            <w:r w:rsidR="004B194C" w:rsidRPr="004B194C">
                              <w:rPr>
                                <w:sz w:val="20"/>
                                <w:szCs w:val="20"/>
                              </w:rPr>
                              <w:t xml:space="preserve">C. Significance and confidence intervals bootstrapped in </w:t>
                            </w:r>
                            <w:proofErr w:type="spellStart"/>
                            <w:r w:rsidR="004B194C" w:rsidRPr="004B194C">
                              <w:rPr>
                                <w:sz w:val="20"/>
                                <w:szCs w:val="20"/>
                              </w:rPr>
                              <w:t>TreeClim</w:t>
                            </w:r>
                            <w:proofErr w:type="spellEnd"/>
                            <w:r w:rsidR="004B194C" w:rsidRPr="004B194C">
                              <w:rPr>
                                <w:sz w:val="20"/>
                                <w:szCs w:val="20"/>
                              </w:rPr>
                              <w:t xml:space="preserve"> at p &lt; 0.01. Significant correlations are shown in black, non-significant in grey. Annual correlations given to right of plots and considered significant at </w:t>
                            </w:r>
                            <w:r w:rsidR="004B194C" w:rsidRPr="004B194C">
                              <w:rPr>
                                <w:rFonts w:cstheme="minorHAnsi"/>
                                <w:sz w:val="20"/>
                                <w:szCs w:val="20"/>
                              </w:rPr>
                              <w:t xml:space="preserve">p </w:t>
                            </w:r>
                            <w:r w:rsidR="004B194C" w:rsidRPr="004B194C">
                              <w:rPr>
                                <w:sz w:val="20"/>
                                <w:szCs w:val="20"/>
                              </w:rPr>
                              <w:t>&lt; .05.</w:t>
                            </w:r>
                          </w:p>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 w14:anchorId="06BBD2EF" id="Text Box 553" o:spid="_x0000_s1084" type="#_x0000_t202" style="position:absolute;margin-left:410.8pt;margin-top:211.3pt;width:462pt;height:56.2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" stroked="f">
                <v:textbox>
                  <w:txbxContent>
                    <w:p w14:paraId="2FE1C1B3" w14:textId="4D4C0170" w:rsidR="004B194C" w:rsidRPr="004B194C" w:rsidRDefault="007F12D0" w:rsidP="004B194C">
                      <w:pPr>
                        <w:rPr>
                          <w:sz w:val="20"/>
                          <w:szCs w:val="20"/>
                        </w:rPr>
                      </w:pPr>
                      <w:r w:rsidRPr="007F12D0">
                        <w:rPr>
                          <w:b/>
                          <w:bCs/>
                          <w:sz w:val="20"/>
                          <w:szCs w:val="20"/>
                        </w:rPr>
                        <w:t xml:space="preserve">Figure </w:t>
                      </w:r>
                      <w:r w:rsidR="004B194C" w:rsidRPr="007F12D0">
                        <w:rPr>
                          <w:b/>
                          <w:bCs/>
                          <w:sz w:val="20"/>
                          <w:szCs w:val="20"/>
                        </w:rPr>
                        <w:t>B.</w:t>
                      </w:r>
                      <w:r w:rsidR="004B194C" w:rsidRPr="007F12D0">
                        <w:rPr>
                          <w:b/>
                          <w:bCs/>
                          <w:sz w:val="20"/>
                          <w:szCs w:val="20"/>
                        </w:rPr>
                        <w:t>S</w:t>
                      </w:r>
                      <w:r w:rsidR="004B194C" w:rsidRPr="007F12D0">
                        <w:rPr>
                          <w:b/>
                          <w:bCs/>
                          <w:sz w:val="20"/>
                          <w:szCs w:val="20"/>
                        </w:rPr>
                        <w:t>.</w:t>
                      </w:r>
                      <w:r w:rsidR="004B194C" w:rsidRPr="007F12D0">
                        <w:rPr>
                          <w:b/>
                          <w:bCs/>
                          <w:sz w:val="20"/>
                          <w:szCs w:val="20"/>
                        </w:rPr>
                        <w:t>2.</w:t>
                      </w:r>
                      <w:r w:rsidR="004B194C" w:rsidRPr="004B194C">
                        <w:rPr>
                          <w:sz w:val="20"/>
                          <w:szCs w:val="20"/>
                        </w:rPr>
                        <w:t xml:space="preserve"> Correlations between 3-year averaged basin-scale indices and Tree Nob </w:t>
                      </w:r>
                      <w:r w:rsidR="004B194C" w:rsidRPr="004B194C">
                        <w:rPr>
                          <w:sz w:val="20"/>
                          <w:szCs w:val="20"/>
                          <w:vertAlign w:val="superscript"/>
                        </w:rPr>
                        <w:t>14</w:t>
                      </w:r>
                      <w:r w:rsidR="004B194C" w:rsidRPr="004B194C">
                        <w:rPr>
                          <w:sz w:val="20"/>
                          <w:szCs w:val="20"/>
                        </w:rPr>
                        <w:t xml:space="preserve">C. Monthly indices are averaged over three years to meet the temporal resolution of </w:t>
                      </w:r>
                      <w:r w:rsidR="004B194C" w:rsidRPr="004B194C">
                        <w:rPr>
                          <w:sz w:val="20"/>
                          <w:szCs w:val="20"/>
                          <w:vertAlign w:val="superscript"/>
                        </w:rPr>
                        <w:t>14</w:t>
                      </w:r>
                      <w:r w:rsidR="004B194C" w:rsidRPr="004B194C">
                        <w:rPr>
                          <w:sz w:val="20"/>
                          <w:szCs w:val="20"/>
                        </w:rPr>
                        <w:t xml:space="preserve">C. Significance and confidence intervals bootstrapped in </w:t>
                      </w:r>
                      <w:proofErr w:type="spellStart"/>
                      <w:r w:rsidR="004B194C" w:rsidRPr="004B194C">
                        <w:rPr>
                          <w:sz w:val="20"/>
                          <w:szCs w:val="20"/>
                        </w:rPr>
                        <w:t>TreeClim</w:t>
                      </w:r>
                      <w:proofErr w:type="spellEnd"/>
                      <w:r w:rsidR="004B194C" w:rsidRPr="004B194C">
                        <w:rPr>
                          <w:sz w:val="20"/>
                          <w:szCs w:val="20"/>
                        </w:rPr>
                        <w:t xml:space="preserve"> at p &lt; 0.01. Significant correlations are shown in black, non-significant in grey. Annual correlations given to right of plots and considered significant at </w:t>
                      </w:r>
                      <w:r w:rsidR="004B194C" w:rsidRPr="004B194C">
                        <w:rPr>
                          <w:rFonts w:cstheme="minorHAnsi"/>
                          <w:sz w:val="20"/>
                          <w:szCs w:val="20"/>
                        </w:rPr>
                        <w:t xml:space="preserve">p </w:t>
                      </w:r>
                      <w:r w:rsidR="004B194C" w:rsidRPr="004B194C">
                        <w:rPr>
                          <w:sz w:val="20"/>
                          <w:szCs w:val="20"/>
                        </w:rPr>
                        <w:t>&lt; .05.</w:t>
                      </w:r>
                    </w:p>
                  </w:txbxContent>
                </v:textbox>
                <w10:wrap type="square" anchorx="margin"/>
              </v:shape>
            </w:pict>
          </mc:Fallback>
        </mc:AlternateContent>
      </w:r>
      <w:r>
        <w:rPr>
          <w:noProof/>
          <w:lang w:val="en-GB" w:eastAsia="en-GB"/>
        </w:rPr>
        <w:drawing>
          <wp:anchor distT="0" distB="0" distL="114300" distR="114300" simplePos="0" relativeHeight="251693056" behindDoc="0" locked="0" layoutInCell="1" allowOverlap="1" wp14:anchorId="4F84C0A5" wp14:editId="2F241CC1">
            <wp:simplePos x="0" y="0"/>
            <wp:positionH relativeFrom="margin">
              <wp:align>right</wp:align>
            </wp:positionH>
            <wp:positionV relativeFrom="paragraph">
              <wp:posOffset>37</wp:posOffset>
            </wp:positionV>
            <wp:extent cx="5943600" cy="2640965"/>
            <wp:effectExtent l="0" t="0" r="0" b="6985"/>
            <wp:wrapSquare wrapText="bothSides"/>
            <wp:docPr id="555" name="Picture 55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anchor>
        </w:drawing>
      </w:r>
    </w:p>
    <w:p w14:paraId="71F1B6B3" w14:textId="77777777" w:rsidR="004B194C" w:rsidRDefault="004B194C" w:rsidP="004B194C"/>
    <w:p w14:paraId="43570AA3" w14:textId="6C3EE6F1" w:rsidR="00945D72" w:rsidRDefault="00945D72">
      <w:r>
        <w:br w:type="page"/>
      </w:r>
    </w:p>
    <w:p w14:paraId="79907C6B" w14:textId="21E1696A" w:rsidR="00945D72" w:rsidRDefault="00945D72" w:rsidP="00945D72">
      <w:pPr>
        <w:pStyle w:val="Heading1"/>
        <w:jc w:val="center"/>
      </w:pPr>
      <w:bookmarkStart w:id="193" w:name="_Toc118026890"/>
      <w:r>
        <w:lastRenderedPageBreak/>
        <w:t xml:space="preserve">Appendix </w:t>
      </w:r>
      <w:r>
        <w:t>c</w:t>
      </w:r>
      <w:bookmarkEnd w:id="193"/>
    </w:p>
    <w:p w14:paraId="37021214" w14:textId="77777777" w:rsidR="00945D72" w:rsidRPr="00C93AD6" w:rsidRDefault="00945D72" w:rsidP="00945D72"/>
    <w:p w14:paraId="657C50D2" w14:textId="77777777" w:rsidR="00945D72" w:rsidRDefault="00945D72" w:rsidP="00945D72">
      <w:pPr>
        <w:pStyle w:val="Title"/>
        <w:rPr>
          <w:sz w:val="24"/>
          <w:szCs w:val="24"/>
        </w:rPr>
      </w:pPr>
    </w:p>
    <w:p w14:paraId="6D357409" w14:textId="1A27F5D1" w:rsidR="00945D72" w:rsidRPr="00036216" w:rsidRDefault="00945D72" w:rsidP="00945D72">
      <w:pPr>
        <w:pStyle w:val="Title"/>
        <w:spacing w:line="360" w:lineRule="auto"/>
        <w:jc w:val="center"/>
        <w:rPr>
          <w:rFonts w:ascii="Times New Roman" w:hAnsi="Times New Roman" w:cs="Times New Roman"/>
          <w:sz w:val="24"/>
          <w:szCs w:val="24"/>
        </w:rPr>
      </w:pPr>
      <w:r>
        <w:rPr>
          <w:rFonts w:ascii="Times New Roman" w:hAnsi="Times New Roman" w:cs="Times New Roman"/>
          <w:sz w:val="24"/>
          <w:szCs w:val="24"/>
        </w:rPr>
        <w:t>ESTIMATING UNCERTAINTIES IS CLIMATE RECONSTRUCTIONS FROM CROSSDATED PROXIES</w:t>
      </w:r>
    </w:p>
    <w:p w14:paraId="36B15EC1" w14:textId="77777777" w:rsidR="00945D72" w:rsidRPr="00036216" w:rsidRDefault="00945D72" w:rsidP="00945D72">
      <w:pPr>
        <w:spacing w:line="360" w:lineRule="auto"/>
        <w:jc w:val="center"/>
      </w:pPr>
    </w:p>
    <w:p w14:paraId="4D8CD1BA" w14:textId="3962F605" w:rsidR="00945D72" w:rsidRPr="00036216" w:rsidRDefault="00945D72" w:rsidP="00945D72">
      <w:pPr>
        <w:spacing w:line="360" w:lineRule="auto"/>
        <w:jc w:val="center"/>
      </w:pPr>
      <w:r w:rsidRPr="00036216">
        <w:t>Edge, D.</w:t>
      </w:r>
      <w:r w:rsidR="00FD79B4">
        <w:t>C.,</w:t>
      </w:r>
      <w:r w:rsidR="009817C2">
        <w:t xml:space="preserve"> Meko, D.</w:t>
      </w:r>
      <w:r w:rsidR="00FD79B4">
        <w:t>M.</w:t>
      </w:r>
      <w:r w:rsidR="00FD79B4">
        <w:t>, Thompson, D.</w:t>
      </w:r>
      <w:r w:rsidR="00FD79B4">
        <w:t>M.</w:t>
      </w:r>
      <w:r w:rsidR="00FD79B4" w:rsidRPr="00036216">
        <w:t xml:space="preserve">, </w:t>
      </w:r>
      <w:r w:rsidR="00FD79B4">
        <w:t>Trouet V.</w:t>
      </w:r>
      <w:r w:rsidR="00FD79B4">
        <w:t>M.</w:t>
      </w:r>
      <w:r w:rsidR="00FD79B4">
        <w:t xml:space="preserve">, </w:t>
      </w:r>
      <w:r w:rsidR="00FD79B4" w:rsidRPr="00036216">
        <w:t>Black, B.</w:t>
      </w:r>
      <w:r w:rsidR="00FD79B4">
        <w:t>A.</w:t>
      </w:r>
    </w:p>
    <w:p w14:paraId="2E56AE94" w14:textId="77777777" w:rsidR="00945D72" w:rsidRPr="002605E1" w:rsidRDefault="00945D72" w:rsidP="00945D72">
      <w:pPr>
        <w:jc w:val="center"/>
        <w:rPr>
          <w:i/>
          <w:iCs/>
        </w:rPr>
      </w:pPr>
    </w:p>
    <w:p w14:paraId="7BA40893" w14:textId="320AC56C" w:rsidR="00945D72" w:rsidRDefault="00945D72" w:rsidP="00945D72">
      <w:r w:rsidRPr="002605E1">
        <w:rPr>
          <w:i/>
          <w:iCs/>
        </w:rPr>
        <w:t>Th</w:t>
      </w:r>
      <w:r w:rsidR="009817C2">
        <w:rPr>
          <w:i/>
          <w:iCs/>
        </w:rPr>
        <w:t xml:space="preserve">e following article has been prepared for submission to the journal </w:t>
      </w:r>
      <w:proofErr w:type="spellStart"/>
      <w:r w:rsidR="009817C2">
        <w:rPr>
          <w:i/>
          <w:iCs/>
        </w:rPr>
        <w:t>Dendrochronologia</w:t>
      </w:r>
      <w:proofErr w:type="spellEnd"/>
      <w:r w:rsidR="009817C2">
        <w:rPr>
          <w:i/>
          <w:iCs/>
        </w:rPr>
        <w:t>. The work has not yet been submitted and is therefore under no prior copyright agreement.</w:t>
      </w:r>
      <w:r>
        <w:br w:type="page"/>
      </w:r>
    </w:p>
    <w:p w14:paraId="3BAF62B4" w14:textId="0A0E05CE" w:rsidR="00945D72" w:rsidRPr="00FD79B4" w:rsidRDefault="00945D72" w:rsidP="00945D72">
      <w:pPr>
        <w:rPr>
          <w:b/>
          <w:bCs/>
        </w:rPr>
      </w:pPr>
      <w:r w:rsidRPr="00FD79B4">
        <w:rPr>
          <w:b/>
          <w:bCs/>
        </w:rPr>
        <w:lastRenderedPageBreak/>
        <w:t>Estimating Uncertainties in Climate Reconstructions from Crossdated Proxies</w:t>
      </w:r>
    </w:p>
    <w:p w14:paraId="5EF80081" w14:textId="77777777" w:rsidR="00FD79B4" w:rsidRDefault="00FD79B4" w:rsidP="00945D72"/>
    <w:p w14:paraId="54300D2C" w14:textId="147E2D9B" w:rsidR="00945D72" w:rsidRPr="00FD79B4" w:rsidRDefault="00945D72" w:rsidP="00945D72">
      <w:r w:rsidRPr="00FD79B4">
        <w:t>David C. Edge</w:t>
      </w:r>
      <w:r w:rsidRPr="00FD79B4">
        <w:rPr>
          <w:vertAlign w:val="superscript"/>
        </w:rPr>
        <w:t>1,2</w:t>
      </w:r>
      <w:r w:rsidRPr="00FD79B4">
        <w:t xml:space="preserve">, </w:t>
      </w:r>
      <w:r w:rsidR="00FD79B4">
        <w:t>David M. Meko</w:t>
      </w:r>
      <w:r w:rsidR="00FD79B4" w:rsidRPr="00FD79B4">
        <w:rPr>
          <w:vertAlign w:val="superscript"/>
        </w:rPr>
        <w:t>1</w:t>
      </w:r>
      <w:r w:rsidR="00FD79B4">
        <w:t>, Diane M. Thompson</w:t>
      </w:r>
      <w:r w:rsidR="00FD79B4" w:rsidRPr="00FD79B4">
        <w:rPr>
          <w:vertAlign w:val="superscript"/>
        </w:rPr>
        <w:t>1</w:t>
      </w:r>
      <w:r w:rsidR="00FD79B4">
        <w:t>, Valerie M. Trouet</w:t>
      </w:r>
      <w:r w:rsidR="00FD79B4" w:rsidRPr="00FD79B4">
        <w:rPr>
          <w:vertAlign w:val="superscript"/>
        </w:rPr>
        <w:t>1</w:t>
      </w:r>
      <w:r w:rsidR="00FD79B4" w:rsidRPr="00FD79B4">
        <w:t>, Bryan A. Black</w:t>
      </w:r>
      <w:r w:rsidR="00FD79B4" w:rsidRPr="00FD79B4">
        <w:rPr>
          <w:vertAlign w:val="superscript"/>
        </w:rPr>
        <w:t>1</w:t>
      </w:r>
    </w:p>
    <w:p w14:paraId="6A7AA67A" w14:textId="77777777" w:rsidR="00FD79B4" w:rsidRDefault="00FD79B4" w:rsidP="00945D72">
      <w:pPr>
        <w:rPr>
          <w:b/>
          <w:bCs/>
        </w:rPr>
      </w:pPr>
    </w:p>
    <w:p w14:paraId="18F4223C" w14:textId="77777777" w:rsidR="00945D72" w:rsidRPr="00FD79B4" w:rsidRDefault="00945D72" w:rsidP="00945D72">
      <w:r w:rsidRPr="00FD79B4">
        <w:rPr>
          <w:vertAlign w:val="superscript"/>
        </w:rPr>
        <w:t>1</w:t>
      </w:r>
      <w:r w:rsidRPr="00FD79B4">
        <w:t>Laboratory of Tree Ring Research, University of Arizona, 1215 E Lowell St, Tucson, AZ 85721, USA</w:t>
      </w:r>
    </w:p>
    <w:p w14:paraId="68D212FD" w14:textId="77777777" w:rsidR="00945D72" w:rsidRPr="00FD79B4" w:rsidRDefault="00945D72" w:rsidP="00945D72">
      <w:r w:rsidRPr="00FD79B4">
        <w:rPr>
          <w:vertAlign w:val="superscript"/>
        </w:rPr>
        <w:t>2</w:t>
      </w:r>
      <w:r w:rsidRPr="00FD79B4">
        <w:t xml:space="preserve">School of Earth and Sustainability, Northern Arizona University, 624 </w:t>
      </w:r>
      <w:proofErr w:type="spellStart"/>
      <w:r w:rsidRPr="00FD79B4">
        <w:t>Knoles</w:t>
      </w:r>
      <w:proofErr w:type="spellEnd"/>
      <w:r w:rsidRPr="00FD79B4">
        <w:t xml:space="preserve"> Dr, Flagstaff, AZ 86011, USA</w:t>
      </w:r>
    </w:p>
    <w:p w14:paraId="641CC98B" w14:textId="2484F449" w:rsidR="00FD79B4" w:rsidRDefault="00FD79B4" w:rsidP="00FD79B4">
      <w:pPr>
        <w:spacing w:line="360" w:lineRule="auto"/>
      </w:pPr>
    </w:p>
    <w:p w14:paraId="7E8ADFAA" w14:textId="71E9DEB3" w:rsidR="00FD79B4" w:rsidRDefault="00FD79B4" w:rsidP="00FD79B4">
      <w:pPr>
        <w:pStyle w:val="Heading2"/>
      </w:pPr>
      <w:bookmarkStart w:id="194" w:name="_Toc118026891"/>
      <w:r>
        <w:t>C</w:t>
      </w:r>
      <w:r w:rsidRPr="008964AD">
        <w:t>.1.</w:t>
      </w:r>
      <w:r w:rsidRPr="008964AD">
        <w:tab/>
        <w:t>Abstract</w:t>
      </w:r>
      <w:bookmarkEnd w:id="194"/>
    </w:p>
    <w:p w14:paraId="6E9A5476" w14:textId="77777777" w:rsidR="00FD79B4" w:rsidRPr="00FD79B4" w:rsidRDefault="00FD79B4" w:rsidP="00FD79B4"/>
    <w:p w14:paraId="617C68DA" w14:textId="167A124D" w:rsidR="00945D72" w:rsidRPr="00FD79B4" w:rsidRDefault="00945D72" w:rsidP="00FD79B4">
      <w:pPr>
        <w:spacing w:line="360" w:lineRule="auto"/>
      </w:pPr>
      <w:r w:rsidRPr="00FD79B4">
        <w:t>Accurate estimates of uncertainty provide a gauge of signal-to-noise in paleoclimate reconstructions, which is critical for the detection and attribution environmental change. The reconstruction uncertainties derived from crossdated archives, including trees and bivalves, represent the envelope within which some percentage of the true climate values will be located in the pre-instrumental interval. The representativeness of a chronology value of the population in a given year is variable and this uncertainty must be included in the reconstruction uncertainty. To address this issue, we calculated pre-instrumental confidence intervals (uncertainties) based on chronologies from marine bivalve (</w:t>
      </w:r>
      <w:r w:rsidRPr="00FD79B4">
        <w:rPr>
          <w:i/>
          <w:iCs/>
        </w:rPr>
        <w:t>Panopea generosa</w:t>
      </w:r>
      <w:r w:rsidRPr="00FD79B4">
        <w:t>) ring widths, mountain hemlock (</w:t>
      </w:r>
      <w:r w:rsidRPr="00FD79B4">
        <w:rPr>
          <w:i/>
          <w:iCs/>
        </w:rPr>
        <w:t xml:space="preserve">Tsuga </w:t>
      </w:r>
      <w:proofErr w:type="spellStart"/>
      <w:r w:rsidRPr="00FD79B4">
        <w:rPr>
          <w:i/>
          <w:iCs/>
        </w:rPr>
        <w:t>mertensiana</w:t>
      </w:r>
      <w:proofErr w:type="spellEnd"/>
      <w:r w:rsidRPr="00FD79B4">
        <w:rPr>
          <w:i/>
          <w:iCs/>
        </w:rPr>
        <w:t>)</w:t>
      </w:r>
      <w:r w:rsidRPr="00FD79B4">
        <w:t xml:space="preserve"> maximum latewood density, and blue oak (</w:t>
      </w:r>
      <w:r w:rsidRPr="00FD79B4">
        <w:rPr>
          <w:i/>
          <w:iCs/>
        </w:rPr>
        <w:t xml:space="preserve">Quercus </w:t>
      </w:r>
      <w:proofErr w:type="spellStart"/>
      <w:r w:rsidRPr="00FD79B4">
        <w:rPr>
          <w:i/>
          <w:iCs/>
        </w:rPr>
        <w:t>douglasii</w:t>
      </w:r>
      <w:proofErr w:type="spellEnd"/>
      <w:r w:rsidRPr="00FD79B4">
        <w:t xml:space="preserve">) ring widths and their respective climate targets. For each of the three original chronologies, 100 synthetic chronologies were developed in which chronology sample depth, average correlation between series in a chronology (rbar), first-order autocorrelation (AR1), and correlation to climate target were varied. For all 303 chronologies (300 synthetic, 3 original), 90%- and 50% confidence intervals were calculated using all combinations of three different chronology bootstrapping techniques and two different reconstruction error measures. For each reconstruction, the percentage of target values captured by the confidence intervals was measured in a period independent of the reconstruction calibration and confidence interval calculations. The percentage of climate target values captured by these confidence intervals was also found to covary with the rbar, such that chronologies with lower rbar produced excessively wide confidence intervals. Chronology properties had no impact on the reliability of confidence intervals by maximum entropy bootstrapping (MEboot). The robustness of MEboot confidence </w:t>
      </w:r>
      <w:r w:rsidRPr="00FD79B4">
        <w:lastRenderedPageBreak/>
        <w:t>intervals across a range of chronology properties and chronology-target relationships in these trials lends a reasonable expectation of accuracy for uncertainties calculated in this way.</w:t>
      </w:r>
    </w:p>
    <w:p w14:paraId="1D61BE63" w14:textId="46AEBAE0" w:rsidR="00FD79B4" w:rsidRDefault="00A52E4E" w:rsidP="00FD79B4">
      <w:pPr>
        <w:pStyle w:val="Heading2"/>
      </w:pPr>
      <w:bookmarkStart w:id="195" w:name="_Toc118026892"/>
      <w:r>
        <w:t>C</w:t>
      </w:r>
      <w:r w:rsidR="00FD79B4" w:rsidRPr="006334E1">
        <w:t>.2.</w:t>
      </w:r>
      <w:r w:rsidR="00FD79B4" w:rsidRPr="006334E1">
        <w:tab/>
        <w:t>I</w:t>
      </w:r>
      <w:r w:rsidR="00FD79B4">
        <w:t>ntroduction</w:t>
      </w:r>
      <w:bookmarkEnd w:id="195"/>
    </w:p>
    <w:p w14:paraId="38D0B82C" w14:textId="6A3075FB" w:rsidR="00945D72" w:rsidRPr="00FD79B4" w:rsidRDefault="00945D72" w:rsidP="00945D72">
      <w:pPr>
        <w:rPr>
          <w:b/>
          <w:bCs/>
        </w:rPr>
      </w:pPr>
    </w:p>
    <w:p w14:paraId="3A365211" w14:textId="77777777" w:rsidR="00945D72" w:rsidRPr="00FD79B4" w:rsidRDefault="00945D72" w:rsidP="00FD79B4">
      <w:pPr>
        <w:spacing w:line="360" w:lineRule="auto"/>
      </w:pPr>
      <w:r w:rsidRPr="00FD79B4">
        <w:t xml:space="preserve">In dendroclimatology, annual reconstructions of past climate typically consist of “estimates” of a particular climate variable at a particular location, for example, mean July-September air temperature. These estimates are based on a calibration relationship between the tree-ring record and the measured July-September temperature over an interval when both records are available, which we call the instrumental overlap interval (IOI). Using this relationship, the values of the tree-ring record are transformed into equivalent temperature units, called the reconstruction, providing estimates of temperature over the full extent of the tree-ring chronology (Fritts, 1976). </w:t>
      </w:r>
    </w:p>
    <w:p w14:paraId="50F72719" w14:textId="77777777" w:rsidR="00945D72" w:rsidRPr="00FD79B4" w:rsidRDefault="00945D72" w:rsidP="00FD79B4">
      <w:pPr>
        <w:spacing w:line="360" w:lineRule="auto"/>
      </w:pPr>
      <w:r w:rsidRPr="00FD79B4">
        <w:t>A reconstruction that fits a target climate variable closely in the IOI may be a very good proxy for that target. However, it may demonstrate similar character by chance, or the reconstruction model may be overfitted. Several methods have been developed to test the “skill” of a reconstruction, or how the reconstruction compares with a chance relationship. Many reconstructions are evaluated by splitting the IOI into independent calibration and verification intervals. Researchers utilize these intervals to measure the coefficient of determination (R</w:t>
      </w:r>
      <w:r w:rsidRPr="00FD79B4">
        <w:rPr>
          <w:vertAlign w:val="superscript"/>
        </w:rPr>
        <w:t>2</w:t>
      </w:r>
      <w:r w:rsidRPr="00FD79B4">
        <w:t xml:space="preserve">), Reduction of Error (RE), and the Coefficient of Efficiency (CE) to assess reconstruction skill (see Fritts, 1976; </w:t>
      </w:r>
      <w:proofErr w:type="spellStart"/>
      <w:r w:rsidRPr="00FD79B4">
        <w:t>Briffa</w:t>
      </w:r>
      <w:proofErr w:type="spellEnd"/>
      <w:r w:rsidRPr="00FD79B4">
        <w:t xml:space="preserve"> et al., 1988; Cook and Kairiukstis, 1990 and references therein). The skill/uncertainty can be ascribed to the domains of 1) the biological response to climate as captured by the proxy, 2) the measurement and manipulation of the proxy data, and 3) the transformation of the proxy data into units of climate (Fritts, 1976). In compliment to measures of reconstruction skill, reconstruction confidence intervals (hereafter, confidence intervals) often accompany dendroclimatic reconstructions, for example a band around the reconstruction estimated to envelope 90% of the true climate values (Cook and Kairiukstis, 1990; </w:t>
      </w:r>
      <w:r w:rsidRPr="00FD79B4">
        <w:rPr>
          <w:color w:val="222222"/>
          <w:shd w:val="clear" w:color="auto" w:fill="FFFFFF"/>
        </w:rPr>
        <w:t>National Research Council, 2006</w:t>
      </w:r>
      <w:r w:rsidRPr="00FD79B4">
        <w:t xml:space="preserve">). </w:t>
      </w:r>
    </w:p>
    <w:p w14:paraId="34A3CA84" w14:textId="77777777" w:rsidR="00945D72" w:rsidRPr="00FD79B4" w:rsidRDefault="00945D72" w:rsidP="00FD79B4">
      <w:pPr>
        <w:spacing w:line="360" w:lineRule="auto"/>
      </w:pPr>
      <w:r w:rsidRPr="00FD79B4">
        <w:t xml:space="preserve">Confidence intervals purport to show the quality of fit of a reconstruction. A recent reconstruction of drought severity translates the uncertainty domains described above into practical distinctions among error sources from detrending, chronology, and calibration (Esper et al., 2007). Detrending error may be the primary source of uncertainty in the low-frequency </w:t>
      </w:r>
      <w:r w:rsidRPr="00FD79B4">
        <w:lastRenderedPageBreak/>
        <w:t xml:space="preserve">domain when the climate variable of interest contains sufficient low-frequency variability as extracting the climate signal from biological systems can be quite complex (Cook et al., 1995; Melvin &amp; </w:t>
      </w:r>
      <w:proofErr w:type="spellStart"/>
      <w:r w:rsidRPr="00FD79B4">
        <w:t>Briffa</w:t>
      </w:r>
      <w:proofErr w:type="spellEnd"/>
      <w:r w:rsidRPr="00FD79B4">
        <w:t>, 2008). The percent common signal (Cropper, 1982), Expressed Population Signal (EPS) and Subsample Signal Strength (SSS; Wigley et al., 1984; Buras, 2017) are all used to gauge chronology error. In the drought reconstruction mentioned above, a bootstrapping technique incorporates chronology error while the standard error of the estimate captures calibration error (Esper et al., 2007). There are several bootstrapping and regression error methods used in the dendroclimatic community, but we were motivated to investigate two particular bootstrapping methods and two calibration error methods based on their description in a recent streamflow reconstruction (Cook et al., 2013). Here we test several combinations of these methods using real and synthetic data to measure performance.</w:t>
      </w:r>
    </w:p>
    <w:p w14:paraId="269BB420" w14:textId="640DC6A9" w:rsidR="00FD79B4" w:rsidRDefault="00A52E4E" w:rsidP="00FD79B4">
      <w:pPr>
        <w:pStyle w:val="Heading2"/>
      </w:pPr>
      <w:bookmarkStart w:id="196" w:name="_Toc118026893"/>
      <w:r>
        <w:t>C</w:t>
      </w:r>
      <w:r w:rsidR="00FD79B4" w:rsidRPr="006334E1">
        <w:t>.</w:t>
      </w:r>
      <w:r>
        <w:t>3</w:t>
      </w:r>
      <w:r w:rsidR="00FD79B4" w:rsidRPr="006334E1">
        <w:t>.</w:t>
      </w:r>
      <w:r w:rsidR="00FD79B4" w:rsidRPr="006334E1">
        <w:tab/>
      </w:r>
      <w:r>
        <w:t>Methods</w:t>
      </w:r>
      <w:bookmarkEnd w:id="196"/>
    </w:p>
    <w:p w14:paraId="34787D44" w14:textId="77777777" w:rsidR="00A52E4E" w:rsidRDefault="00A52E4E" w:rsidP="00945D72"/>
    <w:p w14:paraId="4357038D" w14:textId="2363531E" w:rsidR="00945D72" w:rsidRPr="00FD79B4" w:rsidRDefault="00945D72" w:rsidP="00A52E4E">
      <w:pPr>
        <w:spacing w:line="360" w:lineRule="auto"/>
        <w:rPr>
          <w:b/>
          <w:bCs/>
        </w:rPr>
      </w:pPr>
      <w:r w:rsidRPr="00FD79B4">
        <w:t>We calculated confidence intervals and tested their performance using 303 chronologies (3 original, 300 synthetic) and their corresponding target climate variables (hereafter “targets”). We use the term chronology to refer to the assemblage of crossdated indices, which is the primary form in which we utilize these data. We use the term mean-value (MV) chronology to discuss the time series of the annual chronology average, calculated by robust biweight mean (</w:t>
      </w:r>
      <w:proofErr w:type="spellStart"/>
      <w:r w:rsidRPr="00FD79B4">
        <w:t>Mosteller</w:t>
      </w:r>
      <w:proofErr w:type="spellEnd"/>
      <w:r w:rsidRPr="00FD79B4">
        <w:t xml:space="preserve"> and Tukey, 1977).</w:t>
      </w:r>
    </w:p>
    <w:p w14:paraId="7C30010D" w14:textId="72A0E464" w:rsidR="00945D72" w:rsidRDefault="00A52E4E" w:rsidP="00A52E4E">
      <w:pPr>
        <w:pStyle w:val="Heading3"/>
      </w:pPr>
      <w:bookmarkStart w:id="197" w:name="_Toc118026894"/>
      <w:r>
        <w:t>C.3</w:t>
      </w:r>
      <w:r w:rsidR="00945D72" w:rsidRPr="00FD79B4">
        <w:t>.1</w:t>
      </w:r>
      <w:r>
        <w:t>.</w:t>
      </w:r>
      <w:r w:rsidR="00945D72" w:rsidRPr="00FD79B4">
        <w:t xml:space="preserve"> Chronologies</w:t>
      </w:r>
      <w:bookmarkEnd w:id="197"/>
    </w:p>
    <w:p w14:paraId="2166D09C" w14:textId="77777777" w:rsidR="00A52E4E" w:rsidRPr="00A52E4E" w:rsidRDefault="00A52E4E" w:rsidP="00A52E4E"/>
    <w:p w14:paraId="58A53ED7" w14:textId="77777777" w:rsidR="00945D72" w:rsidRPr="00FD79B4" w:rsidRDefault="00945D72" w:rsidP="00A52E4E">
      <w:pPr>
        <w:spacing w:line="360" w:lineRule="auto"/>
      </w:pPr>
      <w:r w:rsidRPr="00FD79B4">
        <w:t xml:space="preserve">We calculated and tested a set of annually resolved chronologies, including two </w:t>
      </w:r>
      <w:proofErr w:type="spellStart"/>
      <w:r w:rsidRPr="00FD79B4">
        <w:t>tree</w:t>
      </w:r>
      <w:proofErr w:type="spellEnd"/>
      <w:r w:rsidRPr="00FD79B4">
        <w:t>-ring chronologies, one bivalve sclerochronology, and 300 synthetic chronologies. All real chronologies were developed from crossdated, replicated, annually resolved datasets. For simplicity, we selected chronologies that produced reconstructions of a climate variable by simple linear regression and contained at least 60 years of IOI</w:t>
      </w:r>
      <w:r w:rsidRPr="00FD79B4" w:rsidDel="00B41AF4">
        <w:t xml:space="preserve"> </w:t>
      </w:r>
      <w:r w:rsidRPr="00FD79B4">
        <w:t>to ensure sufficient data for independent intervals for calibration, confidence interval calculation, and confidence interval testing. We selected original, and constructed synthetic, chronologies to represent a range of values for sample depth (i.e., the number of time series representing a single year), rbar, first-order autocorrelation (AR1), and correlation to target.</w:t>
      </w:r>
    </w:p>
    <w:p w14:paraId="5668A654" w14:textId="77777777" w:rsidR="00945D72" w:rsidRPr="00FD79B4" w:rsidRDefault="00945D72" w:rsidP="00A52E4E">
      <w:pPr>
        <w:spacing w:line="360" w:lineRule="auto"/>
      </w:pPr>
      <w:r w:rsidRPr="00FD79B4">
        <w:lastRenderedPageBreak/>
        <w:t>The Tree Nob chronology consists of crossdated, detrended growth increments of Pacific geoduck from coastal British Columbia, Canada, and extends continuously from 1725 to 2008 (Edge et al., 2021a). We used the chronology as produced for the original study, which were detrended by regional-curve standardization and then log transformed. The Tree Nob sea surface temperature (SST) reconstruction targets April-November SST at Langara Island. The length of the IOI is 62 years, from 1940-2001, with a minimum sample depth of 11 measurement series in this interval.</w:t>
      </w:r>
    </w:p>
    <w:p w14:paraId="07C1D7C2" w14:textId="77777777" w:rsidR="00945D72" w:rsidRPr="00FD79B4" w:rsidRDefault="00945D72" w:rsidP="00A52E4E">
      <w:pPr>
        <w:spacing w:line="360" w:lineRule="auto"/>
      </w:pPr>
      <w:r w:rsidRPr="00FD79B4">
        <w:t>The Rock Springs Ranch chronology is based on the tree-ring widths of Blue Oak in San Benito County, California, USA (</w:t>
      </w:r>
      <w:proofErr w:type="spellStart"/>
      <w:r w:rsidRPr="00FD79B4">
        <w:t>Stahle</w:t>
      </w:r>
      <w:proofErr w:type="spellEnd"/>
      <w:r w:rsidRPr="00FD79B4">
        <w:t xml:space="preserve"> &amp; Griffin, 2012). The chronology spans 1379 to 2003 and is highly sensitive to the local Jan-Feb rainfall (</w:t>
      </w:r>
      <w:proofErr w:type="spellStart"/>
      <w:r w:rsidRPr="00FD79B4">
        <w:t>Stahle</w:t>
      </w:r>
      <w:proofErr w:type="spellEnd"/>
      <w:r w:rsidRPr="00FD79B4">
        <w:t xml:space="preserve"> et al., 2013; Griffin and Anchukaitis, 2014). We downloaded the raw ring widths and detrended individual ring-width series with 2/3-length, 50% frequency cutoff cubic splines. We then compared the MV chronology to monthly precipitation data from the PRISM analysis 4k (Di </w:t>
      </w:r>
      <w:proofErr w:type="spellStart"/>
      <w:r w:rsidRPr="00FD79B4">
        <w:t>Luzio</w:t>
      </w:r>
      <w:proofErr w:type="spellEnd"/>
      <w:r w:rsidRPr="00FD79B4">
        <w:t xml:space="preserve"> et al., 2008). Based on significant correlation values, we selected a target of total (sum) Jan-Feb precipitation for reconstruction. The IOI extends from 1895-2003, 109 years, with an minimum sample depth of 30 measurement series in this interval.</w:t>
      </w:r>
    </w:p>
    <w:p w14:paraId="327EEEE4" w14:textId="77777777" w:rsidR="00945D72" w:rsidRPr="00FD79B4" w:rsidRDefault="00945D72" w:rsidP="00A52E4E">
      <w:pPr>
        <w:spacing w:line="360" w:lineRule="auto"/>
      </w:pPr>
      <w:r w:rsidRPr="00FD79B4">
        <w:t>The Arrowsmith Mountain maximum latewood density (MXD) chronology is based on mountain hemlock on Vancouver Island, British Columbia, Canada and extends from 1629 to 1983 (</w:t>
      </w:r>
      <w:proofErr w:type="spellStart"/>
      <w:r w:rsidRPr="00FD79B4">
        <w:t>Schweingruber</w:t>
      </w:r>
      <w:proofErr w:type="spellEnd"/>
      <w:r w:rsidRPr="00FD79B4">
        <w:t xml:space="preserve"> 1988, </w:t>
      </w:r>
      <w:proofErr w:type="spellStart"/>
      <w:r w:rsidRPr="00FD79B4">
        <w:t>Schweingruber</w:t>
      </w:r>
      <w:proofErr w:type="spellEnd"/>
      <w:r w:rsidRPr="00FD79B4">
        <w:t xml:space="preserve"> et al., 1991; </w:t>
      </w:r>
      <w:proofErr w:type="spellStart"/>
      <w:r w:rsidRPr="00FD79B4">
        <w:t>Briffa</w:t>
      </w:r>
      <w:proofErr w:type="spellEnd"/>
      <w:r w:rsidRPr="00FD79B4">
        <w:t xml:space="preserve"> et al., 1992; Wiles et al., 1996</w:t>
      </w:r>
      <w:r w:rsidRPr="00FD79B4">
        <w:t xml:space="preserve">; </w:t>
      </w:r>
      <w:proofErr w:type="spellStart"/>
      <w:r w:rsidRPr="00FD79B4">
        <w:t>Briffa</w:t>
      </w:r>
      <w:proofErr w:type="spellEnd"/>
      <w:r w:rsidRPr="00FD79B4">
        <w:t xml:space="preserve"> &amp; </w:t>
      </w:r>
      <w:proofErr w:type="spellStart"/>
      <w:r w:rsidRPr="00FD79B4">
        <w:t>Schweingruber</w:t>
      </w:r>
      <w:proofErr w:type="spellEnd"/>
      <w:r w:rsidRPr="00FD79B4">
        <w:t>, 2002). We combined the raw MXD time series assemblage by robust biweight mean to produce the MV chronology. In order to define a target season for reconstruction, we compared the MXD chronology to monthly air temperature values from the nearest grid box of the HADCRUT5 air temperature dataset (</w:t>
      </w:r>
      <w:proofErr w:type="spellStart"/>
      <w:r w:rsidRPr="00FD79B4">
        <w:t>Morice</w:t>
      </w:r>
      <w:proofErr w:type="spellEnd"/>
      <w:r w:rsidRPr="00FD79B4">
        <w:t xml:space="preserve"> et al., 2021) . Based on significant correlation values, we selected a target of average April-October temperature. Our target is similar to the Apr-Sep target for a reconstruction which utilized this and two additional MXD chronologies in the region (Wiles et al., 1996). The chronology-target overlap extends from 1857-1983, 127 years, with a minimum sample depth of 28 measurement time series in this interval.</w:t>
      </w:r>
    </w:p>
    <w:p w14:paraId="4A9F6A42" w14:textId="5ECC2B7C" w:rsidR="00945D72" w:rsidRPr="00FD79B4" w:rsidRDefault="00A52E4E" w:rsidP="00A52E4E">
      <w:pPr>
        <w:pStyle w:val="Heading3"/>
      </w:pPr>
      <w:bookmarkStart w:id="198" w:name="_Toc118026895"/>
      <w:r>
        <w:t>C.3</w:t>
      </w:r>
      <w:r w:rsidR="00945D72" w:rsidRPr="00FD79B4">
        <w:t>.2 Regression Assumptions</w:t>
      </w:r>
      <w:bookmarkEnd w:id="198"/>
    </w:p>
    <w:p w14:paraId="7E71F962" w14:textId="77777777" w:rsidR="00A52E4E" w:rsidRDefault="00A52E4E" w:rsidP="00A52E4E">
      <w:pPr>
        <w:spacing w:line="360" w:lineRule="auto"/>
      </w:pPr>
    </w:p>
    <w:p w14:paraId="60BC401D" w14:textId="34A13219" w:rsidR="00945D72" w:rsidRPr="00FD79B4" w:rsidRDefault="00945D72" w:rsidP="00A52E4E">
      <w:pPr>
        <w:spacing w:line="360" w:lineRule="auto"/>
      </w:pPr>
      <w:r w:rsidRPr="00FD79B4">
        <w:lastRenderedPageBreak/>
        <w:t>We regressed each chronology onto its target over the full IOI and tested the assumptions of regression (autocorrelation, normality, and homoscedasticity)</w:t>
      </w:r>
      <w:r w:rsidRPr="00FD79B4" w:rsidDel="00217884">
        <w:t xml:space="preserve"> </w:t>
      </w:r>
      <w:r w:rsidRPr="00FD79B4">
        <w:t xml:space="preserve">for the residuals. We utilized the Durbin Watson test of autocorrelation in regression residuals using the </w:t>
      </w:r>
      <w:proofErr w:type="spellStart"/>
      <w:r w:rsidRPr="00FD79B4">
        <w:t>lmtest</w:t>
      </w:r>
      <w:proofErr w:type="spellEnd"/>
      <w:r w:rsidRPr="00FD79B4">
        <w:t xml:space="preserve"> package in r with a threshold of 0.05 based on Pan’s algorithm (Durbin and Watson, 1950; </w:t>
      </w:r>
      <w:proofErr w:type="spellStart"/>
      <w:r w:rsidRPr="00FD79B4">
        <w:t>Farebrother</w:t>
      </w:r>
      <w:proofErr w:type="spellEnd"/>
      <w:r w:rsidRPr="00FD79B4">
        <w:t xml:space="preserve">, 1980; </w:t>
      </w:r>
      <w:proofErr w:type="spellStart"/>
      <w:r w:rsidRPr="00FD79B4">
        <w:t>Zeileis</w:t>
      </w:r>
      <w:proofErr w:type="spellEnd"/>
      <w:r w:rsidRPr="00FD79B4">
        <w:t xml:space="preserve"> and </w:t>
      </w:r>
      <w:proofErr w:type="spellStart"/>
      <w:r w:rsidRPr="00FD79B4">
        <w:t>Hothorn</w:t>
      </w:r>
      <w:proofErr w:type="spellEnd"/>
      <w:r w:rsidRPr="00FD79B4">
        <w:t xml:space="preserve"> 2002). We tested normality of the residuals with the Shapiro-Wilk test, using the stats package in the R programming language, with p-values less than 0.05 considered to reject the null of normality (R Core Team; 2022). We tested homoscedasticity with the </w:t>
      </w:r>
      <w:proofErr w:type="spellStart"/>
      <w:r w:rsidRPr="00FD79B4">
        <w:t>Goldfeld-Quandt</w:t>
      </w:r>
      <w:proofErr w:type="spellEnd"/>
      <w:r w:rsidRPr="00FD79B4">
        <w:t xml:space="preserve"> test provided by the </w:t>
      </w:r>
      <w:proofErr w:type="spellStart"/>
      <w:r w:rsidRPr="00FD79B4">
        <w:t>lmtest</w:t>
      </w:r>
      <w:proofErr w:type="spellEnd"/>
      <w:r w:rsidRPr="00FD79B4">
        <w:t xml:space="preserve"> package in R, with p-values less than 0.05 considered to reject the null of homoscedasticity (Goldfield and </w:t>
      </w:r>
      <w:proofErr w:type="spellStart"/>
      <w:r w:rsidRPr="00FD79B4">
        <w:t>Quandt</w:t>
      </w:r>
      <w:proofErr w:type="spellEnd"/>
      <w:r w:rsidRPr="00FD79B4">
        <w:t xml:space="preserve">; 1965; </w:t>
      </w:r>
      <w:proofErr w:type="spellStart"/>
      <w:r w:rsidRPr="00FD79B4">
        <w:t>Zeileis</w:t>
      </w:r>
      <w:proofErr w:type="spellEnd"/>
      <w:r w:rsidRPr="00FD79B4">
        <w:t xml:space="preserve"> and </w:t>
      </w:r>
      <w:proofErr w:type="spellStart"/>
      <w:r w:rsidRPr="00FD79B4">
        <w:t>Hothorn</w:t>
      </w:r>
      <w:proofErr w:type="spellEnd"/>
      <w:r w:rsidRPr="00FD79B4">
        <w:t xml:space="preserve"> 2002).</w:t>
      </w:r>
    </w:p>
    <w:p w14:paraId="30F48615" w14:textId="76E8B47D" w:rsidR="00945D72" w:rsidRDefault="00A52E4E" w:rsidP="00B76FEB">
      <w:pPr>
        <w:pStyle w:val="Heading3"/>
      </w:pPr>
      <w:bookmarkStart w:id="199" w:name="_Toc118026896"/>
      <w:r>
        <w:t>C.3</w:t>
      </w:r>
      <w:r w:rsidR="00945D72" w:rsidRPr="00FD79B4">
        <w:t>.3 Synthetic Chronologies</w:t>
      </w:r>
      <w:bookmarkEnd w:id="199"/>
    </w:p>
    <w:p w14:paraId="5861138C" w14:textId="77777777" w:rsidR="00B76FEB" w:rsidRPr="00B76FEB" w:rsidRDefault="00B76FEB" w:rsidP="00B76FEB"/>
    <w:p w14:paraId="2FC89C89" w14:textId="5F5DF2C3" w:rsidR="00945D72" w:rsidRPr="00FD79B4" w:rsidRDefault="00945D72" w:rsidP="00A52E4E">
      <w:pPr>
        <w:spacing w:line="360" w:lineRule="auto"/>
        <w:rPr>
          <w:noProof/>
        </w:rPr>
      </w:pPr>
      <w:r w:rsidRPr="00FD79B4">
        <w:t>In addition to the three real chronologies, we developed 100 synthetic chronologies for each chronology-target pair using the R programming language (Fig 1). Synthetic chronologies provided additional opportunities to test the confidence interval methods for each climate target and helped determine which chronology properties</w:t>
      </w:r>
      <w:r w:rsidRPr="00FD79B4">
        <w:t xml:space="preserve"> </w:t>
      </w:r>
      <w:r w:rsidRPr="00FD79B4">
        <w:t>had the largest influence on the fidelity of the confidence intervals. We varied key properties</w:t>
      </w:r>
      <w:r w:rsidRPr="00FD79B4">
        <w:t xml:space="preserve"> </w:t>
      </w:r>
      <w:r w:rsidRPr="00FD79B4">
        <w:t>of the synthetic chronologies in each iteration, including the correlation to target, first-order autocorrelation, sample depth, and rbar, defined as the mean value of all pairwise correlations among samples. We constrained the sample depths of the three sets of synthetic chronologies to either half, double, or identical to that of the original chronology. We constrained the AR1, rbar, and correlation to the climate target by the character of the original chronology but also added a random component.</w:t>
      </w:r>
    </w:p>
    <w:p w14:paraId="3E2A037E" w14:textId="07081F39" w:rsidR="00945D72" w:rsidRPr="00FD79B4" w:rsidRDefault="00945D72" w:rsidP="00A52E4E">
      <w:pPr>
        <w:spacing w:line="360" w:lineRule="auto"/>
      </w:pPr>
      <w:r w:rsidRPr="00FD79B4">
        <w:t xml:space="preserve">We designed an algorithm to build synthetic chronologies based on an original chronology, its climate target, and four chronology properties (Fig </w:t>
      </w:r>
      <w:r w:rsidR="00A52E4E">
        <w:t>C.</w:t>
      </w:r>
      <w:r w:rsidRPr="00FD79B4">
        <w:t xml:space="preserve">1). The synthetic chronology algorithm (hereafter, algorithm) built chronologies in two steps, first building a temporary mean value synthetic chronology (TMVSC), then building component time series based on the TMVSC. The component time series of the new synthetic chronology were built based on the TMVSC, but each of the final synthetic MV chronologies varied slightly from the TMVSC due to noise imparted in the construction of the individual time series. Four perturbation parameters, selected randomly when the synthetic chronology algorithm was initiated, adjusted the sample depth, </w:t>
      </w:r>
      <w:r w:rsidR="00A52E4E" w:rsidRPr="00FD79B4">
        <w:rPr>
          <w:noProof/>
        </w:rPr>
        <w:lastRenderedPageBreak/>
        <mc:AlternateContent>
          <mc:Choice Requires="wpg">
            <w:drawing>
              <wp:anchor distT="0" distB="0" distL="114300" distR="114300" simplePos="0" relativeHeight="251679744" behindDoc="0" locked="0" layoutInCell="1" allowOverlap="1" wp14:anchorId="2296CC4D" wp14:editId="7467F6FC">
                <wp:simplePos x="0" y="0"/>
                <wp:positionH relativeFrom="margin">
                  <wp:align>right</wp:align>
                </wp:positionH>
                <wp:positionV relativeFrom="paragraph">
                  <wp:posOffset>504</wp:posOffset>
                </wp:positionV>
                <wp:extent cx="5943600" cy="6506845"/>
                <wp:effectExtent l="0" t="0" r="0" b="8255"/>
                <wp:wrapSquare wrapText="bothSides"/>
                <wp:docPr id="202" name="Group 202"/>
                <wp:cNvGraphicFramePr/>
                <a:graphic xmlns:a="http://schemas.openxmlformats.org/drawingml/2006/main">
                  <a:graphicData uri="http://schemas.microsoft.com/office/word/2010/wordprocessingGroup">
                    <wpg:wgp>
                      <wpg:cNvGrpSpPr/>
                      <wpg:grpSpPr>
                        <a:xfrm>
                          <a:off x="0" y="0"/>
                          <a:ext cx="5943600" cy="6506845"/>
                          <a:chOff x="0" y="0"/>
                          <a:chExt cx="5943600" cy="6507125"/>
                        </a:xfrm>
                      </wpg:grpSpPr>
                      <wps:wsp>
                        <wps:cNvPr id="33" name="Text Box 2"/>
                        <wps:cNvSpPr txBox="1">
                          <a:spLocks noChangeArrowheads="1"/>
                        </wps:cNvSpPr>
                        <wps:spPr bwMode="auto">
                          <a:xfrm>
                            <a:off x="24063" y="5149262"/>
                            <a:ext cx="5915025" cy="1357863"/>
                          </a:xfrm>
                          <a:prstGeom prst="rect">
                            <a:avLst/>
                          </a:prstGeom>
                          <a:solidFill>
                            <a:srgbClr val="FFFFFF"/>
                          </a:solidFill>
                          <a:ln w="9525">
                            <a:noFill/>
                            <a:miter lim="800000"/>
                            <a:headEnd/>
                            <a:tailEnd/>
                          </a:ln>
                        </wps:spPr>
                        <wps:txbx>
                          <w:txbxContent>
                            <w:p w14:paraId="1095F4CC" w14:textId="73E86C6E" w:rsidR="00945D72" w:rsidRDefault="00945D72" w:rsidP="00945D72">
                              <w:r>
                                <w:t xml:space="preserve">Figure </w:t>
                              </w:r>
                              <w:r w:rsidR="00A52E4E">
                                <w:t>C.</w:t>
                              </w:r>
                              <w:r>
                                <w:t>1 Synthetic chronology construction. The MV Chronology panel shows the process of building a TMVSC from the original MV chronology from the low/high frequency and noise components. One TMVSC is produced for each synthetic chronology. The Time Series panels shows the development of one synthetic chronology time series from the TMVSC segment, where the Original Time Series is the TMCSV in the interval covered by a particular time series. The TTS is broken into the low/high frequency components. Noise is added to the high frequency before the two components are recombined to form the synthetic time series.</w:t>
                              </w:r>
                            </w:p>
                          </w:txbxContent>
                        </wps:txbx>
                        <wps:bodyPr rot="0" vert="horz" wrap="square" lIns="91440" tIns="45720" rIns="91440" bIns="45720" anchor="t" anchorCtr="0">
                          <a:noAutofit/>
                        </wps:bodyPr>
                      </wps:wsp>
                      <pic:pic xmlns:pic="http://schemas.openxmlformats.org/drawingml/2006/picture">
                        <pic:nvPicPr>
                          <pic:cNvPr id="32" name="Picture 32" descr="Text&#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wpg:wgp>
                  </a:graphicData>
                </a:graphic>
                <wp14:sizeRelV relativeFrom="margin">
                  <wp14:pctHeight>0</wp14:pctHeight>
                </wp14:sizeRelV>
              </wp:anchor>
            </w:drawing>
          </mc:Choice>
          <mc:Fallback>
            <w:pict>
              <v:group w14:anchorId="2296CC4D" id="Group 202" o:spid="_x0000_s1085" style="position:absolute;margin-left:416.8pt;margin-top:.05pt;width:468pt;height:512.35pt;z-index:251679744;mso-position-horizontal:right;mso-position-horizontal-relative:margin;mso-position-vertical-relative:text;mso-height-relative:margin" coordsize="59436,6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">
                <v:shape id="_x0000_s1086" type="#_x0000_t202" style="position:absolute;left:240;top:51492;width:59150;height:13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1095F4CC" w14:textId="73E86C6E" w:rsidR="00945D72" w:rsidRDefault="00945D72" w:rsidP="00945D72">
                        <w:r>
                          <w:t xml:space="preserve">Figure </w:t>
                        </w:r>
                        <w:r w:rsidR="00A52E4E">
                          <w:t>C.</w:t>
                        </w:r>
                        <w:r>
                          <w:t>1 Synthetic chronology construction. The MV Chronology panel shows the process of building a TMVSC from the original MV chronology from the low/high frequency and noise components. One TMVSC is produced for each synthetic chronology. The Time Series panels shows the development of one synthetic chronology time series from the TMVSC segment, where the Original Time Series is the TMCSV in the interval covered by a particular time series. The TTS is broken into the low/high frequency components. Noise is added to the high frequency before the two components are recombined to form the synthetic time series.</w:t>
                        </w:r>
                      </w:p>
                    </w:txbxContent>
                  </v:textbox>
                </v:shape>
                <v:shape id="Picture 32" o:spid="_x0000_s1087" type="#_x0000_t75" alt="Text&#10;&#10;Description automatically generated with medium confidence" style="position:absolute;width:59436;height:5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">
                  <v:imagedata r:id="rId56" o:title="Text&#10;&#10;Description automatically generated with medium confidence"/>
                </v:shape>
                <w10:wrap type="square" anchorx="margin"/>
              </v:group>
            </w:pict>
          </mc:Fallback>
        </mc:AlternateContent>
      </w:r>
      <w:r w:rsidRPr="00FD79B4">
        <w:t xml:space="preserve">rbar, AR1, and correlation to target. The algorithm randomly selected an rbar adjustment factor, which adjusted the random noise imparted to individual time series. The sample depth was set to change for 20% of synthetic chronologies, causing those chronologies to halve or double in sample depth with equal probability. An AR1 adjustment factor adjusted the variance of the white noise imparted to the TMVSC, changing the AR1 of the resulting chronology. The </w:t>
      </w:r>
      <w:r w:rsidRPr="00FD79B4">
        <w:lastRenderedPageBreak/>
        <w:t>algorithm adjusted the correlation to the target, a random value ranging from 50% to 130% of the original chronology-target correlation.</w:t>
      </w:r>
    </w:p>
    <w:p w14:paraId="6CD4DCCD" w14:textId="3495A1CC" w:rsidR="00945D72" w:rsidRPr="00FD79B4" w:rsidRDefault="00945D72" w:rsidP="00A52E4E">
      <w:pPr>
        <w:spacing w:line="360" w:lineRule="auto"/>
      </w:pPr>
      <w:r w:rsidRPr="00FD79B4">
        <w:t>The algorithm constructed the TMVSC from three components that included the low- and high-frequency components of the original MV chronology and white noise. The algorithm first deconstructed the original MV chronology into high- and low-frequency components. The MV chronology was fit with a 50% frequency cubic smoothing spline of a length randomly selected from a uniform distribution 1/10-length to the full length of the MV chronology. The residuals, obtained by dividing the original MV chronology by the fitted-spline values served as the high frequency series. Next, the algorithm generated a white noise series with a standard deviation identical to the high frequency series. The algorithm then combined the high frequency and noise series in a proportion randomly assigned, with each component representing 30-70% of the total variance. The AR1 adjustment factor then determined the scaling of this new series relative to the standard deviation of the original high frequency series, ranging from 10% to 300%. The algorithm then added this scaled series to the low frequency series to create the TMVSC. The algorithm repeated the process of building a TMVSC until the desired correlation to the target was reached.</w:t>
      </w:r>
    </w:p>
    <w:p w14:paraId="3D27911F" w14:textId="10E8FABA" w:rsidR="00945D72" w:rsidRPr="00FD79B4" w:rsidRDefault="00945D72" w:rsidP="00A52E4E">
      <w:pPr>
        <w:spacing w:line="360" w:lineRule="auto"/>
      </w:pPr>
      <w:r w:rsidRPr="00FD79B4">
        <w:t>The time series construction component of the algorithm proceeded similarly to the TMVSC algorithm with high/low frequency and noise components. First, a temporary time series (TTS) was defined as the sum of the TMVSC and white noise, with a variance set by the random rbar adjustment factor. The white noise imparted to each TTS was different, but its variance was set by the rbar adjustment factor, thus imparting a similar amount of noise to each. This TTS was deconstructed into high- and low-frequency components with a cubic smoothing spline as described above, with a spline of the same length as the TTS. The algorithm constructed the final time series from the sum of the spline, the residuals (high frequency series), and a new white noise series. The ratio of original high frequency to white noise was calculated as the square root of the rbar of the original indices.</w:t>
      </w:r>
    </w:p>
    <w:p w14:paraId="31F7146D" w14:textId="3DDA5B29" w:rsidR="00945D72" w:rsidRDefault="00A52E4E" w:rsidP="00A52E4E">
      <w:pPr>
        <w:pStyle w:val="Heading3"/>
      </w:pPr>
      <w:bookmarkStart w:id="200" w:name="_Toc118026897"/>
      <w:r>
        <w:t>C.3</w:t>
      </w:r>
      <w:r w:rsidR="00945D72" w:rsidRPr="00FD79B4">
        <w:t>.4</w:t>
      </w:r>
      <w:r>
        <w:t>.</w:t>
      </w:r>
      <w:r w:rsidR="00945D72" w:rsidRPr="00FD79B4">
        <w:t xml:space="preserve"> Bootstrapping</w:t>
      </w:r>
      <w:bookmarkEnd w:id="200"/>
    </w:p>
    <w:p w14:paraId="7CE7F89A" w14:textId="77777777" w:rsidR="00A52E4E" w:rsidRPr="00A52E4E" w:rsidRDefault="00A52E4E" w:rsidP="00A52E4E"/>
    <w:p w14:paraId="6ED75BFB" w14:textId="4A75F004" w:rsidR="00945D72" w:rsidRPr="00FD79B4" w:rsidRDefault="00945D72" w:rsidP="00A52E4E">
      <w:pPr>
        <w:spacing w:line="360" w:lineRule="auto"/>
      </w:pPr>
      <w:r w:rsidRPr="00FD79B4">
        <w:t>We bootstrapped all chronologies, real and synthetic, using both traditional (</w:t>
      </w:r>
      <w:proofErr w:type="spellStart"/>
      <w:r w:rsidRPr="00FD79B4">
        <w:t>Efron</w:t>
      </w:r>
      <w:proofErr w:type="spellEnd"/>
      <w:r w:rsidRPr="00FD79B4">
        <w:t xml:space="preserve">, 1979)) and maximum entropy bootstrapping methods (Vinod, 2006; Cook et al., 2013). We performed </w:t>
      </w:r>
      <w:r w:rsidRPr="00FD79B4">
        <w:lastRenderedPageBreak/>
        <w:t xml:space="preserve">traditional bootstrapping by resampling one year at a time, from all possible values for that year of the chronology to produce a bootstrapped chronology with sample depths identical to the original chronology. </w:t>
      </w:r>
    </w:p>
    <w:tbl>
      <w:tblPr>
        <w:tblpPr w:leftFromText="180" w:rightFromText="180" w:vertAnchor="text" w:horzAnchor="margin" w:tblpY="5467"/>
        <w:tblW w:w="5000" w:type="pct"/>
        <w:tblLook w:val="04A0" w:firstRow="1" w:lastRow="0" w:firstColumn="1" w:lastColumn="0" w:noHBand="0" w:noVBand="1"/>
      </w:tblPr>
      <w:tblGrid>
        <w:gridCol w:w="950"/>
        <w:gridCol w:w="998"/>
        <w:gridCol w:w="1934"/>
        <w:gridCol w:w="1050"/>
        <w:gridCol w:w="1715"/>
        <w:gridCol w:w="1340"/>
        <w:gridCol w:w="1373"/>
      </w:tblGrid>
      <w:tr w:rsidR="007A2C99" w:rsidRPr="007A2C99" w14:paraId="79F763D6" w14:textId="77777777" w:rsidTr="007A2C99">
        <w:trPr>
          <w:trHeight w:val="780"/>
        </w:trPr>
        <w:tc>
          <w:tcPr>
            <w:tcW w:w="508" w:type="pct"/>
            <w:tcBorders>
              <w:top w:val="nil"/>
              <w:left w:val="nil"/>
              <w:bottom w:val="nil"/>
              <w:right w:val="nil"/>
            </w:tcBorders>
            <w:shd w:val="clear" w:color="auto" w:fill="auto"/>
            <w:vAlign w:val="bottom"/>
            <w:hideMark/>
          </w:tcPr>
          <w:p w14:paraId="7C046C39" w14:textId="77777777" w:rsidR="007A2C99" w:rsidRPr="007A2C99" w:rsidRDefault="007A2C99" w:rsidP="007A2C99">
            <w:pPr>
              <w:jc w:val="center"/>
              <w:rPr>
                <w:b/>
                <w:bCs/>
                <w:color w:val="000000"/>
                <w:sz w:val="20"/>
                <w:szCs w:val="20"/>
              </w:rPr>
            </w:pPr>
            <w:r w:rsidRPr="007A2C99">
              <w:rPr>
                <w:b/>
                <w:bCs/>
                <w:color w:val="000000"/>
                <w:sz w:val="20"/>
                <w:szCs w:val="20"/>
              </w:rPr>
              <w:t>Original Series</w:t>
            </w:r>
          </w:p>
        </w:tc>
        <w:tc>
          <w:tcPr>
            <w:tcW w:w="533" w:type="pct"/>
            <w:tcBorders>
              <w:top w:val="nil"/>
              <w:left w:val="single" w:sz="4" w:space="0" w:color="auto"/>
              <w:bottom w:val="nil"/>
              <w:right w:val="single" w:sz="4" w:space="0" w:color="auto"/>
            </w:tcBorders>
            <w:shd w:val="clear" w:color="auto" w:fill="auto"/>
            <w:vAlign w:val="bottom"/>
            <w:hideMark/>
          </w:tcPr>
          <w:p w14:paraId="50B8B560" w14:textId="77777777" w:rsidR="007A2C99" w:rsidRPr="007A2C99" w:rsidRDefault="007A2C99" w:rsidP="007A2C99">
            <w:pPr>
              <w:jc w:val="center"/>
              <w:rPr>
                <w:b/>
                <w:bCs/>
                <w:color w:val="000000"/>
                <w:sz w:val="20"/>
                <w:szCs w:val="20"/>
              </w:rPr>
            </w:pPr>
            <w:r w:rsidRPr="007A2C99">
              <w:rPr>
                <w:b/>
                <w:bCs/>
                <w:color w:val="000000"/>
                <w:sz w:val="20"/>
                <w:szCs w:val="20"/>
              </w:rPr>
              <w:t>Sorting Order</w:t>
            </w:r>
          </w:p>
        </w:tc>
        <w:tc>
          <w:tcPr>
            <w:tcW w:w="1033" w:type="pct"/>
            <w:tcBorders>
              <w:top w:val="nil"/>
              <w:left w:val="nil"/>
              <w:bottom w:val="nil"/>
              <w:right w:val="nil"/>
            </w:tcBorders>
            <w:shd w:val="clear" w:color="auto" w:fill="auto"/>
            <w:vAlign w:val="bottom"/>
            <w:hideMark/>
          </w:tcPr>
          <w:p w14:paraId="591308A7" w14:textId="77777777" w:rsidR="007A2C99" w:rsidRPr="007A2C99" w:rsidRDefault="007A2C99" w:rsidP="007A2C99">
            <w:pPr>
              <w:jc w:val="center"/>
              <w:rPr>
                <w:b/>
                <w:bCs/>
                <w:color w:val="000000"/>
                <w:sz w:val="20"/>
                <w:szCs w:val="20"/>
              </w:rPr>
            </w:pPr>
            <w:r w:rsidRPr="007A2C99">
              <w:rPr>
                <w:b/>
                <w:bCs/>
                <w:color w:val="000000"/>
                <w:sz w:val="20"/>
                <w:szCs w:val="20"/>
              </w:rPr>
              <w:t>Consecutive Distances</w:t>
            </w:r>
          </w:p>
        </w:tc>
        <w:tc>
          <w:tcPr>
            <w:tcW w:w="561" w:type="pct"/>
            <w:tcBorders>
              <w:top w:val="nil"/>
              <w:left w:val="single" w:sz="4" w:space="0" w:color="auto"/>
              <w:bottom w:val="nil"/>
              <w:right w:val="single" w:sz="4" w:space="0" w:color="auto"/>
            </w:tcBorders>
            <w:shd w:val="clear" w:color="auto" w:fill="auto"/>
            <w:vAlign w:val="bottom"/>
            <w:hideMark/>
          </w:tcPr>
          <w:p w14:paraId="6333F7BA" w14:textId="77777777" w:rsidR="007A2C99" w:rsidRDefault="007A2C99" w:rsidP="007A2C99">
            <w:pPr>
              <w:jc w:val="center"/>
              <w:rPr>
                <w:b/>
                <w:bCs/>
                <w:color w:val="000000"/>
                <w:sz w:val="20"/>
                <w:szCs w:val="20"/>
              </w:rPr>
            </w:pPr>
            <w:r w:rsidRPr="007A2C99">
              <w:rPr>
                <w:b/>
                <w:bCs/>
                <w:color w:val="000000"/>
                <w:sz w:val="20"/>
                <w:szCs w:val="20"/>
              </w:rPr>
              <w:t>Sorted Series</w:t>
            </w:r>
          </w:p>
          <w:p w14:paraId="4A3FD445" w14:textId="5BB386B1" w:rsidR="00175F6C" w:rsidRPr="007A2C99" w:rsidRDefault="00175F6C" w:rsidP="007A2C99">
            <w:pPr>
              <w:jc w:val="center"/>
              <w:rPr>
                <w:b/>
                <w:bCs/>
                <w:color w:val="000000"/>
                <w:sz w:val="20"/>
                <w:szCs w:val="20"/>
              </w:rPr>
            </w:pPr>
            <w:r w:rsidRPr="007A2C99">
              <w:rPr>
                <w:color w:val="000000"/>
                <w:sz w:val="20"/>
                <w:szCs w:val="20"/>
              </w:rPr>
              <w:t>V</w:t>
            </w:r>
            <w:r w:rsidRPr="007A2C99">
              <w:rPr>
                <w:b/>
                <w:bCs/>
                <w:color w:val="000000"/>
                <w:sz w:val="20"/>
                <w:szCs w:val="20"/>
              </w:rPr>
              <w:t>alues</w:t>
            </w:r>
          </w:p>
        </w:tc>
        <w:tc>
          <w:tcPr>
            <w:tcW w:w="916" w:type="pct"/>
            <w:tcBorders>
              <w:top w:val="nil"/>
              <w:left w:val="nil"/>
              <w:bottom w:val="nil"/>
              <w:right w:val="nil"/>
            </w:tcBorders>
            <w:shd w:val="clear" w:color="auto" w:fill="auto"/>
            <w:vAlign w:val="bottom"/>
            <w:hideMark/>
          </w:tcPr>
          <w:p w14:paraId="0DBF4099" w14:textId="77777777" w:rsidR="007A2C99" w:rsidRPr="007A2C99" w:rsidRDefault="007A2C99" w:rsidP="007A2C99">
            <w:pPr>
              <w:jc w:val="center"/>
              <w:rPr>
                <w:b/>
                <w:bCs/>
                <w:color w:val="000000"/>
                <w:sz w:val="20"/>
                <w:szCs w:val="20"/>
              </w:rPr>
            </w:pPr>
            <w:r w:rsidRPr="007A2C99">
              <w:rPr>
                <w:b/>
                <w:bCs/>
                <w:color w:val="000000"/>
                <w:sz w:val="20"/>
                <w:szCs w:val="20"/>
              </w:rPr>
              <w:t>Intermediate Values</w:t>
            </w:r>
          </w:p>
        </w:tc>
        <w:tc>
          <w:tcPr>
            <w:tcW w:w="716" w:type="pct"/>
            <w:tcBorders>
              <w:top w:val="nil"/>
              <w:left w:val="single" w:sz="4" w:space="0" w:color="auto"/>
              <w:bottom w:val="nil"/>
              <w:right w:val="single" w:sz="4" w:space="0" w:color="auto"/>
            </w:tcBorders>
            <w:shd w:val="clear" w:color="auto" w:fill="auto"/>
            <w:vAlign w:val="bottom"/>
            <w:hideMark/>
          </w:tcPr>
          <w:p w14:paraId="7D1DE5C6" w14:textId="77777777" w:rsidR="007A2C99" w:rsidRPr="007A2C99" w:rsidRDefault="007A2C99" w:rsidP="007A2C99">
            <w:pPr>
              <w:jc w:val="center"/>
              <w:rPr>
                <w:b/>
                <w:bCs/>
                <w:color w:val="000000"/>
                <w:sz w:val="20"/>
                <w:szCs w:val="20"/>
              </w:rPr>
            </w:pPr>
            <w:r w:rsidRPr="007A2C99">
              <w:rPr>
                <w:b/>
                <w:bCs/>
                <w:color w:val="000000"/>
                <w:sz w:val="20"/>
                <w:szCs w:val="20"/>
              </w:rPr>
              <w:t>Ensemble Distributions</w:t>
            </w:r>
          </w:p>
        </w:tc>
        <w:tc>
          <w:tcPr>
            <w:tcW w:w="733" w:type="pct"/>
            <w:tcBorders>
              <w:top w:val="nil"/>
              <w:left w:val="nil"/>
              <w:bottom w:val="nil"/>
              <w:right w:val="nil"/>
            </w:tcBorders>
            <w:shd w:val="clear" w:color="auto" w:fill="auto"/>
            <w:vAlign w:val="bottom"/>
            <w:hideMark/>
          </w:tcPr>
          <w:p w14:paraId="7F04E5F8" w14:textId="77777777" w:rsidR="007A2C99" w:rsidRPr="007A2C99" w:rsidRDefault="007A2C99" w:rsidP="007A2C99">
            <w:pPr>
              <w:jc w:val="center"/>
              <w:rPr>
                <w:b/>
                <w:bCs/>
                <w:color w:val="000000"/>
                <w:sz w:val="20"/>
                <w:szCs w:val="20"/>
              </w:rPr>
            </w:pPr>
            <w:r w:rsidRPr="007A2C99">
              <w:rPr>
                <w:b/>
                <w:bCs/>
                <w:color w:val="000000"/>
                <w:sz w:val="20"/>
                <w:szCs w:val="20"/>
              </w:rPr>
              <w:t>Example Bootstrapped Series</w:t>
            </w:r>
          </w:p>
        </w:tc>
      </w:tr>
      <w:tr w:rsidR="007A2C99" w:rsidRPr="007A2C99" w14:paraId="68921140" w14:textId="77777777" w:rsidTr="007A2C99">
        <w:trPr>
          <w:trHeight w:val="300"/>
        </w:trPr>
        <w:tc>
          <w:tcPr>
            <w:tcW w:w="508" w:type="pct"/>
            <w:tcBorders>
              <w:top w:val="nil"/>
              <w:left w:val="nil"/>
              <w:bottom w:val="nil"/>
              <w:right w:val="nil"/>
            </w:tcBorders>
            <w:shd w:val="clear" w:color="auto" w:fill="auto"/>
            <w:noWrap/>
            <w:vAlign w:val="bottom"/>
            <w:hideMark/>
          </w:tcPr>
          <w:p w14:paraId="22BDF59D" w14:textId="77777777" w:rsidR="007A2C99" w:rsidRPr="007A2C99" w:rsidRDefault="007A2C99" w:rsidP="007A2C99">
            <w:pPr>
              <w:jc w:val="center"/>
              <w:rPr>
                <w:b/>
                <w:bCs/>
                <w:color w:val="000000"/>
                <w:sz w:val="20"/>
                <w:szCs w:val="20"/>
              </w:rPr>
            </w:pPr>
          </w:p>
        </w:tc>
        <w:tc>
          <w:tcPr>
            <w:tcW w:w="533" w:type="pct"/>
            <w:tcBorders>
              <w:top w:val="nil"/>
              <w:left w:val="single" w:sz="4" w:space="0" w:color="auto"/>
              <w:bottom w:val="nil"/>
              <w:right w:val="single" w:sz="4" w:space="0" w:color="auto"/>
            </w:tcBorders>
            <w:shd w:val="clear" w:color="auto" w:fill="auto"/>
            <w:noWrap/>
            <w:vAlign w:val="bottom"/>
            <w:hideMark/>
          </w:tcPr>
          <w:p w14:paraId="6C845F06" w14:textId="77777777" w:rsidR="007A2C99" w:rsidRPr="007A2C99" w:rsidRDefault="007A2C99" w:rsidP="007A2C99">
            <w:pPr>
              <w:jc w:val="center"/>
              <w:rPr>
                <w:color w:val="000000"/>
                <w:sz w:val="20"/>
                <w:szCs w:val="20"/>
              </w:rPr>
            </w:pPr>
            <w:r w:rsidRPr="007A2C99">
              <w:rPr>
                <w:color w:val="000000"/>
                <w:sz w:val="20"/>
                <w:szCs w:val="20"/>
              </w:rPr>
              <w:t> </w:t>
            </w:r>
          </w:p>
        </w:tc>
        <w:tc>
          <w:tcPr>
            <w:tcW w:w="1033" w:type="pct"/>
            <w:tcBorders>
              <w:top w:val="nil"/>
              <w:left w:val="nil"/>
              <w:bottom w:val="nil"/>
              <w:right w:val="nil"/>
            </w:tcBorders>
            <w:shd w:val="clear" w:color="auto" w:fill="auto"/>
            <w:noWrap/>
            <w:vAlign w:val="bottom"/>
            <w:hideMark/>
          </w:tcPr>
          <w:p w14:paraId="2D3E64F6" w14:textId="77777777" w:rsidR="007A2C99" w:rsidRPr="007A2C99" w:rsidRDefault="007A2C99" w:rsidP="007A2C99">
            <w:pPr>
              <w:jc w:val="center"/>
              <w:rPr>
                <w:color w:val="000000"/>
                <w:sz w:val="20"/>
                <w:szCs w:val="20"/>
              </w:rPr>
            </w:pPr>
          </w:p>
        </w:tc>
        <w:tc>
          <w:tcPr>
            <w:tcW w:w="561" w:type="pct"/>
            <w:tcBorders>
              <w:top w:val="nil"/>
              <w:left w:val="single" w:sz="4" w:space="0" w:color="auto"/>
              <w:bottom w:val="nil"/>
              <w:right w:val="single" w:sz="4" w:space="0" w:color="auto"/>
            </w:tcBorders>
            <w:shd w:val="clear" w:color="auto" w:fill="auto"/>
            <w:noWrap/>
            <w:vAlign w:val="bottom"/>
            <w:hideMark/>
          </w:tcPr>
          <w:p w14:paraId="4DB40DE7" w14:textId="1BE7F453" w:rsidR="007A2C99" w:rsidRPr="007A2C99" w:rsidRDefault="007A2C99" w:rsidP="007A2C99">
            <w:pPr>
              <w:jc w:val="center"/>
              <w:rPr>
                <w:b/>
                <w:bCs/>
                <w:color w:val="000000"/>
                <w:sz w:val="20"/>
                <w:szCs w:val="20"/>
              </w:rPr>
            </w:pPr>
            <w:r w:rsidRPr="007A2C99">
              <w:rPr>
                <w:color w:val="000000"/>
                <w:sz w:val="20"/>
                <w:szCs w:val="20"/>
              </w:rPr>
              <w:t> </w:t>
            </w:r>
          </w:p>
        </w:tc>
        <w:tc>
          <w:tcPr>
            <w:tcW w:w="916" w:type="pct"/>
            <w:tcBorders>
              <w:top w:val="nil"/>
              <w:left w:val="nil"/>
              <w:bottom w:val="nil"/>
              <w:right w:val="nil"/>
            </w:tcBorders>
            <w:shd w:val="clear" w:color="auto" w:fill="auto"/>
            <w:noWrap/>
            <w:vAlign w:val="bottom"/>
            <w:hideMark/>
          </w:tcPr>
          <w:p w14:paraId="0F863D46" w14:textId="77777777" w:rsidR="007A2C99" w:rsidRPr="007A2C99" w:rsidRDefault="007A2C99" w:rsidP="007A2C99">
            <w:pPr>
              <w:jc w:val="center"/>
              <w:rPr>
                <w:color w:val="000000"/>
                <w:sz w:val="20"/>
                <w:szCs w:val="20"/>
              </w:rPr>
            </w:pPr>
            <w:r w:rsidRPr="007A2C99">
              <w:rPr>
                <w:color w:val="000000"/>
                <w:sz w:val="20"/>
                <w:szCs w:val="20"/>
              </w:rPr>
              <w:t>(0.9-</w:t>
            </w:r>
            <w:r w:rsidRPr="007A2C99">
              <w:rPr>
                <w:b/>
                <w:bCs/>
                <w:color w:val="000000"/>
                <w:sz w:val="20"/>
                <w:szCs w:val="20"/>
              </w:rPr>
              <w:t>0.45</w:t>
            </w:r>
            <w:r w:rsidRPr="007A2C99">
              <w:rPr>
                <w:color w:val="000000"/>
                <w:sz w:val="20"/>
                <w:szCs w:val="20"/>
              </w:rPr>
              <w:t>)=0.45</w:t>
            </w:r>
          </w:p>
        </w:tc>
        <w:tc>
          <w:tcPr>
            <w:tcW w:w="716" w:type="pct"/>
            <w:tcBorders>
              <w:top w:val="nil"/>
              <w:left w:val="single" w:sz="4" w:space="0" w:color="auto"/>
              <w:bottom w:val="nil"/>
              <w:right w:val="single" w:sz="4" w:space="0" w:color="auto"/>
            </w:tcBorders>
            <w:shd w:val="clear" w:color="auto" w:fill="auto"/>
            <w:noWrap/>
            <w:vAlign w:val="bottom"/>
            <w:hideMark/>
          </w:tcPr>
          <w:p w14:paraId="2BE95E8D" w14:textId="77777777" w:rsidR="007A2C99" w:rsidRPr="007A2C99" w:rsidRDefault="007A2C99" w:rsidP="007A2C99">
            <w:pPr>
              <w:jc w:val="center"/>
              <w:rPr>
                <w:color w:val="000000"/>
                <w:sz w:val="20"/>
                <w:szCs w:val="20"/>
              </w:rPr>
            </w:pPr>
            <w:r w:rsidRPr="007A2C99">
              <w:rPr>
                <w:color w:val="000000"/>
                <w:sz w:val="20"/>
                <w:szCs w:val="20"/>
              </w:rPr>
              <w:t> </w:t>
            </w:r>
          </w:p>
        </w:tc>
        <w:tc>
          <w:tcPr>
            <w:tcW w:w="733" w:type="pct"/>
            <w:tcBorders>
              <w:top w:val="nil"/>
              <w:left w:val="nil"/>
              <w:bottom w:val="nil"/>
              <w:right w:val="nil"/>
            </w:tcBorders>
            <w:shd w:val="clear" w:color="auto" w:fill="auto"/>
            <w:noWrap/>
            <w:vAlign w:val="bottom"/>
            <w:hideMark/>
          </w:tcPr>
          <w:p w14:paraId="32DD22F0" w14:textId="77777777" w:rsidR="007A2C99" w:rsidRPr="007A2C99" w:rsidRDefault="007A2C99" w:rsidP="007A2C99">
            <w:pPr>
              <w:jc w:val="center"/>
              <w:rPr>
                <w:color w:val="000000"/>
                <w:sz w:val="20"/>
                <w:szCs w:val="20"/>
              </w:rPr>
            </w:pPr>
          </w:p>
        </w:tc>
      </w:tr>
      <w:tr w:rsidR="007A2C99" w:rsidRPr="007A2C99" w14:paraId="0972AB78" w14:textId="77777777" w:rsidTr="007A2C99">
        <w:trPr>
          <w:trHeight w:val="300"/>
        </w:trPr>
        <w:tc>
          <w:tcPr>
            <w:tcW w:w="508" w:type="pct"/>
            <w:tcBorders>
              <w:top w:val="nil"/>
              <w:left w:val="nil"/>
              <w:bottom w:val="nil"/>
              <w:right w:val="nil"/>
            </w:tcBorders>
            <w:shd w:val="clear" w:color="000000" w:fill="FD8F83"/>
            <w:noWrap/>
            <w:vAlign w:val="bottom"/>
            <w:hideMark/>
          </w:tcPr>
          <w:p w14:paraId="46ACA9B4" w14:textId="77777777" w:rsidR="007A2C99" w:rsidRPr="007A2C99" w:rsidRDefault="007A2C99" w:rsidP="007A2C99">
            <w:pPr>
              <w:jc w:val="center"/>
              <w:rPr>
                <w:color w:val="000000"/>
                <w:sz w:val="20"/>
                <w:szCs w:val="20"/>
              </w:rPr>
            </w:pPr>
            <w:r w:rsidRPr="007A2C99">
              <w:rPr>
                <w:color w:val="000000"/>
                <w:sz w:val="20"/>
                <w:szCs w:val="20"/>
              </w:rPr>
              <w:t>1.1</w:t>
            </w:r>
          </w:p>
        </w:tc>
        <w:tc>
          <w:tcPr>
            <w:tcW w:w="533" w:type="pct"/>
            <w:tcBorders>
              <w:top w:val="nil"/>
              <w:left w:val="single" w:sz="4" w:space="0" w:color="auto"/>
              <w:bottom w:val="nil"/>
              <w:right w:val="single" w:sz="4" w:space="0" w:color="auto"/>
            </w:tcBorders>
            <w:shd w:val="clear" w:color="000000" w:fill="FD8F83"/>
            <w:noWrap/>
            <w:vAlign w:val="bottom"/>
            <w:hideMark/>
          </w:tcPr>
          <w:p w14:paraId="68F735FB" w14:textId="77777777" w:rsidR="007A2C99" w:rsidRPr="007A2C99" w:rsidRDefault="007A2C99" w:rsidP="007A2C99">
            <w:pPr>
              <w:jc w:val="center"/>
              <w:rPr>
                <w:color w:val="000000"/>
                <w:sz w:val="20"/>
                <w:szCs w:val="20"/>
              </w:rPr>
            </w:pPr>
            <w:r w:rsidRPr="007A2C99">
              <w:rPr>
                <w:color w:val="000000"/>
                <w:sz w:val="20"/>
                <w:szCs w:val="20"/>
              </w:rPr>
              <w:t>2</w:t>
            </w:r>
          </w:p>
        </w:tc>
        <w:tc>
          <w:tcPr>
            <w:tcW w:w="1033" w:type="pct"/>
            <w:tcBorders>
              <w:top w:val="nil"/>
              <w:left w:val="nil"/>
              <w:bottom w:val="nil"/>
              <w:right w:val="nil"/>
            </w:tcBorders>
            <w:shd w:val="clear" w:color="000000" w:fill="FD8F83"/>
            <w:noWrap/>
            <w:vAlign w:val="bottom"/>
            <w:hideMark/>
          </w:tcPr>
          <w:p w14:paraId="6EDEC4FC" w14:textId="77777777" w:rsidR="007A2C99" w:rsidRPr="007A2C99" w:rsidRDefault="007A2C99" w:rsidP="007A2C99">
            <w:pPr>
              <w:jc w:val="center"/>
              <w:rPr>
                <w:color w:val="000000"/>
                <w:sz w:val="20"/>
                <w:szCs w:val="20"/>
              </w:rPr>
            </w:pPr>
            <w:r w:rsidRPr="007A2C99">
              <w:rPr>
                <w:color w:val="000000"/>
                <w:sz w:val="20"/>
                <w:szCs w:val="20"/>
              </w:rPr>
              <w:t> </w:t>
            </w:r>
          </w:p>
        </w:tc>
        <w:tc>
          <w:tcPr>
            <w:tcW w:w="561" w:type="pct"/>
            <w:tcBorders>
              <w:top w:val="nil"/>
              <w:left w:val="single" w:sz="4" w:space="0" w:color="auto"/>
              <w:bottom w:val="nil"/>
              <w:right w:val="single" w:sz="4" w:space="0" w:color="auto"/>
            </w:tcBorders>
            <w:shd w:val="clear" w:color="000000" w:fill="C6E0B4"/>
            <w:noWrap/>
            <w:vAlign w:val="bottom"/>
            <w:hideMark/>
          </w:tcPr>
          <w:p w14:paraId="7337D97A" w14:textId="77777777" w:rsidR="007A2C99" w:rsidRPr="007A2C99" w:rsidRDefault="007A2C99" w:rsidP="007A2C99">
            <w:pPr>
              <w:jc w:val="center"/>
              <w:rPr>
                <w:color w:val="000000"/>
                <w:sz w:val="20"/>
                <w:szCs w:val="20"/>
              </w:rPr>
            </w:pPr>
            <w:r w:rsidRPr="007A2C99">
              <w:rPr>
                <w:color w:val="000000"/>
                <w:sz w:val="20"/>
                <w:szCs w:val="20"/>
              </w:rPr>
              <w:t>0.9</w:t>
            </w:r>
          </w:p>
        </w:tc>
        <w:tc>
          <w:tcPr>
            <w:tcW w:w="916" w:type="pct"/>
            <w:tcBorders>
              <w:top w:val="nil"/>
              <w:left w:val="nil"/>
              <w:bottom w:val="nil"/>
              <w:right w:val="nil"/>
            </w:tcBorders>
            <w:shd w:val="clear" w:color="000000" w:fill="C6E0B4"/>
            <w:noWrap/>
            <w:vAlign w:val="bottom"/>
            <w:hideMark/>
          </w:tcPr>
          <w:p w14:paraId="409F06BF" w14:textId="77777777" w:rsidR="007A2C99" w:rsidRPr="007A2C99" w:rsidRDefault="007A2C99" w:rsidP="007A2C99">
            <w:pPr>
              <w:jc w:val="center"/>
              <w:rPr>
                <w:color w:val="000000"/>
                <w:sz w:val="20"/>
                <w:szCs w:val="20"/>
              </w:rPr>
            </w:pPr>
            <w:r w:rsidRPr="007A2C99">
              <w:rPr>
                <w:color w:val="000000"/>
                <w:sz w:val="20"/>
                <w:szCs w:val="20"/>
              </w:rPr>
              <w:t> </w:t>
            </w:r>
          </w:p>
        </w:tc>
        <w:tc>
          <w:tcPr>
            <w:tcW w:w="716" w:type="pct"/>
            <w:tcBorders>
              <w:top w:val="nil"/>
              <w:left w:val="single" w:sz="4" w:space="0" w:color="auto"/>
              <w:bottom w:val="nil"/>
              <w:right w:val="single" w:sz="4" w:space="0" w:color="auto"/>
            </w:tcBorders>
            <w:shd w:val="clear" w:color="000000" w:fill="FD8F83"/>
            <w:noWrap/>
            <w:vAlign w:val="bottom"/>
            <w:hideMark/>
          </w:tcPr>
          <w:p w14:paraId="2FD296BE" w14:textId="77777777" w:rsidR="007A2C99" w:rsidRPr="007A2C99" w:rsidRDefault="007A2C99" w:rsidP="007A2C99">
            <w:pPr>
              <w:jc w:val="center"/>
              <w:rPr>
                <w:color w:val="000000"/>
                <w:sz w:val="20"/>
                <w:szCs w:val="20"/>
              </w:rPr>
            </w:pPr>
            <w:r w:rsidRPr="007A2C99">
              <w:rPr>
                <w:color w:val="000000"/>
                <w:sz w:val="20"/>
                <w:szCs w:val="20"/>
              </w:rPr>
              <w:t>(1.0, 1.15)</w:t>
            </w:r>
          </w:p>
        </w:tc>
        <w:tc>
          <w:tcPr>
            <w:tcW w:w="733" w:type="pct"/>
            <w:tcBorders>
              <w:top w:val="nil"/>
              <w:left w:val="nil"/>
              <w:bottom w:val="nil"/>
              <w:right w:val="nil"/>
            </w:tcBorders>
            <w:shd w:val="clear" w:color="000000" w:fill="FD8F83"/>
            <w:noWrap/>
            <w:vAlign w:val="bottom"/>
            <w:hideMark/>
          </w:tcPr>
          <w:p w14:paraId="3CEDCA32" w14:textId="77777777" w:rsidR="007A2C99" w:rsidRPr="007A2C99" w:rsidRDefault="007A2C99" w:rsidP="007A2C99">
            <w:pPr>
              <w:jc w:val="center"/>
              <w:rPr>
                <w:color w:val="000000"/>
                <w:sz w:val="20"/>
                <w:szCs w:val="20"/>
              </w:rPr>
            </w:pPr>
            <w:r w:rsidRPr="007A2C99">
              <w:rPr>
                <w:color w:val="000000"/>
                <w:sz w:val="20"/>
                <w:szCs w:val="20"/>
              </w:rPr>
              <w:t>1.1137492</w:t>
            </w:r>
          </w:p>
        </w:tc>
      </w:tr>
      <w:tr w:rsidR="007A2C99" w:rsidRPr="007A2C99" w14:paraId="3D866EC9" w14:textId="77777777" w:rsidTr="007A2C99">
        <w:trPr>
          <w:trHeight w:val="300"/>
        </w:trPr>
        <w:tc>
          <w:tcPr>
            <w:tcW w:w="508" w:type="pct"/>
            <w:tcBorders>
              <w:top w:val="nil"/>
              <w:left w:val="nil"/>
              <w:bottom w:val="nil"/>
              <w:right w:val="nil"/>
            </w:tcBorders>
            <w:shd w:val="clear" w:color="auto" w:fill="auto"/>
            <w:noWrap/>
            <w:vAlign w:val="bottom"/>
            <w:hideMark/>
          </w:tcPr>
          <w:p w14:paraId="0F28E321" w14:textId="77777777" w:rsidR="007A2C99" w:rsidRPr="007A2C99" w:rsidRDefault="007A2C99" w:rsidP="007A2C99">
            <w:pPr>
              <w:jc w:val="center"/>
              <w:rPr>
                <w:color w:val="000000"/>
                <w:sz w:val="20"/>
                <w:szCs w:val="20"/>
              </w:rPr>
            </w:pPr>
          </w:p>
        </w:tc>
        <w:tc>
          <w:tcPr>
            <w:tcW w:w="533" w:type="pct"/>
            <w:tcBorders>
              <w:top w:val="nil"/>
              <w:left w:val="single" w:sz="4" w:space="0" w:color="auto"/>
              <w:bottom w:val="nil"/>
              <w:right w:val="single" w:sz="4" w:space="0" w:color="auto"/>
            </w:tcBorders>
            <w:shd w:val="clear" w:color="auto" w:fill="auto"/>
            <w:noWrap/>
            <w:vAlign w:val="bottom"/>
            <w:hideMark/>
          </w:tcPr>
          <w:p w14:paraId="2E9E15DF" w14:textId="77777777" w:rsidR="007A2C99" w:rsidRPr="007A2C99" w:rsidRDefault="007A2C99" w:rsidP="007A2C99">
            <w:pPr>
              <w:jc w:val="center"/>
              <w:rPr>
                <w:color w:val="000000"/>
                <w:sz w:val="20"/>
                <w:szCs w:val="20"/>
              </w:rPr>
            </w:pPr>
            <w:r w:rsidRPr="007A2C99">
              <w:rPr>
                <w:color w:val="000000"/>
                <w:sz w:val="20"/>
                <w:szCs w:val="20"/>
              </w:rPr>
              <w:t> </w:t>
            </w:r>
          </w:p>
        </w:tc>
        <w:tc>
          <w:tcPr>
            <w:tcW w:w="1033" w:type="pct"/>
            <w:tcBorders>
              <w:top w:val="nil"/>
              <w:left w:val="nil"/>
              <w:bottom w:val="nil"/>
              <w:right w:val="nil"/>
            </w:tcBorders>
            <w:shd w:val="clear" w:color="auto" w:fill="auto"/>
            <w:noWrap/>
            <w:vAlign w:val="bottom"/>
            <w:hideMark/>
          </w:tcPr>
          <w:p w14:paraId="01B9DE4A" w14:textId="77777777" w:rsidR="007A2C99" w:rsidRPr="007A2C99" w:rsidRDefault="007A2C99" w:rsidP="007A2C99">
            <w:pPr>
              <w:jc w:val="center"/>
              <w:rPr>
                <w:color w:val="000000"/>
                <w:sz w:val="20"/>
                <w:szCs w:val="20"/>
              </w:rPr>
            </w:pPr>
            <w:r w:rsidRPr="007A2C99">
              <w:rPr>
                <w:color w:val="000000"/>
                <w:sz w:val="20"/>
                <w:szCs w:val="20"/>
              </w:rPr>
              <w:t>abs(1.1-1.3)=0.2</w:t>
            </w:r>
          </w:p>
        </w:tc>
        <w:tc>
          <w:tcPr>
            <w:tcW w:w="561" w:type="pct"/>
            <w:tcBorders>
              <w:top w:val="nil"/>
              <w:left w:val="single" w:sz="4" w:space="0" w:color="auto"/>
              <w:bottom w:val="nil"/>
              <w:right w:val="single" w:sz="4" w:space="0" w:color="auto"/>
            </w:tcBorders>
            <w:shd w:val="clear" w:color="auto" w:fill="auto"/>
            <w:noWrap/>
            <w:vAlign w:val="bottom"/>
            <w:hideMark/>
          </w:tcPr>
          <w:p w14:paraId="52915AEE" w14:textId="77777777" w:rsidR="007A2C99" w:rsidRPr="007A2C99" w:rsidRDefault="007A2C99" w:rsidP="007A2C99">
            <w:pPr>
              <w:jc w:val="center"/>
              <w:rPr>
                <w:color w:val="000000"/>
                <w:sz w:val="20"/>
                <w:szCs w:val="20"/>
              </w:rPr>
            </w:pPr>
            <w:r w:rsidRPr="007A2C99">
              <w:rPr>
                <w:color w:val="000000"/>
                <w:sz w:val="20"/>
                <w:szCs w:val="20"/>
              </w:rPr>
              <w:t> </w:t>
            </w:r>
          </w:p>
        </w:tc>
        <w:tc>
          <w:tcPr>
            <w:tcW w:w="916" w:type="pct"/>
            <w:tcBorders>
              <w:top w:val="nil"/>
              <w:left w:val="nil"/>
              <w:bottom w:val="nil"/>
              <w:right w:val="nil"/>
            </w:tcBorders>
            <w:shd w:val="clear" w:color="auto" w:fill="auto"/>
            <w:noWrap/>
            <w:vAlign w:val="bottom"/>
            <w:hideMark/>
          </w:tcPr>
          <w:p w14:paraId="2D5A3016" w14:textId="77777777" w:rsidR="007A2C99" w:rsidRPr="007A2C99" w:rsidRDefault="007A2C99" w:rsidP="007A2C99">
            <w:pPr>
              <w:jc w:val="center"/>
              <w:rPr>
                <w:color w:val="000000"/>
                <w:sz w:val="20"/>
                <w:szCs w:val="20"/>
              </w:rPr>
            </w:pPr>
            <w:r w:rsidRPr="007A2C99">
              <w:rPr>
                <w:color w:val="000000"/>
                <w:sz w:val="20"/>
                <w:szCs w:val="20"/>
              </w:rPr>
              <w:t>((0.9+1.1)/2)=1</w:t>
            </w:r>
          </w:p>
        </w:tc>
        <w:tc>
          <w:tcPr>
            <w:tcW w:w="716" w:type="pct"/>
            <w:tcBorders>
              <w:top w:val="nil"/>
              <w:left w:val="single" w:sz="4" w:space="0" w:color="auto"/>
              <w:bottom w:val="nil"/>
              <w:right w:val="single" w:sz="4" w:space="0" w:color="auto"/>
            </w:tcBorders>
            <w:shd w:val="clear" w:color="auto" w:fill="auto"/>
            <w:noWrap/>
            <w:vAlign w:val="bottom"/>
            <w:hideMark/>
          </w:tcPr>
          <w:p w14:paraId="77F37B61" w14:textId="77777777" w:rsidR="007A2C99" w:rsidRPr="007A2C99" w:rsidRDefault="007A2C99" w:rsidP="007A2C99">
            <w:pPr>
              <w:jc w:val="center"/>
              <w:rPr>
                <w:color w:val="000000"/>
                <w:sz w:val="20"/>
                <w:szCs w:val="20"/>
              </w:rPr>
            </w:pPr>
            <w:r w:rsidRPr="007A2C99">
              <w:rPr>
                <w:color w:val="000000"/>
                <w:sz w:val="20"/>
                <w:szCs w:val="20"/>
              </w:rPr>
              <w:t> </w:t>
            </w:r>
          </w:p>
        </w:tc>
        <w:tc>
          <w:tcPr>
            <w:tcW w:w="733" w:type="pct"/>
            <w:tcBorders>
              <w:top w:val="nil"/>
              <w:left w:val="nil"/>
              <w:bottom w:val="nil"/>
              <w:right w:val="nil"/>
            </w:tcBorders>
            <w:shd w:val="clear" w:color="auto" w:fill="auto"/>
            <w:noWrap/>
            <w:vAlign w:val="bottom"/>
            <w:hideMark/>
          </w:tcPr>
          <w:p w14:paraId="52D12BB4" w14:textId="77777777" w:rsidR="007A2C99" w:rsidRPr="007A2C99" w:rsidRDefault="007A2C99" w:rsidP="007A2C99">
            <w:pPr>
              <w:jc w:val="center"/>
              <w:rPr>
                <w:color w:val="000000"/>
                <w:sz w:val="20"/>
                <w:szCs w:val="20"/>
              </w:rPr>
            </w:pPr>
          </w:p>
        </w:tc>
      </w:tr>
      <w:tr w:rsidR="007A2C99" w:rsidRPr="007A2C99" w14:paraId="180DC792" w14:textId="77777777" w:rsidTr="007A2C99">
        <w:trPr>
          <w:trHeight w:val="300"/>
        </w:trPr>
        <w:tc>
          <w:tcPr>
            <w:tcW w:w="508" w:type="pct"/>
            <w:tcBorders>
              <w:top w:val="nil"/>
              <w:left w:val="nil"/>
              <w:bottom w:val="nil"/>
              <w:right w:val="nil"/>
            </w:tcBorders>
            <w:shd w:val="clear" w:color="000000" w:fill="F2FA86"/>
            <w:noWrap/>
            <w:vAlign w:val="bottom"/>
            <w:hideMark/>
          </w:tcPr>
          <w:p w14:paraId="6954D90D" w14:textId="77777777" w:rsidR="007A2C99" w:rsidRPr="007A2C99" w:rsidRDefault="007A2C99" w:rsidP="007A2C99">
            <w:pPr>
              <w:jc w:val="center"/>
              <w:rPr>
                <w:color w:val="000000"/>
                <w:sz w:val="20"/>
                <w:szCs w:val="20"/>
              </w:rPr>
            </w:pPr>
            <w:r w:rsidRPr="007A2C99">
              <w:rPr>
                <w:color w:val="000000"/>
                <w:sz w:val="20"/>
                <w:szCs w:val="20"/>
              </w:rPr>
              <w:t>1.3</w:t>
            </w:r>
          </w:p>
        </w:tc>
        <w:tc>
          <w:tcPr>
            <w:tcW w:w="533" w:type="pct"/>
            <w:tcBorders>
              <w:top w:val="nil"/>
              <w:left w:val="single" w:sz="4" w:space="0" w:color="auto"/>
              <w:bottom w:val="nil"/>
              <w:right w:val="single" w:sz="4" w:space="0" w:color="auto"/>
            </w:tcBorders>
            <w:shd w:val="clear" w:color="000000" w:fill="F2FA86"/>
            <w:noWrap/>
            <w:vAlign w:val="bottom"/>
            <w:hideMark/>
          </w:tcPr>
          <w:p w14:paraId="7717C539" w14:textId="77777777" w:rsidR="007A2C99" w:rsidRPr="007A2C99" w:rsidRDefault="007A2C99" w:rsidP="007A2C99">
            <w:pPr>
              <w:jc w:val="center"/>
              <w:rPr>
                <w:color w:val="000000"/>
                <w:sz w:val="20"/>
                <w:szCs w:val="20"/>
              </w:rPr>
            </w:pPr>
            <w:r w:rsidRPr="007A2C99">
              <w:rPr>
                <w:color w:val="000000"/>
                <w:sz w:val="20"/>
                <w:szCs w:val="20"/>
              </w:rPr>
              <w:t>4</w:t>
            </w:r>
          </w:p>
        </w:tc>
        <w:tc>
          <w:tcPr>
            <w:tcW w:w="1033" w:type="pct"/>
            <w:tcBorders>
              <w:top w:val="nil"/>
              <w:left w:val="nil"/>
              <w:bottom w:val="nil"/>
              <w:right w:val="nil"/>
            </w:tcBorders>
            <w:shd w:val="clear" w:color="000000" w:fill="F2FA86"/>
            <w:noWrap/>
            <w:vAlign w:val="bottom"/>
            <w:hideMark/>
          </w:tcPr>
          <w:p w14:paraId="65F6256C" w14:textId="77777777" w:rsidR="007A2C99" w:rsidRPr="007A2C99" w:rsidRDefault="007A2C99" w:rsidP="007A2C99">
            <w:pPr>
              <w:jc w:val="center"/>
              <w:rPr>
                <w:color w:val="000000"/>
                <w:sz w:val="20"/>
                <w:szCs w:val="20"/>
              </w:rPr>
            </w:pPr>
            <w:r w:rsidRPr="007A2C99">
              <w:rPr>
                <w:color w:val="000000"/>
                <w:sz w:val="20"/>
                <w:szCs w:val="20"/>
              </w:rPr>
              <w:t> </w:t>
            </w:r>
          </w:p>
        </w:tc>
        <w:tc>
          <w:tcPr>
            <w:tcW w:w="561" w:type="pct"/>
            <w:tcBorders>
              <w:top w:val="nil"/>
              <w:left w:val="single" w:sz="4" w:space="0" w:color="auto"/>
              <w:bottom w:val="nil"/>
              <w:right w:val="single" w:sz="4" w:space="0" w:color="auto"/>
            </w:tcBorders>
            <w:shd w:val="clear" w:color="000000" w:fill="FD8F83"/>
            <w:noWrap/>
            <w:vAlign w:val="bottom"/>
            <w:hideMark/>
          </w:tcPr>
          <w:p w14:paraId="2F069B0B" w14:textId="77777777" w:rsidR="007A2C99" w:rsidRPr="007A2C99" w:rsidRDefault="007A2C99" w:rsidP="007A2C99">
            <w:pPr>
              <w:jc w:val="center"/>
              <w:rPr>
                <w:color w:val="000000"/>
                <w:sz w:val="20"/>
                <w:szCs w:val="20"/>
              </w:rPr>
            </w:pPr>
            <w:r w:rsidRPr="007A2C99">
              <w:rPr>
                <w:color w:val="000000"/>
                <w:sz w:val="20"/>
                <w:szCs w:val="20"/>
              </w:rPr>
              <w:t>1.1</w:t>
            </w:r>
          </w:p>
        </w:tc>
        <w:tc>
          <w:tcPr>
            <w:tcW w:w="916" w:type="pct"/>
            <w:tcBorders>
              <w:top w:val="nil"/>
              <w:left w:val="nil"/>
              <w:bottom w:val="nil"/>
              <w:right w:val="nil"/>
            </w:tcBorders>
            <w:shd w:val="clear" w:color="000000" w:fill="FD8F83"/>
            <w:noWrap/>
            <w:vAlign w:val="bottom"/>
            <w:hideMark/>
          </w:tcPr>
          <w:p w14:paraId="2B76C3AC" w14:textId="77777777" w:rsidR="007A2C99" w:rsidRPr="007A2C99" w:rsidRDefault="007A2C99" w:rsidP="007A2C99">
            <w:pPr>
              <w:jc w:val="center"/>
              <w:rPr>
                <w:color w:val="000000"/>
                <w:sz w:val="20"/>
                <w:szCs w:val="20"/>
              </w:rPr>
            </w:pPr>
            <w:r w:rsidRPr="007A2C99">
              <w:rPr>
                <w:color w:val="000000"/>
                <w:sz w:val="20"/>
                <w:szCs w:val="20"/>
              </w:rPr>
              <w:t> </w:t>
            </w:r>
          </w:p>
        </w:tc>
        <w:tc>
          <w:tcPr>
            <w:tcW w:w="716" w:type="pct"/>
            <w:tcBorders>
              <w:top w:val="nil"/>
              <w:left w:val="single" w:sz="4" w:space="0" w:color="auto"/>
              <w:bottom w:val="nil"/>
              <w:right w:val="single" w:sz="4" w:space="0" w:color="auto"/>
            </w:tcBorders>
            <w:shd w:val="clear" w:color="000000" w:fill="F2FA86"/>
            <w:noWrap/>
            <w:vAlign w:val="bottom"/>
            <w:hideMark/>
          </w:tcPr>
          <w:p w14:paraId="063D6CB0" w14:textId="77777777" w:rsidR="007A2C99" w:rsidRPr="007A2C99" w:rsidRDefault="007A2C99" w:rsidP="007A2C99">
            <w:pPr>
              <w:jc w:val="center"/>
              <w:rPr>
                <w:color w:val="000000"/>
                <w:sz w:val="20"/>
                <w:szCs w:val="20"/>
              </w:rPr>
            </w:pPr>
            <w:r w:rsidRPr="007A2C99">
              <w:rPr>
                <w:color w:val="000000"/>
                <w:sz w:val="20"/>
                <w:szCs w:val="20"/>
              </w:rPr>
              <w:t>(1.25, 1.5)</w:t>
            </w:r>
          </w:p>
        </w:tc>
        <w:tc>
          <w:tcPr>
            <w:tcW w:w="733" w:type="pct"/>
            <w:tcBorders>
              <w:top w:val="nil"/>
              <w:left w:val="nil"/>
              <w:bottom w:val="nil"/>
              <w:right w:val="nil"/>
            </w:tcBorders>
            <w:shd w:val="clear" w:color="000000" w:fill="F2FA86"/>
            <w:noWrap/>
            <w:vAlign w:val="bottom"/>
            <w:hideMark/>
          </w:tcPr>
          <w:p w14:paraId="7D7F4F2F" w14:textId="77777777" w:rsidR="007A2C99" w:rsidRPr="007A2C99" w:rsidRDefault="007A2C99" w:rsidP="007A2C99">
            <w:pPr>
              <w:jc w:val="center"/>
              <w:rPr>
                <w:color w:val="000000"/>
                <w:sz w:val="20"/>
                <w:szCs w:val="20"/>
              </w:rPr>
            </w:pPr>
            <w:r w:rsidRPr="007A2C99">
              <w:rPr>
                <w:color w:val="000000"/>
                <w:sz w:val="20"/>
                <w:szCs w:val="20"/>
              </w:rPr>
              <w:t>1.4529844</w:t>
            </w:r>
          </w:p>
        </w:tc>
      </w:tr>
      <w:tr w:rsidR="007A2C99" w:rsidRPr="007A2C99" w14:paraId="7EF952ED" w14:textId="77777777" w:rsidTr="007A2C99">
        <w:trPr>
          <w:trHeight w:val="300"/>
        </w:trPr>
        <w:tc>
          <w:tcPr>
            <w:tcW w:w="508" w:type="pct"/>
            <w:tcBorders>
              <w:top w:val="nil"/>
              <w:left w:val="nil"/>
              <w:bottom w:val="nil"/>
              <w:right w:val="nil"/>
            </w:tcBorders>
            <w:shd w:val="clear" w:color="auto" w:fill="auto"/>
            <w:noWrap/>
            <w:vAlign w:val="bottom"/>
            <w:hideMark/>
          </w:tcPr>
          <w:p w14:paraId="63ADEB80" w14:textId="77777777" w:rsidR="007A2C99" w:rsidRPr="007A2C99" w:rsidRDefault="007A2C99" w:rsidP="007A2C99">
            <w:pPr>
              <w:jc w:val="center"/>
              <w:rPr>
                <w:color w:val="000000"/>
                <w:sz w:val="20"/>
                <w:szCs w:val="20"/>
              </w:rPr>
            </w:pPr>
          </w:p>
        </w:tc>
        <w:tc>
          <w:tcPr>
            <w:tcW w:w="533" w:type="pct"/>
            <w:tcBorders>
              <w:top w:val="nil"/>
              <w:left w:val="single" w:sz="4" w:space="0" w:color="auto"/>
              <w:bottom w:val="nil"/>
              <w:right w:val="single" w:sz="4" w:space="0" w:color="auto"/>
            </w:tcBorders>
            <w:shd w:val="clear" w:color="auto" w:fill="auto"/>
            <w:noWrap/>
            <w:vAlign w:val="bottom"/>
            <w:hideMark/>
          </w:tcPr>
          <w:p w14:paraId="223087EF" w14:textId="77777777" w:rsidR="007A2C99" w:rsidRPr="007A2C99" w:rsidRDefault="007A2C99" w:rsidP="007A2C99">
            <w:pPr>
              <w:jc w:val="center"/>
              <w:rPr>
                <w:color w:val="000000"/>
                <w:sz w:val="20"/>
                <w:szCs w:val="20"/>
              </w:rPr>
            </w:pPr>
            <w:r w:rsidRPr="007A2C99">
              <w:rPr>
                <w:color w:val="000000"/>
                <w:sz w:val="20"/>
                <w:szCs w:val="20"/>
              </w:rPr>
              <w:t> </w:t>
            </w:r>
          </w:p>
        </w:tc>
        <w:tc>
          <w:tcPr>
            <w:tcW w:w="1033" w:type="pct"/>
            <w:tcBorders>
              <w:top w:val="nil"/>
              <w:left w:val="nil"/>
              <w:bottom w:val="nil"/>
              <w:right w:val="nil"/>
            </w:tcBorders>
            <w:shd w:val="clear" w:color="auto" w:fill="auto"/>
            <w:noWrap/>
            <w:vAlign w:val="bottom"/>
            <w:hideMark/>
          </w:tcPr>
          <w:p w14:paraId="3ADBAE05" w14:textId="77777777" w:rsidR="007A2C99" w:rsidRPr="007A2C99" w:rsidRDefault="007A2C99" w:rsidP="007A2C99">
            <w:pPr>
              <w:jc w:val="center"/>
              <w:rPr>
                <w:color w:val="000000"/>
                <w:sz w:val="20"/>
                <w:szCs w:val="20"/>
              </w:rPr>
            </w:pPr>
            <w:r w:rsidRPr="007A2C99">
              <w:rPr>
                <w:color w:val="000000"/>
                <w:sz w:val="20"/>
                <w:szCs w:val="20"/>
              </w:rPr>
              <w:t>abs(1.3-0.9)=0.4</w:t>
            </w:r>
          </w:p>
        </w:tc>
        <w:tc>
          <w:tcPr>
            <w:tcW w:w="561" w:type="pct"/>
            <w:tcBorders>
              <w:top w:val="nil"/>
              <w:left w:val="single" w:sz="4" w:space="0" w:color="auto"/>
              <w:bottom w:val="nil"/>
              <w:right w:val="single" w:sz="4" w:space="0" w:color="auto"/>
            </w:tcBorders>
            <w:shd w:val="clear" w:color="auto" w:fill="auto"/>
            <w:noWrap/>
            <w:vAlign w:val="bottom"/>
            <w:hideMark/>
          </w:tcPr>
          <w:p w14:paraId="18AFD9A0" w14:textId="77777777" w:rsidR="007A2C99" w:rsidRPr="007A2C99" w:rsidRDefault="007A2C99" w:rsidP="007A2C99">
            <w:pPr>
              <w:jc w:val="center"/>
              <w:rPr>
                <w:color w:val="000000"/>
                <w:sz w:val="20"/>
                <w:szCs w:val="20"/>
              </w:rPr>
            </w:pPr>
            <w:r w:rsidRPr="007A2C99">
              <w:rPr>
                <w:color w:val="000000"/>
                <w:sz w:val="20"/>
                <w:szCs w:val="20"/>
              </w:rPr>
              <w:t> </w:t>
            </w:r>
          </w:p>
        </w:tc>
        <w:tc>
          <w:tcPr>
            <w:tcW w:w="916" w:type="pct"/>
            <w:tcBorders>
              <w:top w:val="nil"/>
              <w:left w:val="nil"/>
              <w:bottom w:val="nil"/>
              <w:right w:val="nil"/>
            </w:tcBorders>
            <w:shd w:val="clear" w:color="auto" w:fill="auto"/>
            <w:noWrap/>
            <w:vAlign w:val="bottom"/>
            <w:hideMark/>
          </w:tcPr>
          <w:p w14:paraId="2D3C8081" w14:textId="77777777" w:rsidR="007A2C99" w:rsidRPr="007A2C99" w:rsidRDefault="007A2C99" w:rsidP="007A2C99">
            <w:pPr>
              <w:jc w:val="center"/>
              <w:rPr>
                <w:color w:val="000000"/>
                <w:sz w:val="20"/>
                <w:szCs w:val="20"/>
              </w:rPr>
            </w:pPr>
            <w:r w:rsidRPr="007A2C99">
              <w:rPr>
                <w:color w:val="000000"/>
                <w:sz w:val="20"/>
                <w:szCs w:val="20"/>
              </w:rPr>
              <w:t>((1.1+1.2)/2)=1.15</w:t>
            </w:r>
          </w:p>
        </w:tc>
        <w:tc>
          <w:tcPr>
            <w:tcW w:w="716" w:type="pct"/>
            <w:tcBorders>
              <w:top w:val="nil"/>
              <w:left w:val="single" w:sz="4" w:space="0" w:color="auto"/>
              <w:bottom w:val="nil"/>
              <w:right w:val="single" w:sz="4" w:space="0" w:color="auto"/>
            </w:tcBorders>
            <w:shd w:val="clear" w:color="auto" w:fill="auto"/>
            <w:noWrap/>
            <w:vAlign w:val="bottom"/>
            <w:hideMark/>
          </w:tcPr>
          <w:p w14:paraId="051AA33E" w14:textId="77777777" w:rsidR="007A2C99" w:rsidRPr="007A2C99" w:rsidRDefault="007A2C99" w:rsidP="007A2C99">
            <w:pPr>
              <w:jc w:val="center"/>
              <w:rPr>
                <w:color w:val="000000"/>
                <w:sz w:val="20"/>
                <w:szCs w:val="20"/>
              </w:rPr>
            </w:pPr>
            <w:r w:rsidRPr="007A2C99">
              <w:rPr>
                <w:color w:val="000000"/>
                <w:sz w:val="20"/>
                <w:szCs w:val="20"/>
              </w:rPr>
              <w:t> </w:t>
            </w:r>
          </w:p>
        </w:tc>
        <w:tc>
          <w:tcPr>
            <w:tcW w:w="733" w:type="pct"/>
            <w:tcBorders>
              <w:top w:val="nil"/>
              <w:left w:val="nil"/>
              <w:bottom w:val="nil"/>
              <w:right w:val="nil"/>
            </w:tcBorders>
            <w:shd w:val="clear" w:color="auto" w:fill="auto"/>
            <w:noWrap/>
            <w:vAlign w:val="bottom"/>
            <w:hideMark/>
          </w:tcPr>
          <w:p w14:paraId="69F534D9" w14:textId="77777777" w:rsidR="007A2C99" w:rsidRPr="007A2C99" w:rsidRDefault="007A2C99" w:rsidP="007A2C99">
            <w:pPr>
              <w:jc w:val="center"/>
              <w:rPr>
                <w:color w:val="000000"/>
                <w:sz w:val="20"/>
                <w:szCs w:val="20"/>
              </w:rPr>
            </w:pPr>
          </w:p>
        </w:tc>
      </w:tr>
      <w:tr w:rsidR="007A2C99" w:rsidRPr="007A2C99" w14:paraId="3CAE5CE1" w14:textId="77777777" w:rsidTr="007A2C99">
        <w:trPr>
          <w:trHeight w:val="300"/>
        </w:trPr>
        <w:tc>
          <w:tcPr>
            <w:tcW w:w="508" w:type="pct"/>
            <w:tcBorders>
              <w:top w:val="nil"/>
              <w:left w:val="nil"/>
              <w:bottom w:val="nil"/>
              <w:right w:val="nil"/>
            </w:tcBorders>
            <w:shd w:val="clear" w:color="000000" w:fill="C6E0B4"/>
            <w:noWrap/>
            <w:vAlign w:val="bottom"/>
            <w:hideMark/>
          </w:tcPr>
          <w:p w14:paraId="3DEF5618" w14:textId="77777777" w:rsidR="007A2C99" w:rsidRPr="007A2C99" w:rsidRDefault="007A2C99" w:rsidP="007A2C99">
            <w:pPr>
              <w:jc w:val="center"/>
              <w:rPr>
                <w:color w:val="000000"/>
                <w:sz w:val="20"/>
                <w:szCs w:val="20"/>
              </w:rPr>
            </w:pPr>
            <w:r w:rsidRPr="007A2C99">
              <w:rPr>
                <w:color w:val="000000"/>
                <w:sz w:val="20"/>
                <w:szCs w:val="20"/>
              </w:rPr>
              <w:t>0.9</w:t>
            </w:r>
          </w:p>
        </w:tc>
        <w:tc>
          <w:tcPr>
            <w:tcW w:w="533" w:type="pct"/>
            <w:tcBorders>
              <w:top w:val="nil"/>
              <w:left w:val="single" w:sz="4" w:space="0" w:color="auto"/>
              <w:bottom w:val="nil"/>
              <w:right w:val="single" w:sz="4" w:space="0" w:color="auto"/>
            </w:tcBorders>
            <w:shd w:val="clear" w:color="000000" w:fill="C6E0B4"/>
            <w:noWrap/>
            <w:vAlign w:val="bottom"/>
            <w:hideMark/>
          </w:tcPr>
          <w:p w14:paraId="21C6A446" w14:textId="77777777" w:rsidR="007A2C99" w:rsidRPr="007A2C99" w:rsidRDefault="007A2C99" w:rsidP="007A2C99">
            <w:pPr>
              <w:jc w:val="center"/>
              <w:rPr>
                <w:color w:val="000000"/>
                <w:sz w:val="20"/>
                <w:szCs w:val="20"/>
              </w:rPr>
            </w:pPr>
            <w:r w:rsidRPr="007A2C99">
              <w:rPr>
                <w:color w:val="000000"/>
                <w:sz w:val="20"/>
                <w:szCs w:val="20"/>
              </w:rPr>
              <w:t>1</w:t>
            </w:r>
          </w:p>
        </w:tc>
        <w:tc>
          <w:tcPr>
            <w:tcW w:w="1033" w:type="pct"/>
            <w:tcBorders>
              <w:top w:val="nil"/>
              <w:left w:val="nil"/>
              <w:bottom w:val="nil"/>
              <w:right w:val="nil"/>
            </w:tcBorders>
            <w:shd w:val="clear" w:color="000000" w:fill="C6E0B4"/>
            <w:noWrap/>
            <w:vAlign w:val="bottom"/>
            <w:hideMark/>
          </w:tcPr>
          <w:p w14:paraId="5C98C4D4" w14:textId="77777777" w:rsidR="007A2C99" w:rsidRPr="007A2C99" w:rsidRDefault="007A2C99" w:rsidP="007A2C99">
            <w:pPr>
              <w:jc w:val="center"/>
              <w:rPr>
                <w:color w:val="000000"/>
                <w:sz w:val="20"/>
                <w:szCs w:val="20"/>
              </w:rPr>
            </w:pPr>
            <w:r w:rsidRPr="007A2C99">
              <w:rPr>
                <w:color w:val="000000"/>
                <w:sz w:val="20"/>
                <w:szCs w:val="20"/>
              </w:rPr>
              <w:t> </w:t>
            </w:r>
          </w:p>
        </w:tc>
        <w:tc>
          <w:tcPr>
            <w:tcW w:w="561" w:type="pct"/>
            <w:tcBorders>
              <w:top w:val="nil"/>
              <w:left w:val="single" w:sz="4" w:space="0" w:color="auto"/>
              <w:bottom w:val="nil"/>
              <w:right w:val="single" w:sz="4" w:space="0" w:color="auto"/>
            </w:tcBorders>
            <w:shd w:val="clear" w:color="000000" w:fill="B4C6E7"/>
            <w:noWrap/>
            <w:vAlign w:val="bottom"/>
            <w:hideMark/>
          </w:tcPr>
          <w:p w14:paraId="6BC3EA14" w14:textId="77777777" w:rsidR="007A2C99" w:rsidRPr="007A2C99" w:rsidRDefault="007A2C99" w:rsidP="007A2C99">
            <w:pPr>
              <w:jc w:val="center"/>
              <w:rPr>
                <w:color w:val="000000"/>
                <w:sz w:val="20"/>
                <w:szCs w:val="20"/>
              </w:rPr>
            </w:pPr>
            <w:r w:rsidRPr="007A2C99">
              <w:rPr>
                <w:color w:val="000000"/>
                <w:sz w:val="20"/>
                <w:szCs w:val="20"/>
              </w:rPr>
              <w:t>1.2</w:t>
            </w:r>
          </w:p>
        </w:tc>
        <w:tc>
          <w:tcPr>
            <w:tcW w:w="916" w:type="pct"/>
            <w:tcBorders>
              <w:top w:val="nil"/>
              <w:left w:val="nil"/>
              <w:bottom w:val="nil"/>
              <w:right w:val="nil"/>
            </w:tcBorders>
            <w:shd w:val="clear" w:color="000000" w:fill="B4C6E7"/>
            <w:noWrap/>
            <w:vAlign w:val="bottom"/>
            <w:hideMark/>
          </w:tcPr>
          <w:p w14:paraId="55F80523" w14:textId="77777777" w:rsidR="007A2C99" w:rsidRPr="007A2C99" w:rsidRDefault="007A2C99" w:rsidP="007A2C99">
            <w:pPr>
              <w:jc w:val="center"/>
              <w:rPr>
                <w:color w:val="000000"/>
                <w:sz w:val="20"/>
                <w:szCs w:val="20"/>
              </w:rPr>
            </w:pPr>
            <w:r w:rsidRPr="007A2C99">
              <w:rPr>
                <w:color w:val="000000"/>
                <w:sz w:val="20"/>
                <w:szCs w:val="20"/>
              </w:rPr>
              <w:t> </w:t>
            </w:r>
          </w:p>
        </w:tc>
        <w:tc>
          <w:tcPr>
            <w:tcW w:w="716" w:type="pct"/>
            <w:tcBorders>
              <w:top w:val="nil"/>
              <w:left w:val="single" w:sz="4" w:space="0" w:color="auto"/>
              <w:bottom w:val="nil"/>
              <w:right w:val="single" w:sz="4" w:space="0" w:color="auto"/>
            </w:tcBorders>
            <w:shd w:val="clear" w:color="000000" w:fill="C6E0B4"/>
            <w:noWrap/>
            <w:vAlign w:val="bottom"/>
            <w:hideMark/>
          </w:tcPr>
          <w:p w14:paraId="26EA03EE" w14:textId="77777777" w:rsidR="007A2C99" w:rsidRPr="007A2C99" w:rsidRDefault="007A2C99" w:rsidP="007A2C99">
            <w:pPr>
              <w:jc w:val="center"/>
              <w:rPr>
                <w:color w:val="000000"/>
                <w:sz w:val="20"/>
                <w:szCs w:val="20"/>
              </w:rPr>
            </w:pPr>
            <w:r w:rsidRPr="007A2C99">
              <w:rPr>
                <w:color w:val="000000"/>
                <w:sz w:val="20"/>
                <w:szCs w:val="20"/>
              </w:rPr>
              <w:t>(0.45, 1)</w:t>
            </w:r>
          </w:p>
        </w:tc>
        <w:tc>
          <w:tcPr>
            <w:tcW w:w="733" w:type="pct"/>
            <w:tcBorders>
              <w:top w:val="nil"/>
              <w:left w:val="nil"/>
              <w:bottom w:val="nil"/>
              <w:right w:val="nil"/>
            </w:tcBorders>
            <w:shd w:val="clear" w:color="000000" w:fill="C6E0B4"/>
            <w:noWrap/>
            <w:vAlign w:val="bottom"/>
            <w:hideMark/>
          </w:tcPr>
          <w:p w14:paraId="7AA590BB" w14:textId="77777777" w:rsidR="007A2C99" w:rsidRPr="007A2C99" w:rsidRDefault="007A2C99" w:rsidP="007A2C99">
            <w:pPr>
              <w:jc w:val="center"/>
              <w:rPr>
                <w:color w:val="000000"/>
                <w:sz w:val="20"/>
                <w:szCs w:val="20"/>
              </w:rPr>
            </w:pPr>
            <w:r w:rsidRPr="007A2C99">
              <w:rPr>
                <w:color w:val="000000"/>
                <w:sz w:val="20"/>
                <w:szCs w:val="20"/>
              </w:rPr>
              <w:t>0.4946209</w:t>
            </w:r>
          </w:p>
        </w:tc>
      </w:tr>
      <w:tr w:rsidR="007A2C99" w:rsidRPr="007A2C99" w14:paraId="41DE4F63" w14:textId="77777777" w:rsidTr="007A2C99">
        <w:trPr>
          <w:trHeight w:val="300"/>
        </w:trPr>
        <w:tc>
          <w:tcPr>
            <w:tcW w:w="508" w:type="pct"/>
            <w:tcBorders>
              <w:top w:val="nil"/>
              <w:left w:val="nil"/>
              <w:bottom w:val="nil"/>
              <w:right w:val="nil"/>
            </w:tcBorders>
            <w:shd w:val="clear" w:color="auto" w:fill="auto"/>
            <w:noWrap/>
            <w:vAlign w:val="bottom"/>
            <w:hideMark/>
          </w:tcPr>
          <w:p w14:paraId="082E02D3" w14:textId="77777777" w:rsidR="007A2C99" w:rsidRPr="007A2C99" w:rsidRDefault="007A2C99" w:rsidP="007A2C99">
            <w:pPr>
              <w:jc w:val="center"/>
              <w:rPr>
                <w:color w:val="000000"/>
                <w:sz w:val="20"/>
                <w:szCs w:val="20"/>
              </w:rPr>
            </w:pPr>
          </w:p>
        </w:tc>
        <w:tc>
          <w:tcPr>
            <w:tcW w:w="533" w:type="pct"/>
            <w:tcBorders>
              <w:top w:val="nil"/>
              <w:left w:val="single" w:sz="4" w:space="0" w:color="auto"/>
              <w:bottom w:val="nil"/>
              <w:right w:val="single" w:sz="4" w:space="0" w:color="auto"/>
            </w:tcBorders>
            <w:shd w:val="clear" w:color="auto" w:fill="auto"/>
            <w:noWrap/>
            <w:vAlign w:val="bottom"/>
            <w:hideMark/>
          </w:tcPr>
          <w:p w14:paraId="682F1F62" w14:textId="77777777" w:rsidR="007A2C99" w:rsidRPr="007A2C99" w:rsidRDefault="007A2C99" w:rsidP="007A2C99">
            <w:pPr>
              <w:jc w:val="center"/>
              <w:rPr>
                <w:color w:val="000000"/>
                <w:sz w:val="20"/>
                <w:szCs w:val="20"/>
              </w:rPr>
            </w:pPr>
            <w:r w:rsidRPr="007A2C99">
              <w:rPr>
                <w:color w:val="000000"/>
                <w:sz w:val="20"/>
                <w:szCs w:val="20"/>
              </w:rPr>
              <w:t> </w:t>
            </w:r>
          </w:p>
        </w:tc>
        <w:tc>
          <w:tcPr>
            <w:tcW w:w="1033" w:type="pct"/>
            <w:tcBorders>
              <w:top w:val="nil"/>
              <w:left w:val="nil"/>
              <w:bottom w:val="nil"/>
              <w:right w:val="nil"/>
            </w:tcBorders>
            <w:shd w:val="clear" w:color="auto" w:fill="auto"/>
            <w:noWrap/>
            <w:vAlign w:val="bottom"/>
            <w:hideMark/>
          </w:tcPr>
          <w:p w14:paraId="72D3DE6C" w14:textId="77777777" w:rsidR="007A2C99" w:rsidRPr="007A2C99" w:rsidRDefault="007A2C99" w:rsidP="007A2C99">
            <w:pPr>
              <w:jc w:val="center"/>
              <w:rPr>
                <w:color w:val="000000"/>
                <w:sz w:val="20"/>
                <w:szCs w:val="20"/>
              </w:rPr>
            </w:pPr>
            <w:r w:rsidRPr="007A2C99">
              <w:rPr>
                <w:color w:val="000000"/>
                <w:sz w:val="20"/>
                <w:szCs w:val="20"/>
              </w:rPr>
              <w:t>abs(0.9-1.7)=0.8</w:t>
            </w:r>
          </w:p>
        </w:tc>
        <w:tc>
          <w:tcPr>
            <w:tcW w:w="561" w:type="pct"/>
            <w:tcBorders>
              <w:top w:val="nil"/>
              <w:left w:val="single" w:sz="4" w:space="0" w:color="auto"/>
              <w:bottom w:val="nil"/>
              <w:right w:val="single" w:sz="4" w:space="0" w:color="auto"/>
            </w:tcBorders>
            <w:shd w:val="clear" w:color="auto" w:fill="auto"/>
            <w:noWrap/>
            <w:vAlign w:val="bottom"/>
            <w:hideMark/>
          </w:tcPr>
          <w:p w14:paraId="4508BDAF" w14:textId="77777777" w:rsidR="007A2C99" w:rsidRPr="007A2C99" w:rsidRDefault="007A2C99" w:rsidP="007A2C99">
            <w:pPr>
              <w:jc w:val="center"/>
              <w:rPr>
                <w:color w:val="000000"/>
                <w:sz w:val="20"/>
                <w:szCs w:val="20"/>
              </w:rPr>
            </w:pPr>
            <w:r w:rsidRPr="007A2C99">
              <w:rPr>
                <w:color w:val="000000"/>
                <w:sz w:val="20"/>
                <w:szCs w:val="20"/>
              </w:rPr>
              <w:t> </w:t>
            </w:r>
          </w:p>
        </w:tc>
        <w:tc>
          <w:tcPr>
            <w:tcW w:w="916" w:type="pct"/>
            <w:tcBorders>
              <w:top w:val="nil"/>
              <w:left w:val="nil"/>
              <w:bottom w:val="nil"/>
              <w:right w:val="nil"/>
            </w:tcBorders>
            <w:shd w:val="clear" w:color="auto" w:fill="auto"/>
            <w:noWrap/>
            <w:vAlign w:val="bottom"/>
            <w:hideMark/>
          </w:tcPr>
          <w:p w14:paraId="7B61C481" w14:textId="77777777" w:rsidR="007A2C99" w:rsidRPr="007A2C99" w:rsidRDefault="007A2C99" w:rsidP="007A2C99">
            <w:pPr>
              <w:jc w:val="center"/>
              <w:rPr>
                <w:color w:val="000000"/>
                <w:sz w:val="20"/>
                <w:szCs w:val="20"/>
              </w:rPr>
            </w:pPr>
            <w:r w:rsidRPr="007A2C99">
              <w:rPr>
                <w:color w:val="000000"/>
                <w:sz w:val="20"/>
                <w:szCs w:val="20"/>
              </w:rPr>
              <w:t>((1.2+1.3)/2)=1.25</w:t>
            </w:r>
          </w:p>
        </w:tc>
        <w:tc>
          <w:tcPr>
            <w:tcW w:w="716" w:type="pct"/>
            <w:tcBorders>
              <w:top w:val="nil"/>
              <w:left w:val="single" w:sz="4" w:space="0" w:color="auto"/>
              <w:bottom w:val="nil"/>
              <w:right w:val="single" w:sz="4" w:space="0" w:color="auto"/>
            </w:tcBorders>
            <w:shd w:val="clear" w:color="auto" w:fill="auto"/>
            <w:noWrap/>
            <w:vAlign w:val="bottom"/>
            <w:hideMark/>
          </w:tcPr>
          <w:p w14:paraId="70BC7236" w14:textId="77777777" w:rsidR="007A2C99" w:rsidRPr="007A2C99" w:rsidRDefault="007A2C99" w:rsidP="007A2C99">
            <w:pPr>
              <w:jc w:val="center"/>
              <w:rPr>
                <w:color w:val="000000"/>
                <w:sz w:val="20"/>
                <w:szCs w:val="20"/>
              </w:rPr>
            </w:pPr>
            <w:r w:rsidRPr="007A2C99">
              <w:rPr>
                <w:color w:val="000000"/>
                <w:sz w:val="20"/>
                <w:szCs w:val="20"/>
              </w:rPr>
              <w:t> </w:t>
            </w:r>
          </w:p>
        </w:tc>
        <w:tc>
          <w:tcPr>
            <w:tcW w:w="733" w:type="pct"/>
            <w:tcBorders>
              <w:top w:val="nil"/>
              <w:left w:val="nil"/>
              <w:bottom w:val="nil"/>
              <w:right w:val="nil"/>
            </w:tcBorders>
            <w:shd w:val="clear" w:color="auto" w:fill="auto"/>
            <w:noWrap/>
            <w:vAlign w:val="bottom"/>
            <w:hideMark/>
          </w:tcPr>
          <w:p w14:paraId="08766A72" w14:textId="77777777" w:rsidR="007A2C99" w:rsidRPr="007A2C99" w:rsidRDefault="007A2C99" w:rsidP="007A2C99">
            <w:pPr>
              <w:jc w:val="center"/>
              <w:rPr>
                <w:color w:val="000000"/>
                <w:sz w:val="20"/>
                <w:szCs w:val="20"/>
              </w:rPr>
            </w:pPr>
          </w:p>
        </w:tc>
      </w:tr>
      <w:tr w:rsidR="007A2C99" w:rsidRPr="007A2C99" w14:paraId="485E69E3" w14:textId="77777777" w:rsidTr="007A2C99">
        <w:trPr>
          <w:trHeight w:val="300"/>
        </w:trPr>
        <w:tc>
          <w:tcPr>
            <w:tcW w:w="508" w:type="pct"/>
            <w:tcBorders>
              <w:top w:val="nil"/>
              <w:left w:val="nil"/>
              <w:bottom w:val="nil"/>
              <w:right w:val="nil"/>
            </w:tcBorders>
            <w:shd w:val="clear" w:color="000000" w:fill="EDEDED"/>
            <w:noWrap/>
            <w:vAlign w:val="bottom"/>
            <w:hideMark/>
          </w:tcPr>
          <w:p w14:paraId="089856BE" w14:textId="77777777" w:rsidR="007A2C99" w:rsidRPr="007A2C99" w:rsidRDefault="007A2C99" w:rsidP="007A2C99">
            <w:pPr>
              <w:jc w:val="center"/>
              <w:rPr>
                <w:color w:val="000000"/>
                <w:sz w:val="20"/>
                <w:szCs w:val="20"/>
              </w:rPr>
            </w:pPr>
            <w:r w:rsidRPr="007A2C99">
              <w:rPr>
                <w:color w:val="000000"/>
                <w:sz w:val="20"/>
                <w:szCs w:val="20"/>
              </w:rPr>
              <w:t>1.7</w:t>
            </w:r>
          </w:p>
        </w:tc>
        <w:tc>
          <w:tcPr>
            <w:tcW w:w="533" w:type="pct"/>
            <w:tcBorders>
              <w:top w:val="nil"/>
              <w:left w:val="single" w:sz="4" w:space="0" w:color="auto"/>
              <w:bottom w:val="nil"/>
              <w:right w:val="single" w:sz="4" w:space="0" w:color="auto"/>
            </w:tcBorders>
            <w:shd w:val="clear" w:color="000000" w:fill="EDEDED"/>
            <w:noWrap/>
            <w:vAlign w:val="bottom"/>
            <w:hideMark/>
          </w:tcPr>
          <w:p w14:paraId="57447F54" w14:textId="77777777" w:rsidR="007A2C99" w:rsidRPr="007A2C99" w:rsidRDefault="007A2C99" w:rsidP="007A2C99">
            <w:pPr>
              <w:jc w:val="center"/>
              <w:rPr>
                <w:color w:val="000000"/>
                <w:sz w:val="20"/>
                <w:szCs w:val="20"/>
              </w:rPr>
            </w:pPr>
            <w:r w:rsidRPr="007A2C99">
              <w:rPr>
                <w:color w:val="000000"/>
                <w:sz w:val="20"/>
                <w:szCs w:val="20"/>
              </w:rPr>
              <w:t>5</w:t>
            </w:r>
          </w:p>
        </w:tc>
        <w:tc>
          <w:tcPr>
            <w:tcW w:w="1033" w:type="pct"/>
            <w:tcBorders>
              <w:top w:val="nil"/>
              <w:left w:val="nil"/>
              <w:bottom w:val="nil"/>
              <w:right w:val="nil"/>
            </w:tcBorders>
            <w:shd w:val="clear" w:color="000000" w:fill="EDEDED"/>
            <w:noWrap/>
            <w:vAlign w:val="bottom"/>
            <w:hideMark/>
          </w:tcPr>
          <w:p w14:paraId="79D59E37" w14:textId="77777777" w:rsidR="007A2C99" w:rsidRPr="007A2C99" w:rsidRDefault="007A2C99" w:rsidP="007A2C99">
            <w:pPr>
              <w:jc w:val="center"/>
              <w:rPr>
                <w:color w:val="000000"/>
                <w:sz w:val="20"/>
                <w:szCs w:val="20"/>
              </w:rPr>
            </w:pPr>
            <w:r w:rsidRPr="007A2C99">
              <w:rPr>
                <w:color w:val="000000"/>
                <w:sz w:val="20"/>
                <w:szCs w:val="20"/>
              </w:rPr>
              <w:t> </w:t>
            </w:r>
          </w:p>
        </w:tc>
        <w:tc>
          <w:tcPr>
            <w:tcW w:w="561" w:type="pct"/>
            <w:tcBorders>
              <w:top w:val="nil"/>
              <w:left w:val="single" w:sz="4" w:space="0" w:color="auto"/>
              <w:bottom w:val="nil"/>
              <w:right w:val="single" w:sz="4" w:space="0" w:color="auto"/>
            </w:tcBorders>
            <w:shd w:val="clear" w:color="000000" w:fill="F2FA86"/>
            <w:noWrap/>
            <w:vAlign w:val="bottom"/>
            <w:hideMark/>
          </w:tcPr>
          <w:p w14:paraId="1323A8FB" w14:textId="77777777" w:rsidR="007A2C99" w:rsidRPr="007A2C99" w:rsidRDefault="007A2C99" w:rsidP="007A2C99">
            <w:pPr>
              <w:jc w:val="center"/>
              <w:rPr>
                <w:color w:val="000000"/>
                <w:sz w:val="20"/>
                <w:szCs w:val="20"/>
              </w:rPr>
            </w:pPr>
            <w:r w:rsidRPr="007A2C99">
              <w:rPr>
                <w:color w:val="000000"/>
                <w:sz w:val="20"/>
                <w:szCs w:val="20"/>
              </w:rPr>
              <w:t>1.3</w:t>
            </w:r>
          </w:p>
        </w:tc>
        <w:tc>
          <w:tcPr>
            <w:tcW w:w="916" w:type="pct"/>
            <w:tcBorders>
              <w:top w:val="nil"/>
              <w:left w:val="nil"/>
              <w:bottom w:val="nil"/>
              <w:right w:val="nil"/>
            </w:tcBorders>
            <w:shd w:val="clear" w:color="000000" w:fill="F2FA86"/>
            <w:noWrap/>
            <w:vAlign w:val="bottom"/>
            <w:hideMark/>
          </w:tcPr>
          <w:p w14:paraId="5A16688B" w14:textId="77777777" w:rsidR="007A2C99" w:rsidRPr="007A2C99" w:rsidRDefault="007A2C99" w:rsidP="007A2C99">
            <w:pPr>
              <w:jc w:val="center"/>
              <w:rPr>
                <w:color w:val="000000"/>
                <w:sz w:val="20"/>
                <w:szCs w:val="20"/>
              </w:rPr>
            </w:pPr>
            <w:r w:rsidRPr="007A2C99">
              <w:rPr>
                <w:color w:val="000000"/>
                <w:sz w:val="20"/>
                <w:szCs w:val="20"/>
              </w:rPr>
              <w:t> </w:t>
            </w:r>
          </w:p>
        </w:tc>
        <w:tc>
          <w:tcPr>
            <w:tcW w:w="716" w:type="pct"/>
            <w:tcBorders>
              <w:top w:val="nil"/>
              <w:left w:val="single" w:sz="4" w:space="0" w:color="auto"/>
              <w:bottom w:val="nil"/>
              <w:right w:val="single" w:sz="4" w:space="0" w:color="auto"/>
            </w:tcBorders>
            <w:shd w:val="clear" w:color="000000" w:fill="EDEDED"/>
            <w:noWrap/>
            <w:vAlign w:val="bottom"/>
            <w:hideMark/>
          </w:tcPr>
          <w:p w14:paraId="28B581A7" w14:textId="77777777" w:rsidR="007A2C99" w:rsidRPr="007A2C99" w:rsidRDefault="007A2C99" w:rsidP="007A2C99">
            <w:pPr>
              <w:jc w:val="center"/>
              <w:rPr>
                <w:color w:val="000000"/>
                <w:sz w:val="20"/>
                <w:szCs w:val="20"/>
              </w:rPr>
            </w:pPr>
            <w:r w:rsidRPr="007A2C99">
              <w:rPr>
                <w:color w:val="000000"/>
                <w:sz w:val="20"/>
                <w:szCs w:val="20"/>
              </w:rPr>
              <w:t>(1.5, 2.15)</w:t>
            </w:r>
          </w:p>
        </w:tc>
        <w:tc>
          <w:tcPr>
            <w:tcW w:w="733" w:type="pct"/>
            <w:tcBorders>
              <w:top w:val="nil"/>
              <w:left w:val="nil"/>
              <w:bottom w:val="nil"/>
              <w:right w:val="nil"/>
            </w:tcBorders>
            <w:shd w:val="clear" w:color="000000" w:fill="EDEDED"/>
            <w:noWrap/>
            <w:vAlign w:val="bottom"/>
            <w:hideMark/>
          </w:tcPr>
          <w:p w14:paraId="563B9F63" w14:textId="77777777" w:rsidR="007A2C99" w:rsidRPr="007A2C99" w:rsidRDefault="007A2C99" w:rsidP="007A2C99">
            <w:pPr>
              <w:jc w:val="center"/>
              <w:rPr>
                <w:color w:val="000000"/>
                <w:sz w:val="20"/>
                <w:szCs w:val="20"/>
              </w:rPr>
            </w:pPr>
            <w:r w:rsidRPr="007A2C99">
              <w:rPr>
                <w:color w:val="000000"/>
                <w:sz w:val="20"/>
                <w:szCs w:val="20"/>
              </w:rPr>
              <w:t>2.0572953</w:t>
            </w:r>
          </w:p>
        </w:tc>
      </w:tr>
      <w:tr w:rsidR="007A2C99" w:rsidRPr="007A2C99" w14:paraId="2ABDF60A" w14:textId="77777777" w:rsidTr="007A2C99">
        <w:trPr>
          <w:trHeight w:val="300"/>
        </w:trPr>
        <w:tc>
          <w:tcPr>
            <w:tcW w:w="508" w:type="pct"/>
            <w:tcBorders>
              <w:top w:val="nil"/>
              <w:left w:val="nil"/>
              <w:bottom w:val="nil"/>
              <w:right w:val="nil"/>
            </w:tcBorders>
            <w:shd w:val="clear" w:color="auto" w:fill="auto"/>
            <w:noWrap/>
            <w:vAlign w:val="bottom"/>
            <w:hideMark/>
          </w:tcPr>
          <w:p w14:paraId="691109E5" w14:textId="77777777" w:rsidR="007A2C99" w:rsidRPr="007A2C99" w:rsidRDefault="007A2C99" w:rsidP="007A2C99">
            <w:pPr>
              <w:jc w:val="center"/>
              <w:rPr>
                <w:color w:val="000000"/>
                <w:sz w:val="20"/>
                <w:szCs w:val="20"/>
              </w:rPr>
            </w:pPr>
          </w:p>
        </w:tc>
        <w:tc>
          <w:tcPr>
            <w:tcW w:w="533" w:type="pct"/>
            <w:tcBorders>
              <w:top w:val="nil"/>
              <w:left w:val="single" w:sz="4" w:space="0" w:color="auto"/>
              <w:bottom w:val="nil"/>
              <w:right w:val="single" w:sz="4" w:space="0" w:color="auto"/>
            </w:tcBorders>
            <w:shd w:val="clear" w:color="auto" w:fill="auto"/>
            <w:noWrap/>
            <w:vAlign w:val="bottom"/>
            <w:hideMark/>
          </w:tcPr>
          <w:p w14:paraId="4DB58DA0" w14:textId="77777777" w:rsidR="007A2C99" w:rsidRPr="007A2C99" w:rsidRDefault="007A2C99" w:rsidP="007A2C99">
            <w:pPr>
              <w:jc w:val="center"/>
              <w:rPr>
                <w:color w:val="000000"/>
                <w:sz w:val="20"/>
                <w:szCs w:val="20"/>
              </w:rPr>
            </w:pPr>
            <w:r w:rsidRPr="007A2C99">
              <w:rPr>
                <w:color w:val="000000"/>
                <w:sz w:val="20"/>
                <w:szCs w:val="20"/>
              </w:rPr>
              <w:t> </w:t>
            </w:r>
          </w:p>
        </w:tc>
        <w:tc>
          <w:tcPr>
            <w:tcW w:w="1033" w:type="pct"/>
            <w:tcBorders>
              <w:top w:val="nil"/>
              <w:left w:val="nil"/>
              <w:bottom w:val="nil"/>
              <w:right w:val="nil"/>
            </w:tcBorders>
            <w:shd w:val="clear" w:color="auto" w:fill="auto"/>
            <w:noWrap/>
            <w:vAlign w:val="bottom"/>
            <w:hideMark/>
          </w:tcPr>
          <w:p w14:paraId="4907217F" w14:textId="77777777" w:rsidR="007A2C99" w:rsidRPr="007A2C99" w:rsidRDefault="007A2C99" w:rsidP="007A2C99">
            <w:pPr>
              <w:jc w:val="center"/>
              <w:rPr>
                <w:color w:val="000000"/>
                <w:sz w:val="20"/>
                <w:szCs w:val="20"/>
              </w:rPr>
            </w:pPr>
            <w:r w:rsidRPr="007A2C99">
              <w:rPr>
                <w:color w:val="000000"/>
                <w:sz w:val="20"/>
                <w:szCs w:val="20"/>
              </w:rPr>
              <w:t>abs(1.7-1.2)=0.5</w:t>
            </w:r>
          </w:p>
        </w:tc>
        <w:tc>
          <w:tcPr>
            <w:tcW w:w="561" w:type="pct"/>
            <w:tcBorders>
              <w:top w:val="nil"/>
              <w:left w:val="single" w:sz="4" w:space="0" w:color="auto"/>
              <w:bottom w:val="nil"/>
              <w:right w:val="single" w:sz="4" w:space="0" w:color="auto"/>
            </w:tcBorders>
            <w:shd w:val="clear" w:color="auto" w:fill="auto"/>
            <w:noWrap/>
            <w:vAlign w:val="bottom"/>
            <w:hideMark/>
          </w:tcPr>
          <w:p w14:paraId="319CCDF8" w14:textId="77777777" w:rsidR="007A2C99" w:rsidRPr="007A2C99" w:rsidRDefault="007A2C99" w:rsidP="007A2C99">
            <w:pPr>
              <w:jc w:val="center"/>
              <w:rPr>
                <w:color w:val="000000"/>
                <w:sz w:val="20"/>
                <w:szCs w:val="20"/>
              </w:rPr>
            </w:pPr>
            <w:r w:rsidRPr="007A2C99">
              <w:rPr>
                <w:color w:val="000000"/>
                <w:sz w:val="20"/>
                <w:szCs w:val="20"/>
              </w:rPr>
              <w:t> </w:t>
            </w:r>
          </w:p>
        </w:tc>
        <w:tc>
          <w:tcPr>
            <w:tcW w:w="916" w:type="pct"/>
            <w:tcBorders>
              <w:top w:val="nil"/>
              <w:left w:val="nil"/>
              <w:bottom w:val="nil"/>
              <w:right w:val="nil"/>
            </w:tcBorders>
            <w:shd w:val="clear" w:color="auto" w:fill="auto"/>
            <w:noWrap/>
            <w:vAlign w:val="bottom"/>
            <w:hideMark/>
          </w:tcPr>
          <w:p w14:paraId="67966BD9" w14:textId="77777777" w:rsidR="007A2C99" w:rsidRPr="007A2C99" w:rsidRDefault="007A2C99" w:rsidP="007A2C99">
            <w:pPr>
              <w:jc w:val="center"/>
              <w:rPr>
                <w:color w:val="000000"/>
                <w:sz w:val="20"/>
                <w:szCs w:val="20"/>
              </w:rPr>
            </w:pPr>
            <w:r w:rsidRPr="007A2C99">
              <w:rPr>
                <w:color w:val="000000"/>
                <w:sz w:val="20"/>
                <w:szCs w:val="20"/>
              </w:rPr>
              <w:t>((1.3+1.7)/2)=1.5</w:t>
            </w:r>
          </w:p>
        </w:tc>
        <w:tc>
          <w:tcPr>
            <w:tcW w:w="716" w:type="pct"/>
            <w:tcBorders>
              <w:top w:val="nil"/>
              <w:left w:val="single" w:sz="4" w:space="0" w:color="auto"/>
              <w:bottom w:val="nil"/>
              <w:right w:val="single" w:sz="4" w:space="0" w:color="auto"/>
            </w:tcBorders>
            <w:shd w:val="clear" w:color="auto" w:fill="auto"/>
            <w:noWrap/>
            <w:vAlign w:val="bottom"/>
            <w:hideMark/>
          </w:tcPr>
          <w:p w14:paraId="10B44BFC" w14:textId="77777777" w:rsidR="007A2C99" w:rsidRPr="007A2C99" w:rsidRDefault="007A2C99" w:rsidP="007A2C99">
            <w:pPr>
              <w:jc w:val="center"/>
              <w:rPr>
                <w:color w:val="000000"/>
                <w:sz w:val="20"/>
                <w:szCs w:val="20"/>
              </w:rPr>
            </w:pPr>
            <w:r w:rsidRPr="007A2C99">
              <w:rPr>
                <w:color w:val="000000"/>
                <w:sz w:val="20"/>
                <w:szCs w:val="20"/>
              </w:rPr>
              <w:t> </w:t>
            </w:r>
          </w:p>
        </w:tc>
        <w:tc>
          <w:tcPr>
            <w:tcW w:w="733" w:type="pct"/>
            <w:tcBorders>
              <w:top w:val="nil"/>
              <w:left w:val="nil"/>
              <w:bottom w:val="nil"/>
              <w:right w:val="nil"/>
            </w:tcBorders>
            <w:shd w:val="clear" w:color="auto" w:fill="auto"/>
            <w:noWrap/>
            <w:vAlign w:val="bottom"/>
            <w:hideMark/>
          </w:tcPr>
          <w:p w14:paraId="6FD3C874" w14:textId="77777777" w:rsidR="007A2C99" w:rsidRPr="007A2C99" w:rsidRDefault="007A2C99" w:rsidP="007A2C99">
            <w:pPr>
              <w:jc w:val="center"/>
              <w:rPr>
                <w:color w:val="000000"/>
                <w:sz w:val="20"/>
                <w:szCs w:val="20"/>
              </w:rPr>
            </w:pPr>
          </w:p>
        </w:tc>
      </w:tr>
      <w:tr w:rsidR="007A2C99" w:rsidRPr="007A2C99" w14:paraId="1E8A42A2" w14:textId="77777777" w:rsidTr="007A2C99">
        <w:trPr>
          <w:trHeight w:val="300"/>
        </w:trPr>
        <w:tc>
          <w:tcPr>
            <w:tcW w:w="508" w:type="pct"/>
            <w:tcBorders>
              <w:top w:val="nil"/>
              <w:left w:val="nil"/>
              <w:bottom w:val="nil"/>
              <w:right w:val="nil"/>
            </w:tcBorders>
            <w:shd w:val="clear" w:color="000000" w:fill="B4C6E7"/>
            <w:noWrap/>
            <w:vAlign w:val="bottom"/>
            <w:hideMark/>
          </w:tcPr>
          <w:p w14:paraId="5494A6B0" w14:textId="77777777" w:rsidR="007A2C99" w:rsidRPr="007A2C99" w:rsidRDefault="007A2C99" w:rsidP="007A2C99">
            <w:pPr>
              <w:jc w:val="center"/>
              <w:rPr>
                <w:color w:val="000000"/>
                <w:sz w:val="20"/>
                <w:szCs w:val="20"/>
              </w:rPr>
            </w:pPr>
            <w:r w:rsidRPr="007A2C99">
              <w:rPr>
                <w:color w:val="000000"/>
                <w:sz w:val="20"/>
                <w:szCs w:val="20"/>
              </w:rPr>
              <w:t>1.2</w:t>
            </w:r>
          </w:p>
        </w:tc>
        <w:tc>
          <w:tcPr>
            <w:tcW w:w="533" w:type="pct"/>
            <w:tcBorders>
              <w:top w:val="nil"/>
              <w:left w:val="single" w:sz="4" w:space="0" w:color="auto"/>
              <w:bottom w:val="nil"/>
              <w:right w:val="single" w:sz="4" w:space="0" w:color="auto"/>
            </w:tcBorders>
            <w:shd w:val="clear" w:color="000000" w:fill="B4C6E7"/>
            <w:noWrap/>
            <w:vAlign w:val="bottom"/>
            <w:hideMark/>
          </w:tcPr>
          <w:p w14:paraId="65CB8B99" w14:textId="77777777" w:rsidR="007A2C99" w:rsidRPr="007A2C99" w:rsidRDefault="007A2C99" w:rsidP="007A2C99">
            <w:pPr>
              <w:jc w:val="center"/>
              <w:rPr>
                <w:color w:val="000000"/>
                <w:sz w:val="20"/>
                <w:szCs w:val="20"/>
              </w:rPr>
            </w:pPr>
            <w:r w:rsidRPr="007A2C99">
              <w:rPr>
                <w:color w:val="000000"/>
                <w:sz w:val="20"/>
                <w:szCs w:val="20"/>
              </w:rPr>
              <w:t>3</w:t>
            </w:r>
          </w:p>
        </w:tc>
        <w:tc>
          <w:tcPr>
            <w:tcW w:w="1033" w:type="pct"/>
            <w:tcBorders>
              <w:top w:val="nil"/>
              <w:left w:val="nil"/>
              <w:bottom w:val="nil"/>
              <w:right w:val="nil"/>
            </w:tcBorders>
            <w:shd w:val="clear" w:color="000000" w:fill="B4C6E7"/>
            <w:noWrap/>
            <w:vAlign w:val="bottom"/>
            <w:hideMark/>
          </w:tcPr>
          <w:p w14:paraId="4CB7485E" w14:textId="77777777" w:rsidR="007A2C99" w:rsidRPr="007A2C99" w:rsidRDefault="007A2C99" w:rsidP="007A2C99">
            <w:pPr>
              <w:jc w:val="center"/>
              <w:rPr>
                <w:color w:val="000000"/>
                <w:sz w:val="20"/>
                <w:szCs w:val="20"/>
              </w:rPr>
            </w:pPr>
            <w:r w:rsidRPr="007A2C99">
              <w:rPr>
                <w:color w:val="000000"/>
                <w:sz w:val="20"/>
                <w:szCs w:val="20"/>
              </w:rPr>
              <w:t> </w:t>
            </w:r>
          </w:p>
        </w:tc>
        <w:tc>
          <w:tcPr>
            <w:tcW w:w="561" w:type="pct"/>
            <w:tcBorders>
              <w:top w:val="nil"/>
              <w:left w:val="single" w:sz="4" w:space="0" w:color="auto"/>
              <w:bottom w:val="nil"/>
              <w:right w:val="single" w:sz="4" w:space="0" w:color="auto"/>
            </w:tcBorders>
            <w:shd w:val="clear" w:color="000000" w:fill="EDEDED"/>
            <w:noWrap/>
            <w:vAlign w:val="bottom"/>
            <w:hideMark/>
          </w:tcPr>
          <w:p w14:paraId="2E602B8C" w14:textId="77777777" w:rsidR="007A2C99" w:rsidRPr="007A2C99" w:rsidRDefault="007A2C99" w:rsidP="007A2C99">
            <w:pPr>
              <w:jc w:val="center"/>
              <w:rPr>
                <w:color w:val="000000"/>
                <w:sz w:val="20"/>
                <w:szCs w:val="20"/>
              </w:rPr>
            </w:pPr>
            <w:r w:rsidRPr="007A2C99">
              <w:rPr>
                <w:color w:val="000000"/>
                <w:sz w:val="20"/>
                <w:szCs w:val="20"/>
              </w:rPr>
              <w:t>1.7</w:t>
            </w:r>
          </w:p>
        </w:tc>
        <w:tc>
          <w:tcPr>
            <w:tcW w:w="916" w:type="pct"/>
            <w:tcBorders>
              <w:top w:val="nil"/>
              <w:left w:val="nil"/>
              <w:bottom w:val="nil"/>
              <w:right w:val="nil"/>
            </w:tcBorders>
            <w:shd w:val="clear" w:color="000000" w:fill="EDEDED"/>
            <w:noWrap/>
            <w:vAlign w:val="bottom"/>
            <w:hideMark/>
          </w:tcPr>
          <w:p w14:paraId="3A7354D4" w14:textId="77777777" w:rsidR="007A2C99" w:rsidRPr="007A2C99" w:rsidRDefault="007A2C99" w:rsidP="007A2C99">
            <w:pPr>
              <w:jc w:val="center"/>
              <w:rPr>
                <w:color w:val="000000"/>
                <w:sz w:val="20"/>
                <w:szCs w:val="20"/>
              </w:rPr>
            </w:pPr>
            <w:r w:rsidRPr="007A2C99">
              <w:rPr>
                <w:color w:val="000000"/>
                <w:sz w:val="20"/>
                <w:szCs w:val="20"/>
              </w:rPr>
              <w:t> </w:t>
            </w:r>
          </w:p>
        </w:tc>
        <w:tc>
          <w:tcPr>
            <w:tcW w:w="716" w:type="pct"/>
            <w:tcBorders>
              <w:top w:val="nil"/>
              <w:left w:val="single" w:sz="4" w:space="0" w:color="auto"/>
              <w:bottom w:val="nil"/>
              <w:right w:val="single" w:sz="4" w:space="0" w:color="auto"/>
            </w:tcBorders>
            <w:shd w:val="clear" w:color="000000" w:fill="B4C6E7"/>
            <w:noWrap/>
            <w:vAlign w:val="bottom"/>
            <w:hideMark/>
          </w:tcPr>
          <w:p w14:paraId="758A20FA" w14:textId="77777777" w:rsidR="007A2C99" w:rsidRPr="007A2C99" w:rsidRDefault="007A2C99" w:rsidP="007A2C99">
            <w:pPr>
              <w:jc w:val="center"/>
              <w:rPr>
                <w:color w:val="000000"/>
                <w:sz w:val="20"/>
                <w:szCs w:val="20"/>
              </w:rPr>
            </w:pPr>
            <w:r w:rsidRPr="007A2C99">
              <w:rPr>
                <w:color w:val="000000"/>
                <w:sz w:val="20"/>
                <w:szCs w:val="20"/>
              </w:rPr>
              <w:t>(1.15, 1.25)</w:t>
            </w:r>
          </w:p>
        </w:tc>
        <w:tc>
          <w:tcPr>
            <w:tcW w:w="733" w:type="pct"/>
            <w:tcBorders>
              <w:top w:val="nil"/>
              <w:left w:val="nil"/>
              <w:bottom w:val="nil"/>
              <w:right w:val="nil"/>
            </w:tcBorders>
            <w:shd w:val="clear" w:color="000000" w:fill="B4C6E7"/>
            <w:noWrap/>
            <w:vAlign w:val="bottom"/>
            <w:hideMark/>
          </w:tcPr>
          <w:p w14:paraId="4F202077" w14:textId="77777777" w:rsidR="007A2C99" w:rsidRPr="007A2C99" w:rsidRDefault="007A2C99" w:rsidP="007A2C99">
            <w:pPr>
              <w:jc w:val="center"/>
              <w:rPr>
                <w:color w:val="000000"/>
                <w:sz w:val="20"/>
                <w:szCs w:val="20"/>
              </w:rPr>
            </w:pPr>
            <w:r w:rsidRPr="007A2C99">
              <w:rPr>
                <w:color w:val="000000"/>
                <w:sz w:val="20"/>
                <w:szCs w:val="20"/>
              </w:rPr>
              <w:t>1.2029572</w:t>
            </w:r>
          </w:p>
        </w:tc>
      </w:tr>
      <w:tr w:rsidR="007A2C99" w:rsidRPr="007A2C99" w14:paraId="34C2AC4E" w14:textId="77777777" w:rsidTr="007A2C99">
        <w:trPr>
          <w:trHeight w:val="300"/>
        </w:trPr>
        <w:tc>
          <w:tcPr>
            <w:tcW w:w="508" w:type="pct"/>
            <w:tcBorders>
              <w:top w:val="nil"/>
              <w:left w:val="nil"/>
              <w:bottom w:val="nil"/>
              <w:right w:val="nil"/>
            </w:tcBorders>
            <w:shd w:val="clear" w:color="auto" w:fill="auto"/>
            <w:noWrap/>
            <w:vAlign w:val="bottom"/>
            <w:hideMark/>
          </w:tcPr>
          <w:p w14:paraId="392B0CAE" w14:textId="77777777" w:rsidR="007A2C99" w:rsidRPr="007A2C99" w:rsidRDefault="007A2C99" w:rsidP="007A2C99">
            <w:pPr>
              <w:jc w:val="center"/>
              <w:rPr>
                <w:color w:val="000000"/>
                <w:sz w:val="20"/>
                <w:szCs w:val="20"/>
              </w:rPr>
            </w:pPr>
          </w:p>
        </w:tc>
        <w:tc>
          <w:tcPr>
            <w:tcW w:w="533" w:type="pct"/>
            <w:tcBorders>
              <w:top w:val="nil"/>
              <w:left w:val="single" w:sz="4" w:space="0" w:color="auto"/>
              <w:bottom w:val="nil"/>
              <w:right w:val="single" w:sz="4" w:space="0" w:color="auto"/>
            </w:tcBorders>
            <w:shd w:val="clear" w:color="auto" w:fill="auto"/>
            <w:noWrap/>
            <w:vAlign w:val="bottom"/>
            <w:hideMark/>
          </w:tcPr>
          <w:p w14:paraId="43924228" w14:textId="77777777" w:rsidR="007A2C99" w:rsidRPr="007A2C99" w:rsidRDefault="007A2C99" w:rsidP="007A2C99">
            <w:pPr>
              <w:jc w:val="center"/>
              <w:rPr>
                <w:color w:val="000000"/>
                <w:sz w:val="20"/>
                <w:szCs w:val="20"/>
              </w:rPr>
            </w:pPr>
            <w:r w:rsidRPr="007A2C99">
              <w:rPr>
                <w:color w:val="000000"/>
                <w:sz w:val="20"/>
                <w:szCs w:val="20"/>
              </w:rPr>
              <w:t> </w:t>
            </w:r>
          </w:p>
        </w:tc>
        <w:tc>
          <w:tcPr>
            <w:tcW w:w="1033" w:type="pct"/>
            <w:tcBorders>
              <w:top w:val="nil"/>
              <w:left w:val="nil"/>
              <w:bottom w:val="nil"/>
              <w:right w:val="nil"/>
            </w:tcBorders>
            <w:shd w:val="clear" w:color="auto" w:fill="auto"/>
            <w:noWrap/>
            <w:vAlign w:val="bottom"/>
            <w:hideMark/>
          </w:tcPr>
          <w:p w14:paraId="5D00D54B" w14:textId="77777777" w:rsidR="007A2C99" w:rsidRPr="007A2C99" w:rsidRDefault="007A2C99" w:rsidP="007A2C99">
            <w:pPr>
              <w:jc w:val="center"/>
              <w:rPr>
                <w:color w:val="000000"/>
                <w:sz w:val="20"/>
                <w:szCs w:val="20"/>
              </w:rPr>
            </w:pPr>
          </w:p>
        </w:tc>
        <w:tc>
          <w:tcPr>
            <w:tcW w:w="561" w:type="pct"/>
            <w:tcBorders>
              <w:top w:val="nil"/>
              <w:left w:val="single" w:sz="4" w:space="0" w:color="auto"/>
              <w:bottom w:val="nil"/>
              <w:right w:val="single" w:sz="4" w:space="0" w:color="auto"/>
            </w:tcBorders>
            <w:shd w:val="clear" w:color="auto" w:fill="auto"/>
            <w:noWrap/>
            <w:vAlign w:val="bottom"/>
            <w:hideMark/>
          </w:tcPr>
          <w:p w14:paraId="04037325" w14:textId="77777777" w:rsidR="007A2C99" w:rsidRPr="007A2C99" w:rsidRDefault="007A2C99" w:rsidP="007A2C99">
            <w:pPr>
              <w:jc w:val="center"/>
              <w:rPr>
                <w:color w:val="000000"/>
                <w:sz w:val="20"/>
                <w:szCs w:val="20"/>
              </w:rPr>
            </w:pPr>
            <w:r w:rsidRPr="007A2C99">
              <w:rPr>
                <w:color w:val="000000"/>
                <w:sz w:val="20"/>
                <w:szCs w:val="20"/>
              </w:rPr>
              <w:t> </w:t>
            </w:r>
          </w:p>
        </w:tc>
        <w:tc>
          <w:tcPr>
            <w:tcW w:w="916" w:type="pct"/>
            <w:tcBorders>
              <w:top w:val="nil"/>
              <w:left w:val="nil"/>
              <w:bottom w:val="nil"/>
              <w:right w:val="nil"/>
            </w:tcBorders>
            <w:shd w:val="clear" w:color="auto" w:fill="auto"/>
            <w:noWrap/>
            <w:vAlign w:val="bottom"/>
            <w:hideMark/>
          </w:tcPr>
          <w:p w14:paraId="1364FE34" w14:textId="77777777" w:rsidR="007A2C99" w:rsidRPr="007A2C99" w:rsidRDefault="007A2C99" w:rsidP="007A2C99">
            <w:pPr>
              <w:jc w:val="center"/>
              <w:rPr>
                <w:color w:val="000000"/>
                <w:sz w:val="20"/>
                <w:szCs w:val="20"/>
              </w:rPr>
            </w:pPr>
            <w:r w:rsidRPr="007A2C99">
              <w:rPr>
                <w:color w:val="000000"/>
                <w:sz w:val="20"/>
                <w:szCs w:val="20"/>
              </w:rPr>
              <w:t>(1.7+</w:t>
            </w:r>
            <w:r w:rsidRPr="007A2C99">
              <w:rPr>
                <w:b/>
                <w:bCs/>
                <w:color w:val="000000"/>
                <w:sz w:val="20"/>
                <w:szCs w:val="20"/>
              </w:rPr>
              <w:t>0.45</w:t>
            </w:r>
            <w:r w:rsidRPr="007A2C99">
              <w:rPr>
                <w:color w:val="000000"/>
                <w:sz w:val="20"/>
                <w:szCs w:val="20"/>
              </w:rPr>
              <w:t>)=2.15</w:t>
            </w:r>
          </w:p>
        </w:tc>
        <w:tc>
          <w:tcPr>
            <w:tcW w:w="716" w:type="pct"/>
            <w:tcBorders>
              <w:top w:val="nil"/>
              <w:left w:val="single" w:sz="4" w:space="0" w:color="auto"/>
              <w:bottom w:val="nil"/>
              <w:right w:val="single" w:sz="4" w:space="0" w:color="auto"/>
            </w:tcBorders>
            <w:shd w:val="clear" w:color="auto" w:fill="auto"/>
            <w:noWrap/>
            <w:vAlign w:val="bottom"/>
            <w:hideMark/>
          </w:tcPr>
          <w:p w14:paraId="2478C75E" w14:textId="77777777" w:rsidR="007A2C99" w:rsidRPr="007A2C99" w:rsidRDefault="007A2C99" w:rsidP="007A2C99">
            <w:pPr>
              <w:jc w:val="center"/>
              <w:rPr>
                <w:color w:val="000000"/>
                <w:sz w:val="20"/>
                <w:szCs w:val="20"/>
              </w:rPr>
            </w:pPr>
            <w:r w:rsidRPr="007A2C99">
              <w:rPr>
                <w:color w:val="000000"/>
                <w:sz w:val="20"/>
                <w:szCs w:val="20"/>
              </w:rPr>
              <w:t> </w:t>
            </w:r>
          </w:p>
        </w:tc>
        <w:tc>
          <w:tcPr>
            <w:tcW w:w="733" w:type="pct"/>
            <w:tcBorders>
              <w:top w:val="nil"/>
              <w:left w:val="nil"/>
              <w:bottom w:val="nil"/>
              <w:right w:val="nil"/>
            </w:tcBorders>
            <w:shd w:val="clear" w:color="auto" w:fill="auto"/>
            <w:noWrap/>
            <w:vAlign w:val="bottom"/>
            <w:hideMark/>
          </w:tcPr>
          <w:p w14:paraId="488516A6" w14:textId="77777777" w:rsidR="007A2C99" w:rsidRPr="007A2C99" w:rsidRDefault="007A2C99" w:rsidP="007A2C99">
            <w:pPr>
              <w:jc w:val="center"/>
              <w:rPr>
                <w:color w:val="000000"/>
                <w:sz w:val="20"/>
                <w:szCs w:val="20"/>
              </w:rPr>
            </w:pPr>
          </w:p>
        </w:tc>
      </w:tr>
      <w:tr w:rsidR="007A2C99" w:rsidRPr="007A2C99" w14:paraId="11D01834" w14:textId="77777777" w:rsidTr="007A2C99">
        <w:trPr>
          <w:trHeight w:val="300"/>
        </w:trPr>
        <w:tc>
          <w:tcPr>
            <w:tcW w:w="5000" w:type="pct"/>
            <w:gridSpan w:val="7"/>
            <w:tcBorders>
              <w:top w:val="nil"/>
              <w:left w:val="nil"/>
              <w:bottom w:val="nil"/>
              <w:right w:val="nil"/>
            </w:tcBorders>
            <w:shd w:val="clear" w:color="auto" w:fill="auto"/>
            <w:noWrap/>
            <w:vAlign w:val="bottom"/>
            <w:hideMark/>
          </w:tcPr>
          <w:p w14:paraId="2B59098C" w14:textId="11431244" w:rsidR="007A2C99" w:rsidRPr="007A2C99" w:rsidRDefault="00175F6C" w:rsidP="007A2C99">
            <w:pPr>
              <w:jc w:val="center"/>
              <w:rPr>
                <w:color w:val="000000"/>
                <w:sz w:val="20"/>
                <w:szCs w:val="20"/>
              </w:rPr>
            </w:pPr>
            <w:r>
              <w:rPr>
                <w:color w:val="000000"/>
                <w:sz w:val="20"/>
                <w:szCs w:val="20"/>
              </w:rPr>
              <w:t>*</w:t>
            </w:r>
            <w:r w:rsidR="007A2C99" w:rsidRPr="007A2C99">
              <w:rPr>
                <w:color w:val="000000"/>
                <w:sz w:val="20"/>
                <w:szCs w:val="20"/>
              </w:rPr>
              <w:t>Consecutive Distances: (0.2, 0.4, 0.8, 0.5), sorted: (0.2, 0.4, 0.5, 0.8), trimmed: (0.4, 0.5), trimmed mean: (</w:t>
            </w:r>
            <w:r w:rsidR="007A2C99" w:rsidRPr="007A2C99">
              <w:rPr>
                <w:b/>
                <w:bCs/>
                <w:color w:val="000000"/>
                <w:sz w:val="20"/>
                <w:szCs w:val="20"/>
              </w:rPr>
              <w:t>0.45</w:t>
            </w:r>
            <w:r w:rsidR="007A2C99" w:rsidRPr="007A2C99">
              <w:rPr>
                <w:color w:val="000000"/>
                <w:sz w:val="20"/>
                <w:szCs w:val="20"/>
              </w:rPr>
              <w:t>)</w:t>
            </w:r>
          </w:p>
        </w:tc>
      </w:tr>
    </w:tbl>
    <w:p w14:paraId="56F0A9D6" w14:textId="7C16E0DA" w:rsidR="00945D72" w:rsidRPr="00FD79B4" w:rsidRDefault="007A2C99" w:rsidP="00A52E4E">
      <w:pPr>
        <w:spacing w:line="360" w:lineRule="auto"/>
      </w:pPr>
      <w:r w:rsidRPr="00FD79B4">
        <w:rPr>
          <w:noProof/>
        </w:rPr>
        <mc:AlternateContent>
          <mc:Choice Requires="wps">
            <w:drawing>
              <wp:anchor distT="45720" distB="45720" distL="114300" distR="114300" simplePos="0" relativeHeight="251676672" behindDoc="0" locked="0" layoutInCell="1" allowOverlap="1" wp14:anchorId="40E4B572" wp14:editId="1B027C36">
                <wp:simplePos x="0" y="0"/>
                <wp:positionH relativeFrom="margin">
                  <wp:align>left</wp:align>
                </wp:positionH>
                <wp:positionV relativeFrom="paragraph">
                  <wp:posOffset>6325269</wp:posOffset>
                </wp:positionV>
                <wp:extent cx="5924550" cy="62865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628650"/>
                        </a:xfrm>
                        <a:prstGeom prst="rect">
                          <a:avLst/>
                        </a:prstGeom>
                        <a:solidFill>
                          <a:srgbClr val="FFFFFF"/>
                        </a:solidFill>
                        <a:ln w="9525">
                          <a:noFill/>
                          <a:miter lim="800000"/>
                          <a:headEnd/>
                          <a:tailEnd/>
                        </a:ln>
                      </wps:spPr>
                      <wps:txbx>
                        <w:txbxContent>
                          <w:p w14:paraId="2C02BC4A" w14:textId="48D707AC" w:rsidR="00945D72" w:rsidRPr="007A2C99" w:rsidRDefault="00945D72" w:rsidP="00945D72">
                            <w:pPr>
                              <w:rPr>
                                <w:sz w:val="20"/>
                                <w:szCs w:val="20"/>
                              </w:rPr>
                            </w:pPr>
                            <w:r w:rsidRPr="007A2C99">
                              <w:rPr>
                                <w:sz w:val="20"/>
                                <w:szCs w:val="20"/>
                              </w:rPr>
                              <w:t xml:space="preserve">Table </w:t>
                            </w:r>
                            <w:r w:rsidR="007A2C99">
                              <w:rPr>
                                <w:sz w:val="20"/>
                                <w:szCs w:val="20"/>
                              </w:rPr>
                              <w:t>C.</w:t>
                            </w:r>
                            <w:r w:rsidRPr="007A2C99">
                              <w:rPr>
                                <w:sz w:val="20"/>
                                <w:szCs w:val="20"/>
                              </w:rPr>
                              <w:t>1</w:t>
                            </w:r>
                            <w:r w:rsidR="007A2C99">
                              <w:rPr>
                                <w:sz w:val="20"/>
                                <w:szCs w:val="20"/>
                              </w:rPr>
                              <w:t>.</w:t>
                            </w:r>
                            <w:r w:rsidRPr="007A2C99">
                              <w:rPr>
                                <w:sz w:val="20"/>
                                <w:szCs w:val="20"/>
                              </w:rPr>
                              <w:t xml:space="preserve"> MEboot (adapted from Vinod, 2006 Table 1). Maximum entropy bootstrapping development from original time series to uniform distributions. A random draw from the </w:t>
                            </w:r>
                            <w:r w:rsidR="007A2C99" w:rsidRPr="007A2C99">
                              <w:rPr>
                                <w:sz w:val="20"/>
                                <w:szCs w:val="20"/>
                              </w:rPr>
                              <w:t>distributions</w:t>
                            </w:r>
                            <w:r w:rsidRPr="007A2C99">
                              <w:rPr>
                                <w:sz w:val="20"/>
                                <w:szCs w:val="20"/>
                              </w:rPr>
                              <w:t xml:space="preserve"> produces an example of a bootstrapped series. “abs” indicates absolute difference.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4B572" id="_x0000_s1088" type="#_x0000_t202" style="position:absolute;margin-left:0;margin-top:498.05pt;width:466.5pt;height:49.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" stroked="f">
                <v:textbox>
                  <w:txbxContent>
                    <w:p w14:paraId="2C02BC4A" w14:textId="48D707AC" w:rsidR="00945D72" w:rsidRPr="007A2C99" w:rsidRDefault="00945D72" w:rsidP="00945D72">
                      <w:pPr>
                        <w:rPr>
                          <w:sz w:val="20"/>
                          <w:szCs w:val="20"/>
                        </w:rPr>
                      </w:pPr>
                      <w:r w:rsidRPr="007A2C99">
                        <w:rPr>
                          <w:sz w:val="20"/>
                          <w:szCs w:val="20"/>
                        </w:rPr>
                        <w:t xml:space="preserve">Table </w:t>
                      </w:r>
                      <w:r w:rsidR="007A2C99">
                        <w:rPr>
                          <w:sz w:val="20"/>
                          <w:szCs w:val="20"/>
                        </w:rPr>
                        <w:t>C.</w:t>
                      </w:r>
                      <w:r w:rsidRPr="007A2C99">
                        <w:rPr>
                          <w:sz w:val="20"/>
                          <w:szCs w:val="20"/>
                        </w:rPr>
                        <w:t>1</w:t>
                      </w:r>
                      <w:r w:rsidR="007A2C99">
                        <w:rPr>
                          <w:sz w:val="20"/>
                          <w:szCs w:val="20"/>
                        </w:rPr>
                        <w:t>.</w:t>
                      </w:r>
                      <w:r w:rsidRPr="007A2C99">
                        <w:rPr>
                          <w:sz w:val="20"/>
                          <w:szCs w:val="20"/>
                        </w:rPr>
                        <w:t xml:space="preserve"> MEboot (adapted from Vinod, 2006 Table 1). Maximum entropy bootstrapping development from original time series to uniform distributions. A random draw from the </w:t>
                      </w:r>
                      <w:r w:rsidR="007A2C99" w:rsidRPr="007A2C99">
                        <w:rPr>
                          <w:sz w:val="20"/>
                          <w:szCs w:val="20"/>
                        </w:rPr>
                        <w:t>distributions</w:t>
                      </w:r>
                      <w:r w:rsidRPr="007A2C99">
                        <w:rPr>
                          <w:sz w:val="20"/>
                          <w:szCs w:val="20"/>
                        </w:rPr>
                        <w:t xml:space="preserve"> produces an example of a bootstrapped series. “abs” indicates absolute difference.</w:t>
                      </w:r>
                    </w:p>
                  </w:txbxContent>
                </v:textbox>
                <w10:wrap type="square" anchorx="margin"/>
              </v:shape>
            </w:pict>
          </mc:Fallback>
        </mc:AlternateContent>
      </w:r>
      <w:r w:rsidR="00945D72" w:rsidRPr="00FD79B4">
        <w:t xml:space="preserve">We performed MEboot on each individual timeseries of a chronology using the MEboot package in R (Table </w:t>
      </w:r>
      <w:r w:rsidR="00A52E4E">
        <w:t>C.</w:t>
      </w:r>
      <w:r w:rsidR="00945D72" w:rsidRPr="00FD79B4">
        <w:t>1</w:t>
      </w:r>
      <w:r w:rsidR="00175F6C">
        <w:t>.</w:t>
      </w:r>
      <w:r w:rsidR="00945D72" w:rsidRPr="00FD79B4">
        <w:t>; Vinod and López-de-</w:t>
      </w:r>
      <w:proofErr w:type="spellStart"/>
      <w:r w:rsidR="00945D72" w:rsidRPr="00FD79B4">
        <w:t>Lacalle</w:t>
      </w:r>
      <w:proofErr w:type="spellEnd"/>
      <w:r w:rsidR="00945D72" w:rsidRPr="00FD79B4">
        <w:t xml:space="preserve">, 2009). The MEboot algorithm creates surrogates based on the distances between ordered time series values such that all MEboot surrogate time series, when ordered by value, will have an identical sorting order to that of the original time series (Vinod, 2006). For instance, a time series 1.1, 1.3, 0.9, 1.7, 1.2 has consecutive distances of 0.2 (1.3-1.1), 0.4 (1.3-0.9), 0.8 (1.7-0.9), 0.5 (1.7-1.2). The 25% trimmed mean, the mean after removing 25% of values at each extreme, of these distances is 0.45. The trimmed mean of the consecutive distances is used to extrapolate the bounds of the ensemble range for the minimum and maximum values of the series, such that the minimum ensemble range for the lowest value in the time series is 0.9-0.45 and the maximum value at the maximum value in the time series is 1.7 + 0.45. All other ranges are given by the averages of the ordered values, so after sorting the time series by value to 0.9, 1.1, 1.2, 1.3, 1.7, we find midpoint values of 1.0, 1.15, 1.25, 1.5. Therefore, all MEboot ensemble members would be drawn from the uniform distributions: </w:t>
      </w:r>
      <w:r w:rsidR="00945D72" w:rsidRPr="00FD79B4">
        <w:lastRenderedPageBreak/>
        <w:t>(1.0,1.15), (1,25, 1.5), (0.45, 1), (1.5, 2.15), (1.15, 1.25). The table shows that any surrogate created from these distributions with have the same sorting order as the original time series.</w:t>
      </w:r>
    </w:p>
    <w:p w14:paraId="69B0681B" w14:textId="747E6909" w:rsidR="00945D72" w:rsidRPr="00FD79B4" w:rsidRDefault="00945D72" w:rsidP="00A52E4E">
      <w:pPr>
        <w:spacing w:line="360" w:lineRule="auto"/>
      </w:pPr>
      <w:r w:rsidRPr="00FD79B4">
        <w:t>For each bootstrapping method, we produced 1000 sets of bootstrapped indices from each of the 303 chronologies. We developed a bootstrapped MV chronology for each set of indices based on the annual robust biweight mean. We then retained 5</w:t>
      </w:r>
      <w:r w:rsidRPr="00FD79B4">
        <w:rPr>
          <w:vertAlign w:val="superscript"/>
        </w:rPr>
        <w:t xml:space="preserve">th </w:t>
      </w:r>
      <w:r w:rsidRPr="00FD79B4">
        <w:t>and 95</w:t>
      </w:r>
      <w:r w:rsidRPr="00FD79B4">
        <w:rPr>
          <w:vertAlign w:val="superscript"/>
        </w:rPr>
        <w:t>th</w:t>
      </w:r>
      <w:r w:rsidRPr="00FD79B4">
        <w:t>, as well as 25</w:t>
      </w:r>
      <w:r w:rsidRPr="00FD79B4">
        <w:rPr>
          <w:vertAlign w:val="superscript"/>
        </w:rPr>
        <w:t>th</w:t>
      </w:r>
      <w:r w:rsidRPr="00FD79B4">
        <w:t xml:space="preserve"> and 75</w:t>
      </w:r>
      <w:r w:rsidRPr="00FD79B4">
        <w:rPr>
          <w:vertAlign w:val="superscript"/>
        </w:rPr>
        <w:t>th</w:t>
      </w:r>
      <w:r w:rsidRPr="00FD79B4">
        <w:t>, percentile values at each year for 90</w:t>
      </w:r>
      <w:r w:rsidRPr="00FD79B4">
        <w:rPr>
          <w:vertAlign w:val="superscript"/>
        </w:rPr>
        <w:t>th</w:t>
      </w:r>
      <w:r w:rsidRPr="00FD79B4">
        <w:t xml:space="preserve"> and 50</w:t>
      </w:r>
      <w:r w:rsidRPr="00FD79B4">
        <w:rPr>
          <w:vertAlign w:val="superscript"/>
        </w:rPr>
        <w:t>th</w:t>
      </w:r>
      <w:r w:rsidRPr="00FD79B4">
        <w:t xml:space="preserve"> percentile chronology confidence intervals from the pool of 1000 MV bootstrapped chronologies for each bootstrapping method.</w:t>
      </w:r>
    </w:p>
    <w:p w14:paraId="647CEDDB" w14:textId="34BD5184" w:rsidR="00945D72" w:rsidRDefault="00A52E4E" w:rsidP="00A52E4E">
      <w:pPr>
        <w:pStyle w:val="Heading3"/>
      </w:pPr>
      <w:bookmarkStart w:id="201" w:name="_Toc118026898"/>
      <w:r>
        <w:t>C.3</w:t>
      </w:r>
      <w:r w:rsidR="00945D72" w:rsidRPr="00FD79B4">
        <w:t>.5</w:t>
      </w:r>
      <w:r>
        <w:t>.</w:t>
      </w:r>
      <w:r w:rsidR="00945D72" w:rsidRPr="00FD79B4">
        <w:t xml:space="preserve"> Confidence Interval Calculation</w:t>
      </w:r>
      <w:bookmarkEnd w:id="201"/>
    </w:p>
    <w:p w14:paraId="5DED105D" w14:textId="77777777" w:rsidR="00A52E4E" w:rsidRPr="00A52E4E" w:rsidRDefault="00A52E4E" w:rsidP="00A52E4E"/>
    <w:p w14:paraId="27BDE6F1" w14:textId="3EE4096D" w:rsidR="00945D72" w:rsidRPr="00FD79B4" w:rsidRDefault="00945D72" w:rsidP="00A52E4E">
      <w:pPr>
        <w:spacing w:line="360" w:lineRule="auto"/>
      </w:pPr>
      <w:r w:rsidRPr="00FD79B4">
        <w:t xml:space="preserve">Prior to calibration of the reconstruction, we first set aside a ten-year interval (named the set-aside interval (SAI)) of the for independent testing of the confidence intervals (Fig </w:t>
      </w:r>
      <w:r w:rsidR="00A52E4E">
        <w:t>C.</w:t>
      </w:r>
      <w:r w:rsidRPr="00FD79B4">
        <w:t>2</w:t>
      </w:r>
      <w:r w:rsidR="00A52E4E">
        <w:t>.</w:t>
      </w:r>
      <w:r w:rsidRPr="00FD79B4">
        <w:t xml:space="preserve">). We repeated the following calculations for each SAI in all possible continuous intervals of the IOI (Fig </w:t>
      </w:r>
      <w:r w:rsidR="00A52E4E">
        <w:t>C.</w:t>
      </w:r>
      <w:r w:rsidRPr="00FD79B4">
        <w:t>2</w:t>
      </w:r>
      <w:r w:rsidR="00A52E4E">
        <w:t>.</w:t>
      </w:r>
      <w:r w:rsidRPr="00FD79B4">
        <w:t xml:space="preserve">c). We used all possible continuous intervals of the remaining period as calibration and verification intervals (CVI), allowing for the calibration and verification intervals to wrap from the last year of the period back to the first year (Fig </w:t>
      </w:r>
      <w:r w:rsidR="00A52E4E">
        <w:t>C.</w:t>
      </w:r>
      <w:r w:rsidRPr="00FD79B4">
        <w:t>2</w:t>
      </w:r>
      <w:r w:rsidR="00A52E4E">
        <w:t>.</w:t>
      </w:r>
      <w:r w:rsidRPr="00FD79B4">
        <w:t xml:space="preserve">b).  We then split the CVI in half and used the early portion, named the calibration interval, for calibrating the regression (Fig </w:t>
      </w:r>
      <w:r w:rsidR="00A52E4E">
        <w:t>C.</w:t>
      </w:r>
      <w:r w:rsidRPr="00FD79B4">
        <w:t>2</w:t>
      </w:r>
      <w:r w:rsidR="00A52E4E">
        <w:t>.</w:t>
      </w:r>
      <w:r w:rsidRPr="00FD79B4">
        <w:t>a). We also regressed the bootstrapped chronology confidence intervals onto the target in the calibration interval. We used the latter portion, named the verification interval, to calculate the verification error (VE), which is the absolute value of the difference between the reconstructed and target value over the verification interval for each year.</w:t>
      </w:r>
    </w:p>
    <w:p w14:paraId="3B51731C" w14:textId="77777777" w:rsidR="00945D72" w:rsidRPr="00FD79B4" w:rsidRDefault="00945D72" w:rsidP="00A52E4E">
      <w:pPr>
        <w:spacing w:line="360" w:lineRule="auto"/>
      </w:pPr>
      <w:r w:rsidRPr="00FD79B4">
        <w:t>For each CVI, we used the set of VE values to calculate the empirical (non-parametric) 50</w:t>
      </w:r>
      <w:r w:rsidRPr="00FD79B4">
        <w:rPr>
          <w:vertAlign w:val="superscript"/>
        </w:rPr>
        <w:t>th</w:t>
      </w:r>
      <w:r w:rsidRPr="00FD79B4">
        <w:t xml:space="preserve"> and 90</w:t>
      </w:r>
      <w:r w:rsidRPr="00FD79B4">
        <w:rPr>
          <w:vertAlign w:val="superscript"/>
        </w:rPr>
        <w:t>th</w:t>
      </w:r>
      <w:r w:rsidRPr="00FD79B4">
        <w:t xml:space="preserve"> percentile verification intervals (VE</w:t>
      </w:r>
      <w:r w:rsidRPr="00FD79B4">
        <w:rPr>
          <w:vertAlign w:val="subscript"/>
        </w:rPr>
        <w:t>e50</w:t>
      </w:r>
      <w:r w:rsidRPr="00FD79B4">
        <w:t>, VE</w:t>
      </w:r>
      <w:r w:rsidRPr="00FD79B4">
        <w:rPr>
          <w:vertAlign w:val="subscript"/>
        </w:rPr>
        <w:t>e90</w:t>
      </w:r>
      <w:r w:rsidRPr="00FD79B4">
        <w:t>) as the ascending order 50</w:t>
      </w:r>
      <w:r w:rsidRPr="00FD79B4">
        <w:rPr>
          <w:vertAlign w:val="superscript"/>
        </w:rPr>
        <w:t>th</w:t>
      </w:r>
      <w:r w:rsidRPr="00FD79B4">
        <w:t xml:space="preserve"> and 90</w:t>
      </w:r>
      <w:r w:rsidRPr="00FD79B4">
        <w:rPr>
          <w:vertAlign w:val="superscript"/>
        </w:rPr>
        <w:t>th</w:t>
      </w:r>
      <w:r w:rsidRPr="00FD79B4">
        <w:t xml:space="preserve"> percentile values from the VE set. To calculate the theoretical (parametric) VE values, we assumed that the differences are normally distributed, and thus that the VE approximate a half-normal distribution with a lower bound of 0. We calculated theoretical 50</w:t>
      </w:r>
      <w:r w:rsidRPr="00FD79B4">
        <w:rPr>
          <w:vertAlign w:val="superscript"/>
        </w:rPr>
        <w:t>th</w:t>
      </w:r>
      <w:r w:rsidRPr="00FD79B4">
        <w:t xml:space="preserve"> and 90</w:t>
      </w:r>
      <w:r w:rsidRPr="00FD79B4">
        <w:rPr>
          <w:vertAlign w:val="superscript"/>
        </w:rPr>
        <w:t>th</w:t>
      </w:r>
      <w:r w:rsidRPr="00FD79B4">
        <w:t xml:space="preserve"> percentile errors (VE</w:t>
      </w:r>
      <w:r w:rsidRPr="00FD79B4">
        <w:rPr>
          <w:vertAlign w:val="subscript"/>
        </w:rPr>
        <w:t>t50</w:t>
      </w:r>
      <w:r w:rsidRPr="00FD79B4">
        <w:t>, VE</w:t>
      </w:r>
      <w:r w:rsidRPr="00FD79B4">
        <w:rPr>
          <w:vertAlign w:val="subscript"/>
        </w:rPr>
        <w:t>t90</w:t>
      </w:r>
      <w:r w:rsidRPr="00FD79B4">
        <w:t xml:space="preserve">) after adjusting these intervals for θ of the sample, analogous to the sample standard deviation, using the </w:t>
      </w:r>
      <w:proofErr w:type="spellStart"/>
      <w:r w:rsidRPr="00FD79B4">
        <w:t>qhalfnorm</w:t>
      </w:r>
      <w:proofErr w:type="spellEnd"/>
      <w:r w:rsidRPr="00FD79B4">
        <w:t xml:space="preserve"> function in the R package </w:t>
      </w:r>
      <w:proofErr w:type="spellStart"/>
      <w:r w:rsidRPr="00FD79B4">
        <w:t>fdrtool</w:t>
      </w:r>
      <w:proofErr w:type="spellEnd"/>
      <w:r w:rsidRPr="00FD79B4">
        <w:t xml:space="preserve"> (Strimmer, 2008). The VE</w:t>
      </w:r>
      <w:r w:rsidRPr="00FD79B4">
        <w:rPr>
          <w:vertAlign w:val="subscript"/>
        </w:rPr>
        <w:t>t50</w:t>
      </w:r>
      <w:r w:rsidRPr="00FD79B4">
        <w:t xml:space="preserve"> is typically indistinguishable from the VE</w:t>
      </w:r>
      <w:r w:rsidRPr="00FD79B4">
        <w:rPr>
          <w:vertAlign w:val="subscript"/>
        </w:rPr>
        <w:t>e50</w:t>
      </w:r>
      <w:r w:rsidRPr="00FD79B4">
        <w:t>, so we do not make a distinction in our tests.</w:t>
      </w:r>
    </w:p>
    <w:p w14:paraId="3EB9BE8E" w14:textId="7204746F" w:rsidR="00945D72" w:rsidRPr="00FD79B4" w:rsidRDefault="00945D72" w:rsidP="00A52E4E">
      <w:pPr>
        <w:spacing w:line="360" w:lineRule="auto"/>
      </w:pPr>
      <w:r w:rsidRPr="00FD79B4">
        <w:t xml:space="preserve">We combined the </w:t>
      </w:r>
      <w:proofErr w:type="spellStart"/>
      <w:r w:rsidRPr="00FD79B4">
        <w:t>VE</w:t>
      </w:r>
      <w:r w:rsidRPr="00FD79B4">
        <w:rPr>
          <w:vertAlign w:val="subscript"/>
        </w:rPr>
        <w:t>e</w:t>
      </w:r>
      <w:proofErr w:type="spellEnd"/>
      <w:r w:rsidRPr="00FD79B4">
        <w:t xml:space="preserve"> and </w:t>
      </w:r>
      <w:proofErr w:type="spellStart"/>
      <w:r w:rsidRPr="00FD79B4">
        <w:t>VE</w:t>
      </w:r>
      <w:r w:rsidRPr="00FD79B4">
        <w:rPr>
          <w:vertAlign w:val="subscript"/>
        </w:rPr>
        <w:t>t</w:t>
      </w:r>
      <w:proofErr w:type="spellEnd"/>
      <w:r w:rsidRPr="00FD79B4">
        <w:t xml:space="preserve"> values with the regression coefficients from both the MV chronology and bootstrapped chronology confidence intervals to calculate the reconstruction </w:t>
      </w:r>
      <w:r w:rsidRPr="00FD79B4">
        <w:lastRenderedPageBreak/>
        <w:t xml:space="preserve">confidence intervals in the SAI. We first built a new reconstruction for the SAI by regressing the </w:t>
      </w:r>
      <w:r w:rsidR="00DC124B" w:rsidRPr="00FD79B4">
        <w:rPr>
          <w:noProof/>
        </w:rPr>
        <mc:AlternateContent>
          <mc:Choice Requires="wpg">
            <w:drawing>
              <wp:anchor distT="0" distB="0" distL="114300" distR="114300" simplePos="0" relativeHeight="251677696" behindDoc="0" locked="0" layoutInCell="1" allowOverlap="1" wp14:anchorId="3C5ED969" wp14:editId="4963DDC3">
                <wp:simplePos x="0" y="0"/>
                <wp:positionH relativeFrom="margin">
                  <wp:align>right</wp:align>
                </wp:positionH>
                <wp:positionV relativeFrom="paragraph">
                  <wp:posOffset>621030</wp:posOffset>
                </wp:positionV>
                <wp:extent cx="5943600" cy="7145020"/>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943600" cy="7145020"/>
                          <a:chOff x="0" y="0"/>
                          <a:chExt cx="5943600" cy="7146206"/>
                        </a:xfrm>
                      </wpg:grpSpPr>
                      <wps:wsp>
                        <wps:cNvPr id="20" name="Text Box 2"/>
                        <wps:cNvSpPr txBox="1">
                          <a:spLocks noChangeArrowheads="1"/>
                        </wps:cNvSpPr>
                        <wps:spPr bwMode="auto">
                          <a:xfrm>
                            <a:off x="19050" y="5114926"/>
                            <a:ext cx="5917565" cy="2031280"/>
                          </a:xfrm>
                          <a:prstGeom prst="rect">
                            <a:avLst/>
                          </a:prstGeom>
                          <a:solidFill>
                            <a:srgbClr val="FFFFFF"/>
                          </a:solidFill>
                          <a:ln w="9525">
                            <a:noFill/>
                            <a:miter lim="800000"/>
                            <a:headEnd/>
                            <a:tailEnd/>
                          </a:ln>
                        </wps:spPr>
                        <wps:txbx>
                          <w:txbxContent>
                            <w:p w14:paraId="52FA0A17" w14:textId="25E4A257" w:rsidR="00945D72" w:rsidRPr="007A2C99" w:rsidRDefault="00945D72" w:rsidP="00945D72">
                              <w:pPr>
                                <w:rPr>
                                  <w:sz w:val="20"/>
                                  <w:szCs w:val="20"/>
                                </w:rPr>
                              </w:pPr>
                              <w:r w:rsidRPr="007A2C99">
                                <w:rPr>
                                  <w:sz w:val="20"/>
                                  <w:szCs w:val="20"/>
                                </w:rPr>
                                <w:t xml:space="preserve">Figure </w:t>
                              </w:r>
                              <w:r w:rsidR="007A2C99">
                                <w:rPr>
                                  <w:sz w:val="20"/>
                                  <w:szCs w:val="20"/>
                                </w:rPr>
                                <w:t>C.</w:t>
                              </w:r>
                              <w:r w:rsidRPr="007A2C99">
                                <w:rPr>
                                  <w:sz w:val="20"/>
                                  <w:szCs w:val="20"/>
                                </w:rPr>
                                <w:t>2</w:t>
                              </w:r>
                              <w:r w:rsidR="007A2C99">
                                <w:rPr>
                                  <w:sz w:val="20"/>
                                  <w:szCs w:val="20"/>
                                </w:rPr>
                                <w:t>.</w:t>
                              </w:r>
                              <w:r w:rsidRPr="007A2C99">
                                <w:rPr>
                                  <w:sz w:val="20"/>
                                  <w:szCs w:val="20"/>
                                </w:rPr>
                                <w:t xml:space="preserve"> Confidence Interval Testing</w:t>
                              </w:r>
                              <w:r w:rsidR="007A2C99">
                                <w:rPr>
                                  <w:sz w:val="20"/>
                                  <w:szCs w:val="20"/>
                                </w:rPr>
                                <w:t>:</w:t>
                              </w:r>
                              <w:r w:rsidRPr="007A2C99">
                                <w:rPr>
                                  <w:sz w:val="20"/>
                                  <w:szCs w:val="20"/>
                                </w:rPr>
                                <w:t xml:space="preserve"> Intervals and Methods. Panel a</w:t>
                              </w:r>
                              <w:r w:rsidR="00DC124B">
                                <w:rPr>
                                  <w:sz w:val="20"/>
                                  <w:szCs w:val="20"/>
                                </w:rPr>
                                <w:t xml:space="preserve"> </w:t>
                              </w:r>
                              <w:r w:rsidRPr="007A2C99">
                                <w:rPr>
                                  <w:sz w:val="20"/>
                                  <w:szCs w:val="20"/>
                                </w:rPr>
                                <w:t>show</w:t>
                              </w:r>
                              <w:r w:rsidR="00DC124B">
                                <w:rPr>
                                  <w:sz w:val="20"/>
                                  <w:szCs w:val="20"/>
                                </w:rPr>
                                <w:t>s</w:t>
                              </w:r>
                              <w:r w:rsidRPr="007A2C99">
                                <w:rPr>
                                  <w:sz w:val="20"/>
                                  <w:szCs w:val="20"/>
                                </w:rPr>
                                <w:t xml:space="preserve"> the calculations for one </w:t>
                              </w:r>
                              <w:r w:rsidR="00DC124B">
                                <w:rPr>
                                  <w:sz w:val="20"/>
                                  <w:szCs w:val="20"/>
                                </w:rPr>
                                <w:t>CVI and the testing of one SAI. Panel b shows the relationship between CVI calculations and a single SAI</w:t>
                              </w:r>
                              <w:r w:rsidRPr="007A2C99">
                                <w:rPr>
                                  <w:sz w:val="20"/>
                                  <w:szCs w:val="20"/>
                                </w:rPr>
                                <w:t xml:space="preserve">. Panel c shows six of the </w:t>
                              </w:r>
                              <w:r w:rsidR="00DC124B">
                                <w:rPr>
                                  <w:sz w:val="20"/>
                                  <w:szCs w:val="20"/>
                                </w:rPr>
                                <w:t>62</w:t>
                              </w:r>
                              <w:r w:rsidRPr="007A2C99">
                                <w:rPr>
                                  <w:sz w:val="20"/>
                                  <w:szCs w:val="20"/>
                                </w:rPr>
                                <w:t xml:space="preserve"> SAIs for this example. a) </w:t>
                              </w:r>
                              <w:r w:rsidRPr="007A2C99">
                                <w:rPr>
                                  <w:b/>
                                  <w:bCs/>
                                  <w:sz w:val="20"/>
                                  <w:szCs w:val="20"/>
                                </w:rPr>
                                <w:t>Calibration</w:t>
                              </w:r>
                              <w:r w:rsidRPr="007A2C99">
                                <w:rPr>
                                  <w:sz w:val="20"/>
                                  <w:szCs w:val="20"/>
                                </w:rPr>
                                <w:t xml:space="preserve">: black line: </w:t>
                              </w:r>
                              <w:r w:rsidR="00DC124B">
                                <w:rPr>
                                  <w:sz w:val="20"/>
                                  <w:szCs w:val="20"/>
                                </w:rPr>
                                <w:t>target values</w:t>
                              </w:r>
                              <w:r w:rsidRPr="007A2C99">
                                <w:rPr>
                                  <w:sz w:val="20"/>
                                  <w:szCs w:val="20"/>
                                </w:rPr>
                                <w:t xml:space="preserve"> regressed onto </w:t>
                              </w:r>
                              <w:r w:rsidR="00DC124B">
                                <w:rPr>
                                  <w:sz w:val="20"/>
                                  <w:szCs w:val="20"/>
                                </w:rPr>
                                <w:t>chronology</w:t>
                              </w:r>
                              <w:r w:rsidRPr="007A2C99">
                                <w:rPr>
                                  <w:sz w:val="20"/>
                                  <w:szCs w:val="20"/>
                                </w:rPr>
                                <w:t xml:space="preserve">, black points: target values. This regression defines the reconstruction for calibration and verification. </w:t>
                              </w:r>
                              <w:r w:rsidRPr="007A2C99">
                                <w:rPr>
                                  <w:b/>
                                  <w:bCs/>
                                  <w:sz w:val="20"/>
                                  <w:szCs w:val="20"/>
                                </w:rPr>
                                <w:t>Verification</w:t>
                              </w:r>
                              <w:r w:rsidRPr="007A2C99">
                                <w:rPr>
                                  <w:sz w:val="20"/>
                                  <w:szCs w:val="20"/>
                                </w:rPr>
                                <w:t xml:space="preserve">: orange dashed line: 90-percentile empirical error, black points: target values. VE measured as absolute difference between black line and black points. </w:t>
                              </w:r>
                              <w:r w:rsidRPr="007A2C99">
                                <w:rPr>
                                  <w:b/>
                                  <w:bCs/>
                                  <w:sz w:val="20"/>
                                  <w:szCs w:val="20"/>
                                </w:rPr>
                                <w:t>Aside</w:t>
                              </w:r>
                              <w:r w:rsidRPr="007A2C99">
                                <w:rPr>
                                  <w:sz w:val="20"/>
                                  <w:szCs w:val="20"/>
                                </w:rPr>
                                <w:t>: black line: reconstruction based on regression in full CVI. Colored lines: 90th-percentile empirical and theoretical confidence intervals, green: no bootstrapping. blue: MEboot, red: traditional bootstrapping. CIC is measured for each method as the percentage of target points falling within the confidence intervals. b) Pink box: Aside interval as in panel a. Blue/yellow lines: calibration/verification intervals, 52 of each</w:t>
                              </w:r>
                              <w:r w:rsidR="00DC124B">
                                <w:rPr>
                                  <w:sz w:val="20"/>
                                  <w:szCs w:val="20"/>
                                </w:rPr>
                                <w:t xml:space="preserve"> in this example</w:t>
                              </w:r>
                              <w:r w:rsidRPr="007A2C99">
                                <w:rPr>
                                  <w:sz w:val="20"/>
                                  <w:szCs w:val="20"/>
                                </w:rPr>
                                <w:t xml:space="preserve">. Average </w:t>
                              </w:r>
                              <w:r w:rsidR="00DC124B">
                                <w:rPr>
                                  <w:sz w:val="20"/>
                                  <w:szCs w:val="20"/>
                                </w:rPr>
                                <w:t>VE</w:t>
                              </w:r>
                              <w:r w:rsidR="00DC124B" w:rsidRPr="00DC124B">
                                <w:rPr>
                                  <w:sz w:val="20"/>
                                  <w:szCs w:val="20"/>
                                  <w:vertAlign w:val="subscript"/>
                                </w:rPr>
                                <w:t>E</w:t>
                              </w:r>
                              <w:r w:rsidR="00DC124B">
                                <w:rPr>
                                  <w:sz w:val="20"/>
                                  <w:szCs w:val="20"/>
                                </w:rPr>
                                <w:t xml:space="preserve"> and VE</w:t>
                              </w:r>
                              <w:r w:rsidR="00DC124B" w:rsidRPr="00DC124B">
                                <w:rPr>
                                  <w:sz w:val="20"/>
                                  <w:szCs w:val="20"/>
                                  <w:vertAlign w:val="subscript"/>
                                </w:rPr>
                                <w:t>T</w:t>
                              </w:r>
                              <w:r w:rsidRPr="007A2C99">
                                <w:rPr>
                                  <w:sz w:val="20"/>
                                  <w:szCs w:val="20"/>
                                </w:rPr>
                                <w:t xml:space="preserve"> from the 52 possible verification intervals used to build confidence intervals in </w:t>
                              </w:r>
                              <w:r w:rsidR="00DC124B">
                                <w:rPr>
                                  <w:sz w:val="20"/>
                                  <w:szCs w:val="20"/>
                                </w:rPr>
                                <w:t>a single SAI</w:t>
                              </w:r>
                              <w:r w:rsidRPr="007A2C99">
                                <w:rPr>
                                  <w:sz w:val="20"/>
                                  <w:szCs w:val="20"/>
                                </w:rPr>
                                <w:t>. c) SAI and CVI, the first</w:t>
                              </w:r>
                              <w:r w:rsidR="00DC124B">
                                <w:rPr>
                                  <w:sz w:val="20"/>
                                  <w:szCs w:val="20"/>
                                </w:rPr>
                                <w:t xml:space="preserve"> three</w:t>
                              </w:r>
                              <w:r w:rsidRPr="007A2C99">
                                <w:rPr>
                                  <w:sz w:val="20"/>
                                  <w:szCs w:val="20"/>
                                </w:rPr>
                                <w:t xml:space="preserve"> and last </w:t>
                              </w:r>
                              <w:r w:rsidR="00DC124B">
                                <w:rPr>
                                  <w:sz w:val="20"/>
                                  <w:szCs w:val="20"/>
                                </w:rPr>
                                <w:t>three</w:t>
                              </w:r>
                              <w:r w:rsidRPr="007A2C99">
                                <w:rPr>
                                  <w:sz w:val="20"/>
                                  <w:szCs w:val="20"/>
                                </w:rPr>
                                <w:t xml:space="preserve"> of 62 (for this example). The mean CIC</w:t>
                              </w:r>
                              <w:r w:rsidR="00DC124B">
                                <w:rPr>
                                  <w:sz w:val="20"/>
                                  <w:szCs w:val="20"/>
                                </w:rPr>
                                <w:t xml:space="preserve"> (</w:t>
                              </w:r>
                              <w:proofErr w:type="spellStart"/>
                              <w:r w:rsidR="00DC124B">
                                <w:rPr>
                                  <w:sz w:val="20"/>
                                  <w:szCs w:val="20"/>
                                </w:rPr>
                                <w:t>CIC</w:t>
                              </w:r>
                              <w:r w:rsidR="00DC124B" w:rsidRPr="00DC124B">
                                <w:rPr>
                                  <w:sz w:val="20"/>
                                  <w:szCs w:val="20"/>
                                  <w:vertAlign w:val="subscript"/>
                                </w:rPr>
                                <w:t>m</w:t>
                              </w:r>
                              <w:proofErr w:type="spellEnd"/>
                              <w:r w:rsidR="00DC124B">
                                <w:rPr>
                                  <w:sz w:val="20"/>
                                  <w:szCs w:val="20"/>
                                </w:rPr>
                                <w:t>)</w:t>
                              </w:r>
                              <w:r w:rsidRPr="007A2C99">
                                <w:rPr>
                                  <w:sz w:val="20"/>
                                  <w:szCs w:val="20"/>
                                </w:rPr>
                                <w:t xml:space="preserve"> across all SAI for each confidence interval method was used as the </w:t>
                              </w:r>
                              <w:proofErr w:type="spellStart"/>
                              <w:r w:rsidRPr="007A2C99">
                                <w:rPr>
                                  <w:sz w:val="20"/>
                                  <w:szCs w:val="20"/>
                                </w:rPr>
                                <w:t>CIC</w:t>
                              </w:r>
                              <w:r w:rsidRPr="007A2C99">
                                <w:rPr>
                                  <w:sz w:val="20"/>
                                  <w:szCs w:val="20"/>
                                  <w:vertAlign w:val="subscript"/>
                                </w:rPr>
                                <w:t>m</w:t>
                              </w:r>
                              <w:proofErr w:type="spellEnd"/>
                              <w:r w:rsidRPr="007A2C99">
                                <w:rPr>
                                  <w:sz w:val="20"/>
                                  <w:szCs w:val="20"/>
                                </w:rPr>
                                <w:t xml:space="preserve"> value for the chronology.</w:t>
                              </w:r>
                            </w:p>
                          </w:txbxContent>
                        </wps:txbx>
                        <wps:bodyPr rot="0" vert="horz" wrap="square" lIns="91440" tIns="45720" rIns="91440" bIns="45720" anchor="t" anchorCtr="0">
                          <a:noAutofit/>
                        </wps:bodyPr>
                      </wps:wsp>
                      <wpg:grpSp>
                        <wpg:cNvPr id="21" name="Group 21"/>
                        <wpg:cNvGrpSpPr/>
                        <wpg:grpSpPr>
                          <a:xfrm>
                            <a:off x="0" y="0"/>
                            <a:ext cx="5943600" cy="5203825"/>
                            <a:chOff x="0" y="0"/>
                            <a:chExt cx="5943600" cy="5203825"/>
                          </a:xfrm>
                        </wpg:grpSpPr>
                        <wpg:grpSp>
                          <wpg:cNvPr id="22" name="Group 22"/>
                          <wpg:cNvGrpSpPr/>
                          <wpg:grpSpPr>
                            <a:xfrm>
                              <a:off x="0" y="0"/>
                              <a:ext cx="5943600" cy="5203825"/>
                              <a:chOff x="0" y="0"/>
                              <a:chExt cx="5943600" cy="5203825"/>
                            </a:xfrm>
                          </wpg:grpSpPr>
                          <wpg:grpSp>
                            <wpg:cNvPr id="24" name="Group 24"/>
                            <wpg:cNvGrpSpPr/>
                            <wpg:grpSpPr>
                              <a:xfrm>
                                <a:off x="0" y="0"/>
                                <a:ext cx="5943600" cy="5203825"/>
                                <a:chOff x="0" y="0"/>
                                <a:chExt cx="5943600" cy="5203825"/>
                              </a:xfrm>
                            </wpg:grpSpPr>
                            <pic:pic xmlns:pic="http://schemas.openxmlformats.org/drawingml/2006/picture">
                              <pic:nvPicPr>
                                <pic:cNvPr id="25" name="Picture 25" descr="Char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b="33835"/>
                                <a:stretch/>
                              </pic:blipFill>
                              <pic:spPr bwMode="auto">
                                <a:xfrm>
                                  <a:off x="0" y="0"/>
                                  <a:ext cx="5943600" cy="3408045"/>
                                </a:xfrm>
                                <a:prstGeom prst="rect">
                                  <a:avLst/>
                                </a:prstGeom>
                                <a:ln>
                                  <a:noFill/>
                                </a:ln>
                                <a:extLst>
                                  <a:ext uri="{53640926-AAD7-44D8-BBD7-CCE9431645EC}">
                                    <a14:shadowObscured xmlns:a14="http://schemas.microsoft.com/office/drawing/2010/main"/>
                                  </a:ext>
                                </a:extLst>
                              </pic:spPr>
                            </pic:pic>
                            <wpg:grpSp>
                              <wpg:cNvPr id="26" name="Group 26"/>
                              <wpg:cNvGrpSpPr/>
                              <wpg:grpSpPr>
                                <a:xfrm>
                                  <a:off x="123825" y="3457575"/>
                                  <a:ext cx="5819775" cy="1746250"/>
                                  <a:chOff x="0" y="0"/>
                                  <a:chExt cx="5819775" cy="1746250"/>
                                </a:xfrm>
                              </wpg:grpSpPr>
                              <wpg:grpSp>
                                <wpg:cNvPr id="30" name="Group 30"/>
                                <wpg:cNvGrpSpPr/>
                                <wpg:grpSpPr>
                                  <a:xfrm>
                                    <a:off x="0" y="0"/>
                                    <a:ext cx="5819775" cy="1746250"/>
                                    <a:chOff x="0" y="0"/>
                                    <a:chExt cx="5819775" cy="1746250"/>
                                  </a:xfrm>
                                </wpg:grpSpPr>
                                <pic:pic xmlns:pic="http://schemas.openxmlformats.org/drawingml/2006/picture">
                                  <pic:nvPicPr>
                                    <pic:cNvPr id="34" name="Picture 34" descr="Chart&#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2105" t="66109" r="-1061"/>
                                    <a:stretch/>
                                  </pic:blipFill>
                                  <pic:spPr bwMode="auto">
                                    <a:xfrm>
                                      <a:off x="0" y="19050"/>
                                      <a:ext cx="5819775" cy="1727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Picture 35" descr="Chart&#10;&#10;Description automatically generated"/>
                                    <pic:cNvPicPr>
                                      <a:picLocks noChangeAspect="1"/>
                                    </pic:cNvPicPr>
                                  </pic:nvPicPr>
                                  <pic:blipFill rotWithShape="1">
                                    <a:blip r:embed="rId59" cstate="print">
                                      <a:extLst>
                                        <a:ext uri="{28A0092B-C50C-407E-A947-70E740481C1C}">
                                          <a14:useLocalDpi xmlns:a14="http://schemas.microsoft.com/office/drawing/2010/main" val="0"/>
                                        </a:ext>
                                      </a:extLst>
                                    </a:blip>
                                    <a:srcRect l="4439" t="66252" r="5051" b="29630"/>
                                    <a:stretch/>
                                  </pic:blipFill>
                                  <pic:spPr bwMode="auto">
                                    <a:xfrm>
                                      <a:off x="95250" y="0"/>
                                      <a:ext cx="5412740" cy="213360"/>
                                    </a:xfrm>
                                    <a:prstGeom prst="rect">
                                      <a:avLst/>
                                    </a:prstGeom>
                                    <a:ln>
                                      <a:noFill/>
                                    </a:ln>
                                    <a:extLst>
                                      <a:ext uri="{53640926-AAD7-44D8-BBD7-CCE9431645EC}">
                                        <a14:shadowObscured xmlns:a14="http://schemas.microsoft.com/office/drawing/2010/main"/>
                                      </a:ext>
                                    </a:extLst>
                                  </pic:spPr>
                                </pic:pic>
                              </wpg:grpSp>
                              <wps:wsp>
                                <wps:cNvPr id="36" name="Oval 36"/>
                                <wps:cNvSpPr/>
                                <wps:spPr>
                                  <a:xfrm>
                                    <a:off x="2609850" y="628650"/>
                                    <a:ext cx="81915" cy="774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771775" y="628650"/>
                                    <a:ext cx="81915" cy="774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924175" y="628650"/>
                                    <a:ext cx="82339" cy="7800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 name="Rectangle 40"/>
                              <wps:cNvSpPr/>
                              <wps:spPr>
                                <a:xfrm>
                                  <a:off x="352425" y="1743075"/>
                                  <a:ext cx="819150" cy="1619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171575" y="1762125"/>
                                  <a:ext cx="2223135" cy="53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390900" y="1762125"/>
                                  <a:ext cx="2181225" cy="53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onnector: Curved 43"/>
                              <wps:cNvCnPr/>
                              <wps:spPr>
                                <a:xfrm flipH="1" flipV="1">
                                  <a:off x="257175" y="1295400"/>
                                  <a:ext cx="89535" cy="556895"/>
                                </a:xfrm>
                                <a:prstGeom prst="curvedConnector3">
                                  <a:avLst>
                                    <a:gd name="adj1" fmla="val 22868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Connector: Curved 44"/>
                              <wps:cNvCnPr/>
                              <wps:spPr>
                                <a:xfrm flipV="1">
                                  <a:off x="5543550" y="1381125"/>
                                  <a:ext cx="76200" cy="438150"/>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Connector: Curved 45"/>
                              <wps:cNvCnPr/>
                              <wps:spPr>
                                <a:xfrm flipV="1">
                                  <a:off x="3276600" y="1495425"/>
                                  <a:ext cx="61595" cy="307975"/>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Connector: Curved 46"/>
                              <wps:cNvCnPr/>
                              <wps:spPr>
                                <a:xfrm flipV="1">
                                  <a:off x="5495925" y="2514600"/>
                                  <a:ext cx="100965" cy="956945"/>
                                </a:xfrm>
                                <a:prstGeom prst="curvedConnector3">
                                  <a:avLst>
                                    <a:gd name="adj1" fmla="val 2134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7" name="Text Box 47"/>
                            <wps:cNvSpPr txBox="1"/>
                            <wps:spPr>
                              <a:xfrm>
                                <a:off x="0" y="0"/>
                                <a:ext cx="246380" cy="246380"/>
                              </a:xfrm>
                              <a:prstGeom prst="rect">
                                <a:avLst/>
                              </a:prstGeom>
                              <a:solidFill>
                                <a:schemeClr val="lt1"/>
                              </a:solidFill>
                              <a:ln w="6350">
                                <a:noFill/>
                              </a:ln>
                            </wps:spPr>
                            <wps:txbx>
                              <w:txbxContent>
                                <w:p w14:paraId="1409A2AA" w14:textId="77777777" w:rsidR="00945D72" w:rsidRPr="009056DF" w:rsidRDefault="00945D72" w:rsidP="00945D72">
                                  <w:pPr>
                                    <w:rPr>
                                      <w:b/>
                                      <w:bCs/>
                                    </w:rPr>
                                  </w:pPr>
                                  <w:r w:rsidRPr="009056DF">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1666875"/>
                                <a:ext cx="215153" cy="286603"/>
                              </a:xfrm>
                              <a:prstGeom prst="rect">
                                <a:avLst/>
                              </a:prstGeom>
                              <a:noFill/>
                              <a:ln w="6350">
                                <a:noFill/>
                              </a:ln>
                            </wps:spPr>
                            <wps:txbx>
                              <w:txbxContent>
                                <w:p w14:paraId="577929BA" w14:textId="77777777" w:rsidR="00945D72" w:rsidRPr="009056DF" w:rsidRDefault="00945D72" w:rsidP="00945D72">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0" y="3495675"/>
                                <a:ext cx="228600" cy="266700"/>
                              </a:xfrm>
                              <a:prstGeom prst="rect">
                                <a:avLst/>
                              </a:prstGeom>
                              <a:noFill/>
                              <a:ln w="6350">
                                <a:noFill/>
                              </a:ln>
                            </wps:spPr>
                            <wps:txbx>
                              <w:txbxContent>
                                <w:p w14:paraId="409547D9" w14:textId="77777777" w:rsidR="00945D72" w:rsidRPr="009056DF" w:rsidRDefault="00945D72" w:rsidP="00945D72">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 name="Rectangle 50"/>
                          <wps:cNvSpPr/>
                          <wps:spPr>
                            <a:xfrm>
                              <a:off x="304800" y="3476625"/>
                              <a:ext cx="5286375"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C5ED969" id="Group 19" o:spid="_x0000_s1089" style="position:absolute;margin-left:416.8pt;margin-top:48.9pt;width:468pt;height:562.6pt;z-index:251677696;mso-position-horizontal:right;mso-position-horizontal-relative:margin;mso-position-vertical-relative:text;mso-height-relative:margin" coordsize="59436,71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">
                <v:shape id="_x0000_s1090" type="#_x0000_t202" style="position:absolute;left:190;top:51149;width:59176;height:20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2FA0A17" w14:textId="25E4A257" w:rsidR="00945D72" w:rsidRPr="007A2C99" w:rsidRDefault="00945D72" w:rsidP="00945D72">
                        <w:pPr>
                          <w:rPr>
                            <w:sz w:val="20"/>
                            <w:szCs w:val="20"/>
                          </w:rPr>
                        </w:pPr>
                        <w:r w:rsidRPr="007A2C99">
                          <w:rPr>
                            <w:sz w:val="20"/>
                            <w:szCs w:val="20"/>
                          </w:rPr>
                          <w:t xml:space="preserve">Figure </w:t>
                        </w:r>
                        <w:r w:rsidR="007A2C99">
                          <w:rPr>
                            <w:sz w:val="20"/>
                            <w:szCs w:val="20"/>
                          </w:rPr>
                          <w:t>C.</w:t>
                        </w:r>
                        <w:r w:rsidRPr="007A2C99">
                          <w:rPr>
                            <w:sz w:val="20"/>
                            <w:szCs w:val="20"/>
                          </w:rPr>
                          <w:t>2</w:t>
                        </w:r>
                        <w:r w:rsidR="007A2C99">
                          <w:rPr>
                            <w:sz w:val="20"/>
                            <w:szCs w:val="20"/>
                          </w:rPr>
                          <w:t>.</w:t>
                        </w:r>
                        <w:r w:rsidRPr="007A2C99">
                          <w:rPr>
                            <w:sz w:val="20"/>
                            <w:szCs w:val="20"/>
                          </w:rPr>
                          <w:t xml:space="preserve"> Confidence Interval Testing</w:t>
                        </w:r>
                        <w:r w:rsidR="007A2C99">
                          <w:rPr>
                            <w:sz w:val="20"/>
                            <w:szCs w:val="20"/>
                          </w:rPr>
                          <w:t>:</w:t>
                        </w:r>
                        <w:r w:rsidRPr="007A2C99">
                          <w:rPr>
                            <w:sz w:val="20"/>
                            <w:szCs w:val="20"/>
                          </w:rPr>
                          <w:t xml:space="preserve"> Intervals and Methods. Panel a</w:t>
                        </w:r>
                        <w:r w:rsidR="00DC124B">
                          <w:rPr>
                            <w:sz w:val="20"/>
                            <w:szCs w:val="20"/>
                          </w:rPr>
                          <w:t xml:space="preserve"> </w:t>
                        </w:r>
                        <w:r w:rsidRPr="007A2C99">
                          <w:rPr>
                            <w:sz w:val="20"/>
                            <w:szCs w:val="20"/>
                          </w:rPr>
                          <w:t>show</w:t>
                        </w:r>
                        <w:r w:rsidR="00DC124B">
                          <w:rPr>
                            <w:sz w:val="20"/>
                            <w:szCs w:val="20"/>
                          </w:rPr>
                          <w:t>s</w:t>
                        </w:r>
                        <w:r w:rsidRPr="007A2C99">
                          <w:rPr>
                            <w:sz w:val="20"/>
                            <w:szCs w:val="20"/>
                          </w:rPr>
                          <w:t xml:space="preserve"> the calculations for one </w:t>
                        </w:r>
                        <w:r w:rsidR="00DC124B">
                          <w:rPr>
                            <w:sz w:val="20"/>
                            <w:szCs w:val="20"/>
                          </w:rPr>
                          <w:t>CVI and the testing of one SAI. Panel b shows the relationship between CVI calculations and a single SAI</w:t>
                        </w:r>
                        <w:r w:rsidRPr="007A2C99">
                          <w:rPr>
                            <w:sz w:val="20"/>
                            <w:szCs w:val="20"/>
                          </w:rPr>
                          <w:t xml:space="preserve">. Panel c shows six of the </w:t>
                        </w:r>
                        <w:r w:rsidR="00DC124B">
                          <w:rPr>
                            <w:sz w:val="20"/>
                            <w:szCs w:val="20"/>
                          </w:rPr>
                          <w:t>62</w:t>
                        </w:r>
                        <w:r w:rsidRPr="007A2C99">
                          <w:rPr>
                            <w:sz w:val="20"/>
                            <w:szCs w:val="20"/>
                          </w:rPr>
                          <w:t xml:space="preserve"> SAIs for this example. a) </w:t>
                        </w:r>
                        <w:r w:rsidRPr="007A2C99">
                          <w:rPr>
                            <w:b/>
                            <w:bCs/>
                            <w:sz w:val="20"/>
                            <w:szCs w:val="20"/>
                          </w:rPr>
                          <w:t>Calibration</w:t>
                        </w:r>
                        <w:r w:rsidRPr="007A2C99">
                          <w:rPr>
                            <w:sz w:val="20"/>
                            <w:szCs w:val="20"/>
                          </w:rPr>
                          <w:t xml:space="preserve">: black line: </w:t>
                        </w:r>
                        <w:r w:rsidR="00DC124B">
                          <w:rPr>
                            <w:sz w:val="20"/>
                            <w:szCs w:val="20"/>
                          </w:rPr>
                          <w:t>target values</w:t>
                        </w:r>
                        <w:r w:rsidRPr="007A2C99">
                          <w:rPr>
                            <w:sz w:val="20"/>
                            <w:szCs w:val="20"/>
                          </w:rPr>
                          <w:t xml:space="preserve"> regressed onto </w:t>
                        </w:r>
                        <w:r w:rsidR="00DC124B">
                          <w:rPr>
                            <w:sz w:val="20"/>
                            <w:szCs w:val="20"/>
                          </w:rPr>
                          <w:t>chronology</w:t>
                        </w:r>
                        <w:r w:rsidRPr="007A2C99">
                          <w:rPr>
                            <w:sz w:val="20"/>
                            <w:szCs w:val="20"/>
                          </w:rPr>
                          <w:t xml:space="preserve">, black points: target values. This regression defines the reconstruction for calibration and verification. </w:t>
                        </w:r>
                        <w:r w:rsidRPr="007A2C99">
                          <w:rPr>
                            <w:b/>
                            <w:bCs/>
                            <w:sz w:val="20"/>
                            <w:szCs w:val="20"/>
                          </w:rPr>
                          <w:t>Verification</w:t>
                        </w:r>
                        <w:r w:rsidRPr="007A2C99">
                          <w:rPr>
                            <w:sz w:val="20"/>
                            <w:szCs w:val="20"/>
                          </w:rPr>
                          <w:t xml:space="preserve">: orange dashed line: 90-percentile empirical error, black points: target values. VE measured as absolute difference between black line and black points. </w:t>
                        </w:r>
                        <w:r w:rsidRPr="007A2C99">
                          <w:rPr>
                            <w:b/>
                            <w:bCs/>
                            <w:sz w:val="20"/>
                            <w:szCs w:val="20"/>
                          </w:rPr>
                          <w:t>Aside</w:t>
                        </w:r>
                        <w:r w:rsidRPr="007A2C99">
                          <w:rPr>
                            <w:sz w:val="20"/>
                            <w:szCs w:val="20"/>
                          </w:rPr>
                          <w:t>: black line: reconstruction based on regression in full CVI. Colored lines: 90th-percentile empirical and theoretical confidence intervals, green: no bootstrapping. blue: MEboot, red: traditional bootstrapping. CIC is measured for each method as the percentage of target points falling within the confidence intervals. b) Pink box: Aside interval as in panel a. Blue/yellow lines: calibration/verification intervals, 52 of each</w:t>
                        </w:r>
                        <w:r w:rsidR="00DC124B">
                          <w:rPr>
                            <w:sz w:val="20"/>
                            <w:szCs w:val="20"/>
                          </w:rPr>
                          <w:t xml:space="preserve"> in this example</w:t>
                        </w:r>
                        <w:r w:rsidRPr="007A2C99">
                          <w:rPr>
                            <w:sz w:val="20"/>
                            <w:szCs w:val="20"/>
                          </w:rPr>
                          <w:t xml:space="preserve">. Average </w:t>
                        </w:r>
                        <w:r w:rsidR="00DC124B">
                          <w:rPr>
                            <w:sz w:val="20"/>
                            <w:szCs w:val="20"/>
                          </w:rPr>
                          <w:t>VE</w:t>
                        </w:r>
                        <w:r w:rsidR="00DC124B" w:rsidRPr="00DC124B">
                          <w:rPr>
                            <w:sz w:val="20"/>
                            <w:szCs w:val="20"/>
                            <w:vertAlign w:val="subscript"/>
                          </w:rPr>
                          <w:t>E</w:t>
                        </w:r>
                        <w:r w:rsidR="00DC124B">
                          <w:rPr>
                            <w:sz w:val="20"/>
                            <w:szCs w:val="20"/>
                          </w:rPr>
                          <w:t xml:space="preserve"> and VE</w:t>
                        </w:r>
                        <w:r w:rsidR="00DC124B" w:rsidRPr="00DC124B">
                          <w:rPr>
                            <w:sz w:val="20"/>
                            <w:szCs w:val="20"/>
                            <w:vertAlign w:val="subscript"/>
                          </w:rPr>
                          <w:t>T</w:t>
                        </w:r>
                        <w:r w:rsidRPr="007A2C99">
                          <w:rPr>
                            <w:sz w:val="20"/>
                            <w:szCs w:val="20"/>
                          </w:rPr>
                          <w:t xml:space="preserve"> from the 52 possible verification intervals used to build confidence intervals in </w:t>
                        </w:r>
                        <w:r w:rsidR="00DC124B">
                          <w:rPr>
                            <w:sz w:val="20"/>
                            <w:szCs w:val="20"/>
                          </w:rPr>
                          <w:t>a single SAI</w:t>
                        </w:r>
                        <w:r w:rsidRPr="007A2C99">
                          <w:rPr>
                            <w:sz w:val="20"/>
                            <w:szCs w:val="20"/>
                          </w:rPr>
                          <w:t>. c) SAI and CVI, the first</w:t>
                        </w:r>
                        <w:r w:rsidR="00DC124B">
                          <w:rPr>
                            <w:sz w:val="20"/>
                            <w:szCs w:val="20"/>
                          </w:rPr>
                          <w:t xml:space="preserve"> three</w:t>
                        </w:r>
                        <w:r w:rsidRPr="007A2C99">
                          <w:rPr>
                            <w:sz w:val="20"/>
                            <w:szCs w:val="20"/>
                          </w:rPr>
                          <w:t xml:space="preserve"> and last </w:t>
                        </w:r>
                        <w:r w:rsidR="00DC124B">
                          <w:rPr>
                            <w:sz w:val="20"/>
                            <w:szCs w:val="20"/>
                          </w:rPr>
                          <w:t>three</w:t>
                        </w:r>
                        <w:r w:rsidRPr="007A2C99">
                          <w:rPr>
                            <w:sz w:val="20"/>
                            <w:szCs w:val="20"/>
                          </w:rPr>
                          <w:t xml:space="preserve"> of 62 (for this example). The mean CIC</w:t>
                        </w:r>
                        <w:r w:rsidR="00DC124B">
                          <w:rPr>
                            <w:sz w:val="20"/>
                            <w:szCs w:val="20"/>
                          </w:rPr>
                          <w:t xml:space="preserve"> (</w:t>
                        </w:r>
                        <w:proofErr w:type="spellStart"/>
                        <w:r w:rsidR="00DC124B">
                          <w:rPr>
                            <w:sz w:val="20"/>
                            <w:szCs w:val="20"/>
                          </w:rPr>
                          <w:t>CIC</w:t>
                        </w:r>
                        <w:r w:rsidR="00DC124B" w:rsidRPr="00DC124B">
                          <w:rPr>
                            <w:sz w:val="20"/>
                            <w:szCs w:val="20"/>
                            <w:vertAlign w:val="subscript"/>
                          </w:rPr>
                          <w:t>m</w:t>
                        </w:r>
                        <w:proofErr w:type="spellEnd"/>
                        <w:r w:rsidR="00DC124B">
                          <w:rPr>
                            <w:sz w:val="20"/>
                            <w:szCs w:val="20"/>
                          </w:rPr>
                          <w:t>)</w:t>
                        </w:r>
                        <w:r w:rsidRPr="007A2C99">
                          <w:rPr>
                            <w:sz w:val="20"/>
                            <w:szCs w:val="20"/>
                          </w:rPr>
                          <w:t xml:space="preserve"> across all SAI for each confidence interval method was used as the </w:t>
                        </w:r>
                        <w:proofErr w:type="spellStart"/>
                        <w:r w:rsidRPr="007A2C99">
                          <w:rPr>
                            <w:sz w:val="20"/>
                            <w:szCs w:val="20"/>
                          </w:rPr>
                          <w:t>CIC</w:t>
                        </w:r>
                        <w:r w:rsidRPr="007A2C99">
                          <w:rPr>
                            <w:sz w:val="20"/>
                            <w:szCs w:val="20"/>
                            <w:vertAlign w:val="subscript"/>
                          </w:rPr>
                          <w:t>m</w:t>
                        </w:r>
                        <w:proofErr w:type="spellEnd"/>
                        <w:r w:rsidRPr="007A2C99">
                          <w:rPr>
                            <w:sz w:val="20"/>
                            <w:szCs w:val="20"/>
                          </w:rPr>
                          <w:t xml:space="preserve"> value for the chronology.</w:t>
                        </w:r>
                      </w:p>
                    </w:txbxContent>
                  </v:textbox>
                </v:shape>
                <v:group id="Group 21" o:spid="_x0000_s1091"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22" o:spid="_x0000_s1092"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24" o:spid="_x0000_s1093"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5" o:spid="_x0000_s1094" type="#_x0000_t75" alt="Chart&#10;&#10;Description automatically generated" style="position:absolute;width:59436;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">
                        <v:imagedata r:id="rId60" o:title="Chart&#10;&#10;Description automatically generated" cropbottom="22174f"/>
                      </v:shape>
                      <v:group id="Group 26" o:spid="_x0000_s1095" style="position:absolute;left:1238;top:34575;width:58198;height:17463" coordsize="58197,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30" o:spid="_x0000_s1096" style="position:absolute;width:58197;height:17462" coordsize="58197,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34" o:spid="_x0000_s1097" type="#_x0000_t75" alt="Chart&#10;&#10;Description automatically generated" style="position:absolute;top:190;width:58197;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">
                            <v:imagedata r:id="rId61" o:title="Chart&#10;&#10;Description automatically generated" croptop="43325f" cropleft="1380f" cropright="-695f"/>
                          </v:shape>
                          <v:shape id="Picture 35" o:spid="_x0000_s1098" type="#_x0000_t75" alt="Chart&#10;&#10;Description automatically generated" style="position:absolute;left:952;width:54127;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">
                            <v:imagedata r:id="rId62" o:title="Chart&#10;&#10;Description automatically generated" croptop="43419f" cropbottom="19418f" cropleft="2909f" cropright="3310f"/>
                          </v:shape>
                        </v:group>
                        <v:oval id="Oval 36" o:spid="_x0000_s1099" style="position:absolute;left:26098;top:6286;width:819;height: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" fillcolor="black [3213]" strokecolor="black [3213]" strokeweight="1pt">
                          <v:stroke joinstyle="miter"/>
                        </v:oval>
                        <v:oval id="Oval 37" o:spid="_x0000_s1100" style="position:absolute;left:27717;top:6286;width:819;height: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" fillcolor="black [3213]" strokecolor="black [3213]" strokeweight="1pt">
                          <v:stroke joinstyle="miter"/>
                        </v:oval>
                        <v:oval id="Oval 38" o:spid="_x0000_s1101" style="position:absolute;left:29241;top:6286;width:824;height: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" fillcolor="black [3213]" strokecolor="black [3213]" strokeweight="1pt">
                          <v:stroke joinstyle="miter"/>
                        </v:oval>
                      </v:group>
                      <v:rect id="Rectangle 40" o:spid="_x0000_s1102" style="position:absolute;left:3524;top:17430;width:8191;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mIwgAAANsAAAAPAAAAZHJzL2Rvd25yZXYueG1sRE9Na8JA&#10;EL0L/odlhF6kbiwi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CX/DmIwgAAANsAAAAPAAAA&#10;AAAAAAAAAAAAAAcCAABkcnMvZG93bnJldi54bWxQSwUGAAAAAAMAAwC3AAAA9gIAAAAA&#10;" filled="f" strokecolor="black [3213]" strokeweight="1pt"/>
                      <v:rect id="Rectangle 41" o:spid="_x0000_s1103" style="position:absolute;left:11715;top:17621;width:22232;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JwTxgAAANsAAAAPAAAAZHJzL2Rvd25yZXYueG1sRI9BS8NA&#10;FITvgv9heUIvpd1ERC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LCcE8YAAADbAAAA&#10;DwAAAAAAAAAAAAAAAAAHAgAAZHJzL2Rvd25yZXYueG1sUEsFBgAAAAADAAMAtwAAAPoCAAAAAA==&#10;" filled="f" strokecolor="black [3213]" strokeweight="1pt"/>
                      <v:rect id="Rectangle 42" o:spid="_x0000_s1104" style="position:absolute;left:33909;top:17621;width:21812;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JkxgAAANsAAAAPAAAAZHJzL2Rvd25yZXYueG1sRI9Pa8JA&#10;FMTvhX6H5RV6Ed0op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CGICZMYAAADbAAAA&#10;DwAAAAAAAAAAAAAAAAAHAgAAZHJzL2Rvd25yZXYueG1sUEsFBgAAAAADAAMAtwAAAPoCAAAAAA==&#10;" filled="f" strokecolor="black [3213]"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3" o:spid="_x0000_s1105" type="#_x0000_t38" style="position:absolute;left:2571;top:12954;width:896;height:5568;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" adj="49397" strokecolor="black [3213]" strokeweight=".5pt">
                        <v:stroke endarrow="block" joinstyle="miter"/>
                      </v:shape>
                      <v:shape id="Connector: Curved 44" o:spid="_x0000_s1106" type="#_x0000_t38" style="position:absolute;left:55435;top:13811;width:762;height:438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" adj="37076" strokecolor="black [3213]" strokeweight=".5pt">
                        <v:stroke endarrow="block" joinstyle="miter"/>
                      </v:shape>
                      <v:shape id="Connector: Curved 45" o:spid="_x0000_s1107" type="#_x0000_t38" style="position:absolute;left:32766;top:14954;width:615;height:30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" adj="37076" strokecolor="black [3213]" strokeweight=".5pt">
                        <v:stroke endarrow="block" joinstyle="miter"/>
                      </v:shape>
                      <v:shape id="Connector: Curved 46" o:spid="_x0000_s1108" type="#_x0000_t38" style="position:absolute;left:54959;top:25146;width:1009;height:956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" adj="46102" strokecolor="black [3213]" strokeweight=".5pt">
                        <v:stroke endarrow="block" joinstyle="miter"/>
                      </v:shape>
                    </v:group>
                    <v:shape id="Text Box 47" o:spid="_x0000_s1109" type="#_x0000_t202" style="position:absolute;width:2463;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" fillcolor="white [3201]" stroked="f" strokeweight=".5pt">
                      <v:textbox>
                        <w:txbxContent>
                          <w:p w14:paraId="1409A2AA" w14:textId="77777777" w:rsidR="00945D72" w:rsidRPr="009056DF" w:rsidRDefault="00945D72" w:rsidP="00945D72">
                            <w:pPr>
                              <w:rPr>
                                <w:b/>
                                <w:bCs/>
                              </w:rPr>
                            </w:pPr>
                            <w:r w:rsidRPr="009056DF">
                              <w:rPr>
                                <w:b/>
                                <w:bCs/>
                              </w:rPr>
                              <w:t>a</w:t>
                            </w:r>
                          </w:p>
                        </w:txbxContent>
                      </v:textbox>
                    </v:shape>
                    <v:shape id="Text Box 48" o:spid="_x0000_s1110" type="#_x0000_t202" style="position:absolute;top:16668;width:2151;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577929BA" w14:textId="77777777" w:rsidR="00945D72" w:rsidRPr="009056DF" w:rsidRDefault="00945D72" w:rsidP="00945D72">
                            <w:pPr>
                              <w:rPr>
                                <w:b/>
                                <w:bCs/>
                              </w:rPr>
                            </w:pPr>
                            <w:r>
                              <w:rPr>
                                <w:b/>
                                <w:bCs/>
                              </w:rPr>
                              <w:t>b</w:t>
                            </w:r>
                          </w:p>
                        </w:txbxContent>
                      </v:textbox>
                    </v:shape>
                    <v:shape id="Text Box 49" o:spid="_x0000_s1111" type="#_x0000_t202" style="position:absolute;top:34956;width:2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409547D9" w14:textId="77777777" w:rsidR="00945D72" w:rsidRPr="009056DF" w:rsidRDefault="00945D72" w:rsidP="00945D72">
                            <w:pPr>
                              <w:rPr>
                                <w:b/>
                                <w:bCs/>
                              </w:rPr>
                            </w:pPr>
                            <w:r>
                              <w:rPr>
                                <w:b/>
                                <w:bCs/>
                              </w:rPr>
                              <w:t>c</w:t>
                            </w:r>
                          </w:p>
                        </w:txbxContent>
                      </v:textbox>
                    </v:shape>
                  </v:group>
                  <v:rect id="Rectangle 50" o:spid="_x0000_s1112" style="position:absolute;left:3048;top:34766;width:52863;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9VwgAAANsAAAAPAAAAZHJzL2Rvd25yZXYueG1sRE9Na8JA&#10;EL0L/odlhF6kbiwo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ASJa9VwgAAANsAAAAPAAAA&#10;AAAAAAAAAAAAAAcCAABkcnMvZG93bnJldi54bWxQSwUGAAAAAAMAAwC3AAAA9gIAAAAA&#10;" filled="f" strokecolor="black [3213]" strokeweight="1pt"/>
                </v:group>
                <w10:wrap type="square" anchorx="margin"/>
              </v:group>
            </w:pict>
          </mc:Fallback>
        </mc:AlternateContent>
      </w:r>
      <w:r w:rsidRPr="00FD79B4">
        <w:t xml:space="preserve">MV chronology onto the target in the full CVI. We calculated non-bootstrapped confidence </w:t>
      </w:r>
      <w:r w:rsidRPr="00FD79B4">
        <w:lastRenderedPageBreak/>
        <w:t xml:space="preserve">intervals by adding the </w:t>
      </w:r>
      <w:proofErr w:type="spellStart"/>
      <w:r w:rsidRPr="00FD79B4">
        <w:t>VE</w:t>
      </w:r>
      <w:r w:rsidRPr="00FD79B4">
        <w:rPr>
          <w:vertAlign w:val="subscript"/>
        </w:rPr>
        <w:t>e</w:t>
      </w:r>
      <w:proofErr w:type="spellEnd"/>
      <w:r w:rsidRPr="00FD79B4">
        <w:t xml:space="preserve"> and </w:t>
      </w:r>
      <w:proofErr w:type="spellStart"/>
      <w:r w:rsidRPr="00FD79B4">
        <w:t>VE</w:t>
      </w:r>
      <w:r w:rsidRPr="00FD79B4">
        <w:rPr>
          <w:vertAlign w:val="subscript"/>
        </w:rPr>
        <w:t>t</w:t>
      </w:r>
      <w:proofErr w:type="spellEnd"/>
      <w:r w:rsidRPr="00FD79B4">
        <w:t xml:space="preserve"> values to this new reconstruction. We calculated the bootstrapped reconstruction confidence intervals by the same process, substituting the regression coefficients from the bootstrapped chronology confidence intervals. The possible permutations of these bootstrapping (None, MEboot, Traditional) and VE (VE</w:t>
      </w:r>
      <w:r w:rsidRPr="00FD79B4">
        <w:rPr>
          <w:vertAlign w:val="subscript"/>
        </w:rPr>
        <w:t>e50</w:t>
      </w:r>
      <w:r w:rsidRPr="00FD79B4">
        <w:t>, VE</w:t>
      </w:r>
      <w:r w:rsidRPr="00FD79B4">
        <w:rPr>
          <w:vertAlign w:val="subscript"/>
        </w:rPr>
        <w:t>t50</w:t>
      </w:r>
      <w:r w:rsidRPr="00FD79B4">
        <w:t>, VE</w:t>
      </w:r>
      <w:r w:rsidRPr="00FD79B4">
        <w:rPr>
          <w:vertAlign w:val="subscript"/>
        </w:rPr>
        <w:t>t90</w:t>
      </w:r>
      <w:r w:rsidRPr="00FD79B4">
        <w:t>, VE</w:t>
      </w:r>
      <w:r w:rsidRPr="00FD79B4">
        <w:rPr>
          <w:vertAlign w:val="subscript"/>
        </w:rPr>
        <w:t>e90</w:t>
      </w:r>
      <w:r w:rsidRPr="00FD79B4">
        <w:t>) options produce 12 sets of confidence intervals; but with theoretical and empirical VE identical for the 50% intended capture, we produced only 9 unique confidence intervals per SAI.</w:t>
      </w:r>
    </w:p>
    <w:p w14:paraId="76D02F11" w14:textId="2A6562CE" w:rsidR="00945D72" w:rsidRDefault="00A52E4E" w:rsidP="00A52E4E">
      <w:pPr>
        <w:pStyle w:val="Heading3"/>
      </w:pPr>
      <w:bookmarkStart w:id="202" w:name="_Toc118026899"/>
      <w:r>
        <w:t>C.3</w:t>
      </w:r>
      <w:r w:rsidR="00945D72" w:rsidRPr="00FD79B4">
        <w:t>.6</w:t>
      </w:r>
      <w:r>
        <w:t>.</w:t>
      </w:r>
      <w:r w:rsidR="00945D72" w:rsidRPr="00FD79B4">
        <w:t xml:space="preserve"> Confidence Interval Testing</w:t>
      </w:r>
      <w:bookmarkEnd w:id="202"/>
    </w:p>
    <w:p w14:paraId="0E8C3AED" w14:textId="77777777" w:rsidR="00A52E4E" w:rsidRPr="00A52E4E" w:rsidRDefault="00A52E4E" w:rsidP="00A52E4E"/>
    <w:p w14:paraId="2BAA8514" w14:textId="22466DE6" w:rsidR="00945D72" w:rsidRPr="00FD79B4" w:rsidRDefault="00945D72" w:rsidP="00A52E4E">
      <w:pPr>
        <w:spacing w:line="360" w:lineRule="auto"/>
      </w:pPr>
      <w:r w:rsidRPr="00FD79B4">
        <w:t>For each of the 9 confidence intervals per SAI, we calculated the confidence interval capture (CIC), the percentage of target values that fall within a set of confidence intervals in a given period. We calculated CIC in each SAI by dividing the total number of target values captured by the confidence intervals by 10 (the SAI length). For example, if 9 of the 10 SAI climate target values fall within the confidence intervals, 90% of the target values were “captured”, in line with the 90% intended capture (IC) rate. This test was repeated for all possible continuous 10-year intervals, such that a chronology-target pair with a 62-year IOI contains 62 possible, overlapping testing intervals (Fig 2c). We then calculated the mean CIC from all trials (</w:t>
      </w:r>
      <w:proofErr w:type="spellStart"/>
      <w:r w:rsidRPr="00FD79B4">
        <w:t>CIC</w:t>
      </w:r>
      <w:r w:rsidRPr="00FD79B4">
        <w:rPr>
          <w:vertAlign w:val="subscript"/>
        </w:rPr>
        <w:t>m</w:t>
      </w:r>
      <w:proofErr w:type="spellEnd"/>
      <w:r w:rsidRPr="00FD79B4">
        <w:t>) for a given chronology and confidence-interval method.</w:t>
      </w:r>
    </w:p>
    <w:p w14:paraId="47C02B4E" w14:textId="21EEF1BC" w:rsidR="00945D72" w:rsidRPr="00FD79B4" w:rsidRDefault="00945D72" w:rsidP="00A52E4E">
      <w:pPr>
        <w:spacing w:line="360" w:lineRule="auto"/>
      </w:pPr>
      <w:r w:rsidRPr="00FD79B4">
        <w:t xml:space="preserve">We then compared </w:t>
      </w:r>
      <w:proofErr w:type="spellStart"/>
      <w:r w:rsidRPr="00FD79B4">
        <w:t>CIC</w:t>
      </w:r>
      <w:r w:rsidRPr="00FD79B4">
        <w:rPr>
          <w:vertAlign w:val="subscript"/>
        </w:rPr>
        <w:t>m</w:t>
      </w:r>
      <w:proofErr w:type="spellEnd"/>
      <w:r w:rsidRPr="00FD79B4" w:rsidDel="007C516B">
        <w:t xml:space="preserve"> </w:t>
      </w:r>
      <w:r w:rsidRPr="00FD79B4">
        <w:t>for the four chronology properties (correlation to climate target, first-order autocorrelation, sample depth, and rbar) for all 303 chronologies. Strong correlations between chronology properties and CIC for a given confidence interval method suggest a bias of the method that will produce confidence intervals too wide or narrow based on idiosyncrasies of individual chronologies.</w:t>
      </w:r>
    </w:p>
    <w:p w14:paraId="324A1D6A" w14:textId="20EB255E" w:rsidR="00945D72" w:rsidRDefault="007A2C99" w:rsidP="007A2C99">
      <w:pPr>
        <w:pStyle w:val="Heading2"/>
      </w:pPr>
      <w:bookmarkStart w:id="203" w:name="_Toc118026900"/>
      <w:r>
        <w:t>C.4</w:t>
      </w:r>
      <w:r w:rsidR="00945D72" w:rsidRPr="00FD79B4">
        <w:t>. Results</w:t>
      </w:r>
      <w:bookmarkEnd w:id="203"/>
    </w:p>
    <w:p w14:paraId="78055213" w14:textId="77777777" w:rsidR="007A2C99" w:rsidRPr="007A2C99" w:rsidRDefault="007A2C99" w:rsidP="007A2C99"/>
    <w:p w14:paraId="60572952" w14:textId="184078B1" w:rsidR="00945D72" w:rsidRDefault="007A2C99" w:rsidP="007A2C99">
      <w:pPr>
        <w:pStyle w:val="Heading3"/>
      </w:pPr>
      <w:bookmarkStart w:id="204" w:name="_Toc118026901"/>
      <w:r>
        <w:t>C.4</w:t>
      </w:r>
      <w:r w:rsidR="00945D72" w:rsidRPr="00FD79B4">
        <w:t>.1</w:t>
      </w:r>
      <w:r>
        <w:t>.</w:t>
      </w:r>
      <w:r w:rsidR="00945D72" w:rsidRPr="00FD79B4">
        <w:t xml:space="preserve"> Regression Assumptions</w:t>
      </w:r>
      <w:bookmarkEnd w:id="204"/>
    </w:p>
    <w:p w14:paraId="7C62DF8F" w14:textId="77777777" w:rsidR="007A2C99" w:rsidRPr="007A2C99" w:rsidRDefault="007A2C99" w:rsidP="007A2C99"/>
    <w:p w14:paraId="0AD92960" w14:textId="3431D5A4" w:rsidR="00945D72" w:rsidRPr="00FD79B4" w:rsidRDefault="00945D72" w:rsidP="00A52E4E">
      <w:pPr>
        <w:spacing w:line="360" w:lineRule="auto"/>
      </w:pPr>
      <w:r w:rsidRPr="00FD79B4">
        <w:rPr>
          <w:noProof/>
        </w:rPr>
        <w:t>Of the 300 synthetic and three original chronologies, 200 synthetic and one original</w:t>
      </w:r>
      <w:r w:rsidRPr="00FD79B4">
        <w:t xml:space="preserve"> rejected the null hypothesis of one or more of the regression assumptions tested (Fig </w:t>
      </w:r>
      <w:r w:rsidR="00DC124B">
        <w:t>C.</w:t>
      </w:r>
      <w:r w:rsidRPr="00FD79B4">
        <w:t>3</w:t>
      </w:r>
      <w:r w:rsidR="00DC124B">
        <w:t>.</w:t>
      </w:r>
      <w:r w:rsidRPr="00FD79B4">
        <w:t xml:space="preserve">, red points). The regression residuals from the Arrowsmith Mountain chronology and 54 of 100 of the associated synthetic chronologies rejected the null of no autocorrelation. 19 of the Arrowsmith Mountain chronologies had regression residuals that were not normally distributed. Among the Rock </w:t>
      </w:r>
      <w:r w:rsidR="00DC124B" w:rsidRPr="00FD79B4">
        <w:rPr>
          <w:noProof/>
        </w:rPr>
        <w:lastRenderedPageBreak/>
        <mc:AlternateContent>
          <mc:Choice Requires="wpg">
            <w:drawing>
              <wp:anchor distT="0" distB="0" distL="114300" distR="114300" simplePos="0" relativeHeight="251680768" behindDoc="0" locked="0" layoutInCell="1" allowOverlap="1" wp14:anchorId="04942BEA" wp14:editId="537B111D">
                <wp:simplePos x="0" y="0"/>
                <wp:positionH relativeFrom="margin">
                  <wp:align>right</wp:align>
                </wp:positionH>
                <wp:positionV relativeFrom="paragraph">
                  <wp:posOffset>460</wp:posOffset>
                </wp:positionV>
                <wp:extent cx="5943600" cy="5177790"/>
                <wp:effectExtent l="0" t="0" r="0" b="3810"/>
                <wp:wrapSquare wrapText="bothSides"/>
                <wp:docPr id="51" name="Group 51"/>
                <wp:cNvGraphicFramePr/>
                <a:graphic xmlns:a="http://schemas.openxmlformats.org/drawingml/2006/main">
                  <a:graphicData uri="http://schemas.microsoft.com/office/word/2010/wordprocessingGroup">
                    <wpg:wgp>
                      <wpg:cNvGrpSpPr/>
                      <wpg:grpSpPr>
                        <a:xfrm>
                          <a:off x="0" y="0"/>
                          <a:ext cx="5943600" cy="5178057"/>
                          <a:chOff x="0" y="0"/>
                          <a:chExt cx="5943600" cy="5178271"/>
                        </a:xfrm>
                      </wpg:grpSpPr>
                      <wps:wsp>
                        <wps:cNvPr id="52" name="Text Box 2"/>
                        <wps:cNvSpPr txBox="1">
                          <a:spLocks noChangeArrowheads="1"/>
                        </wps:cNvSpPr>
                        <wps:spPr bwMode="auto">
                          <a:xfrm>
                            <a:off x="0" y="4199861"/>
                            <a:ext cx="5924550" cy="978410"/>
                          </a:xfrm>
                          <a:prstGeom prst="rect">
                            <a:avLst/>
                          </a:prstGeom>
                          <a:solidFill>
                            <a:srgbClr val="FFFFFF"/>
                          </a:solidFill>
                          <a:ln w="9525">
                            <a:noFill/>
                            <a:miter lim="800000"/>
                            <a:headEnd/>
                            <a:tailEnd/>
                          </a:ln>
                        </wps:spPr>
                        <wps:txbx>
                          <w:txbxContent>
                            <w:p w14:paraId="1721E098" w14:textId="5D11AEF5" w:rsidR="00945D72" w:rsidRPr="00DC124B" w:rsidRDefault="00945D72" w:rsidP="00945D72">
                              <w:pPr>
                                <w:jc w:val="both"/>
                                <w:rPr>
                                  <w:sz w:val="20"/>
                                  <w:szCs w:val="20"/>
                                </w:rPr>
                              </w:pPr>
                              <w:r w:rsidRPr="00DC124B">
                                <w:rPr>
                                  <w:sz w:val="20"/>
                                  <w:szCs w:val="20"/>
                                </w:rPr>
                                <w:t xml:space="preserve">Figure </w:t>
                              </w:r>
                              <w:r w:rsidR="00DC124B" w:rsidRPr="00DC124B">
                                <w:rPr>
                                  <w:sz w:val="20"/>
                                  <w:szCs w:val="20"/>
                                </w:rPr>
                                <w:t>C.</w:t>
                              </w:r>
                              <w:r w:rsidRPr="00DC124B">
                                <w:rPr>
                                  <w:sz w:val="20"/>
                                  <w:szCs w:val="20"/>
                                </w:rPr>
                                <w:t>3</w:t>
                              </w:r>
                              <w:r w:rsidR="00DC124B" w:rsidRPr="00DC124B">
                                <w:rPr>
                                  <w:sz w:val="20"/>
                                  <w:szCs w:val="20"/>
                                </w:rPr>
                                <w:t>.</w:t>
                              </w:r>
                              <w:r w:rsidRPr="00DC124B">
                                <w:rPr>
                                  <w:sz w:val="20"/>
                                  <w:szCs w:val="20"/>
                                </w:rPr>
                                <w:t xml:space="preserve"> Regression Assumptions Testing. </w:t>
                              </w:r>
                              <w:r w:rsidRPr="00DC124B">
                                <w:rPr>
                                  <w:b/>
                                  <w:bCs/>
                                  <w:sz w:val="20"/>
                                  <w:szCs w:val="20"/>
                                </w:rPr>
                                <w:t xml:space="preserve">No AR1: </w:t>
                              </w:r>
                              <w:r w:rsidRPr="00DC124B">
                                <w:rPr>
                                  <w:sz w:val="20"/>
                                  <w:szCs w:val="20"/>
                                </w:rPr>
                                <w:t>results of the Durban Watson test</w:t>
                              </w:r>
                              <w:r w:rsidR="00DC124B">
                                <w:rPr>
                                  <w:sz w:val="20"/>
                                  <w:szCs w:val="20"/>
                                </w:rPr>
                                <w:t>;</w:t>
                              </w:r>
                              <w:r w:rsidRPr="00DC124B">
                                <w:rPr>
                                  <w:sz w:val="20"/>
                                  <w:szCs w:val="20"/>
                                </w:rPr>
                                <w:t xml:space="preserve"> null hypothesis of no AR1 in residuals rejected at p&lt;0.05. </w:t>
                              </w:r>
                              <w:r w:rsidRPr="00DC124B">
                                <w:rPr>
                                  <w:b/>
                                  <w:bCs/>
                                  <w:sz w:val="20"/>
                                  <w:szCs w:val="20"/>
                                </w:rPr>
                                <w:t>Normality:</w:t>
                              </w:r>
                              <w:r w:rsidRPr="00DC124B">
                                <w:rPr>
                                  <w:sz w:val="20"/>
                                  <w:szCs w:val="20"/>
                                </w:rPr>
                                <w:t xml:space="preserve"> normal distribution of residuals tested by the Shapiro-Wilk </w:t>
                              </w:r>
                              <w:r w:rsidR="00DC124B" w:rsidRPr="00DC124B">
                                <w:rPr>
                                  <w:sz w:val="20"/>
                                  <w:szCs w:val="20"/>
                                </w:rPr>
                                <w:t>test;</w:t>
                              </w:r>
                              <w:r w:rsidRPr="00DC124B">
                                <w:rPr>
                                  <w:sz w:val="20"/>
                                  <w:szCs w:val="20"/>
                                </w:rPr>
                                <w:t xml:space="preserve"> null hypothesis of normal residuals rejected at p&lt;0.05. </w:t>
                              </w:r>
                              <w:r w:rsidRPr="00DC124B">
                                <w:rPr>
                                  <w:b/>
                                  <w:bCs/>
                                  <w:sz w:val="20"/>
                                  <w:szCs w:val="20"/>
                                </w:rPr>
                                <w:t>Homoscedasticity</w:t>
                              </w:r>
                              <w:r w:rsidRPr="00DC124B">
                                <w:rPr>
                                  <w:sz w:val="20"/>
                                  <w:szCs w:val="20"/>
                                </w:rPr>
                                <w:t xml:space="preserve">: trend in variance of residuals as tested by the </w:t>
                              </w:r>
                              <w:proofErr w:type="spellStart"/>
                              <w:r w:rsidRPr="00DC124B">
                                <w:rPr>
                                  <w:sz w:val="20"/>
                                  <w:szCs w:val="20"/>
                                </w:rPr>
                                <w:t>Goldfeld-Quandt</w:t>
                              </w:r>
                              <w:proofErr w:type="spellEnd"/>
                              <w:r w:rsidRPr="00DC124B">
                                <w:rPr>
                                  <w:sz w:val="20"/>
                                  <w:szCs w:val="20"/>
                                </w:rPr>
                                <w:t xml:space="preserve"> test</w:t>
                              </w:r>
                              <w:r w:rsidR="00DC124B">
                                <w:rPr>
                                  <w:sz w:val="20"/>
                                  <w:szCs w:val="20"/>
                                </w:rPr>
                                <w:t>;</w:t>
                              </w:r>
                              <w:r w:rsidRPr="00DC124B">
                                <w:rPr>
                                  <w:sz w:val="20"/>
                                  <w:szCs w:val="20"/>
                                </w:rPr>
                                <w:t xml:space="preserve"> null hypothesis of homoscedastic residuals rejected at p&lt;0.05. Red points indicate chronologies rejecting</w:t>
                              </w:r>
                              <w:r w:rsidRPr="00DC124B">
                                <w:rPr>
                                  <w:sz w:val="20"/>
                                  <w:szCs w:val="20"/>
                                </w:rPr>
                                <w:t xml:space="preserve"> </w:t>
                              </w:r>
                              <w:r w:rsidRPr="00DC124B">
                                <w:rPr>
                                  <w:sz w:val="20"/>
                                  <w:szCs w:val="20"/>
                                </w:rPr>
                                <w:t>a given null hypothesis by the standards listed above. Testing thresholds are demarked by red, dashed lines.</w:t>
                              </w:r>
                            </w:p>
                          </w:txbxContent>
                        </wps:txbx>
                        <wps:bodyPr rot="0" vert="horz" wrap="square" lIns="91440" tIns="45720" rIns="91440" bIns="45720" anchor="t" anchorCtr="0">
                          <a:noAutofit/>
                        </wps:bodyPr>
                      </wps:wsp>
                      <pic:pic xmlns:pic="http://schemas.openxmlformats.org/drawingml/2006/picture">
                        <pic:nvPicPr>
                          <pic:cNvPr id="53" name="Picture 53" descr="Chart, scatter char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g:wgp>
                  </a:graphicData>
                </a:graphic>
                <wp14:sizeRelV relativeFrom="margin">
                  <wp14:pctHeight>0</wp14:pctHeight>
                </wp14:sizeRelV>
              </wp:anchor>
            </w:drawing>
          </mc:Choice>
          <mc:Fallback>
            <w:pict>
              <v:group w14:anchorId="04942BEA" id="Group 51" o:spid="_x0000_s1113" style="position:absolute;margin-left:416.8pt;margin-top:.05pt;width:468pt;height:407.7pt;z-index:251680768;mso-position-horizontal:right;mso-position-horizontal-relative:margin;mso-position-vertical-relative:text;mso-height-relative:margin" coordsize="59436,51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">
                <v:shape id="_x0000_s1114" type="#_x0000_t202" style="position:absolute;top:41998;width:59245;height:9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" stroked="f">
                  <v:textbox>
                    <w:txbxContent>
                      <w:p w14:paraId="1721E098" w14:textId="5D11AEF5" w:rsidR="00945D72" w:rsidRPr="00DC124B" w:rsidRDefault="00945D72" w:rsidP="00945D72">
                        <w:pPr>
                          <w:jc w:val="both"/>
                          <w:rPr>
                            <w:sz w:val="20"/>
                            <w:szCs w:val="20"/>
                          </w:rPr>
                        </w:pPr>
                        <w:r w:rsidRPr="00DC124B">
                          <w:rPr>
                            <w:sz w:val="20"/>
                            <w:szCs w:val="20"/>
                          </w:rPr>
                          <w:t xml:space="preserve">Figure </w:t>
                        </w:r>
                        <w:r w:rsidR="00DC124B" w:rsidRPr="00DC124B">
                          <w:rPr>
                            <w:sz w:val="20"/>
                            <w:szCs w:val="20"/>
                          </w:rPr>
                          <w:t>C.</w:t>
                        </w:r>
                        <w:r w:rsidRPr="00DC124B">
                          <w:rPr>
                            <w:sz w:val="20"/>
                            <w:szCs w:val="20"/>
                          </w:rPr>
                          <w:t>3</w:t>
                        </w:r>
                        <w:r w:rsidR="00DC124B" w:rsidRPr="00DC124B">
                          <w:rPr>
                            <w:sz w:val="20"/>
                            <w:szCs w:val="20"/>
                          </w:rPr>
                          <w:t>.</w:t>
                        </w:r>
                        <w:r w:rsidRPr="00DC124B">
                          <w:rPr>
                            <w:sz w:val="20"/>
                            <w:szCs w:val="20"/>
                          </w:rPr>
                          <w:t xml:space="preserve"> Regression Assumptions Testing. </w:t>
                        </w:r>
                        <w:r w:rsidRPr="00DC124B">
                          <w:rPr>
                            <w:b/>
                            <w:bCs/>
                            <w:sz w:val="20"/>
                            <w:szCs w:val="20"/>
                          </w:rPr>
                          <w:t xml:space="preserve">No AR1: </w:t>
                        </w:r>
                        <w:r w:rsidRPr="00DC124B">
                          <w:rPr>
                            <w:sz w:val="20"/>
                            <w:szCs w:val="20"/>
                          </w:rPr>
                          <w:t>results of the Durban Watson test</w:t>
                        </w:r>
                        <w:r w:rsidR="00DC124B">
                          <w:rPr>
                            <w:sz w:val="20"/>
                            <w:szCs w:val="20"/>
                          </w:rPr>
                          <w:t>;</w:t>
                        </w:r>
                        <w:r w:rsidRPr="00DC124B">
                          <w:rPr>
                            <w:sz w:val="20"/>
                            <w:szCs w:val="20"/>
                          </w:rPr>
                          <w:t xml:space="preserve"> null hypothesis of no AR1 in residuals rejected at p&lt;0.05. </w:t>
                        </w:r>
                        <w:r w:rsidRPr="00DC124B">
                          <w:rPr>
                            <w:b/>
                            <w:bCs/>
                            <w:sz w:val="20"/>
                            <w:szCs w:val="20"/>
                          </w:rPr>
                          <w:t>Normality:</w:t>
                        </w:r>
                        <w:r w:rsidRPr="00DC124B">
                          <w:rPr>
                            <w:sz w:val="20"/>
                            <w:szCs w:val="20"/>
                          </w:rPr>
                          <w:t xml:space="preserve"> normal distribution of residuals tested by the Shapiro-Wilk </w:t>
                        </w:r>
                        <w:r w:rsidR="00DC124B" w:rsidRPr="00DC124B">
                          <w:rPr>
                            <w:sz w:val="20"/>
                            <w:szCs w:val="20"/>
                          </w:rPr>
                          <w:t>test;</w:t>
                        </w:r>
                        <w:r w:rsidRPr="00DC124B">
                          <w:rPr>
                            <w:sz w:val="20"/>
                            <w:szCs w:val="20"/>
                          </w:rPr>
                          <w:t xml:space="preserve"> null hypothesis of normal residuals rejected at p&lt;0.05. </w:t>
                        </w:r>
                        <w:r w:rsidRPr="00DC124B">
                          <w:rPr>
                            <w:b/>
                            <w:bCs/>
                            <w:sz w:val="20"/>
                            <w:szCs w:val="20"/>
                          </w:rPr>
                          <w:t>Homoscedasticity</w:t>
                        </w:r>
                        <w:r w:rsidRPr="00DC124B">
                          <w:rPr>
                            <w:sz w:val="20"/>
                            <w:szCs w:val="20"/>
                          </w:rPr>
                          <w:t xml:space="preserve">: trend in variance of residuals as tested by the </w:t>
                        </w:r>
                        <w:proofErr w:type="spellStart"/>
                        <w:r w:rsidRPr="00DC124B">
                          <w:rPr>
                            <w:sz w:val="20"/>
                            <w:szCs w:val="20"/>
                          </w:rPr>
                          <w:t>Goldfeld-Quandt</w:t>
                        </w:r>
                        <w:proofErr w:type="spellEnd"/>
                        <w:r w:rsidRPr="00DC124B">
                          <w:rPr>
                            <w:sz w:val="20"/>
                            <w:szCs w:val="20"/>
                          </w:rPr>
                          <w:t xml:space="preserve"> test</w:t>
                        </w:r>
                        <w:r w:rsidR="00DC124B">
                          <w:rPr>
                            <w:sz w:val="20"/>
                            <w:szCs w:val="20"/>
                          </w:rPr>
                          <w:t>;</w:t>
                        </w:r>
                        <w:r w:rsidRPr="00DC124B">
                          <w:rPr>
                            <w:sz w:val="20"/>
                            <w:szCs w:val="20"/>
                          </w:rPr>
                          <w:t xml:space="preserve"> null hypothesis of homoscedastic residuals rejected at p&lt;0.05. Red points indicate chronologies rejecting</w:t>
                        </w:r>
                        <w:r w:rsidRPr="00DC124B">
                          <w:rPr>
                            <w:sz w:val="20"/>
                            <w:szCs w:val="20"/>
                          </w:rPr>
                          <w:t xml:space="preserve"> </w:t>
                        </w:r>
                        <w:r w:rsidRPr="00DC124B">
                          <w:rPr>
                            <w:sz w:val="20"/>
                            <w:szCs w:val="20"/>
                          </w:rPr>
                          <w:t>a given null hypothesis by the standards listed above. Testing thresholds are demarked by red, dashed lines.</w:t>
                        </w:r>
                      </w:p>
                    </w:txbxContent>
                  </v:textbox>
                </v:shape>
                <v:shape id="Picture 53" o:spid="_x0000_s1115" type="#_x0000_t75" alt="Chart, scatter chart&#10;&#10;Description automatically generated" style="position:absolute;width:59436;height:4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">
                  <v:imagedata r:id="rId64" o:title="Chart, scatter chart&#10;&#10;Description automatically generated"/>
                </v:shape>
                <w10:wrap type="square" anchorx="margin"/>
              </v:group>
            </w:pict>
          </mc:Fallback>
        </mc:AlternateContent>
      </w:r>
      <w:r w:rsidRPr="00FD79B4">
        <w:t>Springs Ranch synthetic chronologies, 11, 16, and 18 rejected the null hypotheses of No AR1, homoscedasticity, and normality respectively. At Tree Nob, only the original and two synthetic chronologies failed to reject the null hypothesis of no AR1.</w:t>
      </w:r>
    </w:p>
    <w:p w14:paraId="481501A5" w14:textId="62595674" w:rsidR="00945D72" w:rsidRDefault="007A2C99" w:rsidP="007A2C99">
      <w:pPr>
        <w:pStyle w:val="Heading3"/>
      </w:pPr>
      <w:bookmarkStart w:id="205" w:name="_Toc118026902"/>
      <w:r>
        <w:t>C.4</w:t>
      </w:r>
      <w:r w:rsidR="00945D72" w:rsidRPr="00FD79B4">
        <w:t>.2</w:t>
      </w:r>
      <w:r>
        <w:t>.</w:t>
      </w:r>
      <w:r w:rsidR="00945D72" w:rsidRPr="00FD79B4">
        <w:t xml:space="preserve"> Synthetic Chronologies</w:t>
      </w:r>
      <w:bookmarkEnd w:id="205"/>
    </w:p>
    <w:p w14:paraId="5B64D583" w14:textId="07564445" w:rsidR="007A2C99" w:rsidRPr="007A2C99" w:rsidRDefault="007A2C99" w:rsidP="007A2C99"/>
    <w:p w14:paraId="68ECF280" w14:textId="742A2FD8" w:rsidR="00945D72" w:rsidRPr="00FD79B4" w:rsidRDefault="00945D72" w:rsidP="00A52E4E">
      <w:pPr>
        <w:spacing w:line="360" w:lineRule="auto"/>
      </w:pPr>
      <w:r w:rsidRPr="00FD79B4">
        <w:t xml:space="preserve">The three sets of synthetic chronologies varied considerably in the range and distribution of the four characteristics parameterized (Fig </w:t>
      </w:r>
      <w:r w:rsidR="00DC124B">
        <w:t>C.</w:t>
      </w:r>
      <w:r w:rsidRPr="00FD79B4">
        <w:t>4</w:t>
      </w:r>
      <w:r w:rsidR="00DC124B">
        <w:t>.</w:t>
      </w:r>
      <w:r w:rsidRPr="00FD79B4">
        <w:t xml:space="preserve">), but the rbar, sample depth, AR1, and correlation to target of each of the three original chronologies fell within the spread of the associated synthetic chronologies. The rbar distributions ranged from less </w:t>
      </w:r>
      <w:proofErr w:type="spellStart"/>
      <w:r w:rsidRPr="00FD79B4">
        <w:t>that</w:t>
      </w:r>
      <w:proofErr w:type="spellEnd"/>
      <w:r w:rsidRPr="00FD79B4">
        <w:t xml:space="preserve"> 0.5 to greater than 0.9 for all three synthetic chronology sets. The AR1 distributions were more constricted by the AR1 of the </w:t>
      </w:r>
      <w:r w:rsidR="00AF6212" w:rsidRPr="00FD79B4">
        <w:rPr>
          <w:noProof/>
        </w:rPr>
        <w:lastRenderedPageBreak/>
        <mc:AlternateContent>
          <mc:Choice Requires="wpg">
            <w:drawing>
              <wp:anchor distT="0" distB="0" distL="114300" distR="114300" simplePos="0" relativeHeight="251681792" behindDoc="0" locked="0" layoutInCell="1" allowOverlap="1" wp14:anchorId="24A91215" wp14:editId="334C7135">
                <wp:simplePos x="0" y="0"/>
                <wp:positionH relativeFrom="margin">
                  <wp:align>right</wp:align>
                </wp:positionH>
                <wp:positionV relativeFrom="paragraph">
                  <wp:posOffset>22</wp:posOffset>
                </wp:positionV>
                <wp:extent cx="5944870" cy="56197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5944870" cy="5619750"/>
                          <a:chOff x="0" y="0"/>
                          <a:chExt cx="5944870" cy="5620329"/>
                        </a:xfrm>
                      </wpg:grpSpPr>
                      <wps:wsp>
                        <wps:cNvPr id="55" name="Text Box 2"/>
                        <wps:cNvSpPr txBox="1">
                          <a:spLocks noChangeArrowheads="1"/>
                        </wps:cNvSpPr>
                        <wps:spPr bwMode="auto">
                          <a:xfrm>
                            <a:off x="19050" y="4190865"/>
                            <a:ext cx="5925820" cy="1429464"/>
                          </a:xfrm>
                          <a:prstGeom prst="rect">
                            <a:avLst/>
                          </a:prstGeom>
                          <a:solidFill>
                            <a:srgbClr val="FFFFFF"/>
                          </a:solidFill>
                          <a:ln w="9525">
                            <a:noFill/>
                            <a:miter lim="800000"/>
                            <a:headEnd/>
                            <a:tailEnd/>
                          </a:ln>
                        </wps:spPr>
                        <wps:txbx>
                          <w:txbxContent>
                            <w:p w14:paraId="098C9468" w14:textId="3070C164" w:rsidR="00945D72" w:rsidRPr="00AF6212" w:rsidRDefault="00945D72" w:rsidP="00945D72">
                              <w:pPr>
                                <w:jc w:val="both"/>
                                <w:rPr>
                                  <w:sz w:val="20"/>
                                  <w:szCs w:val="20"/>
                                </w:rPr>
                              </w:pPr>
                              <w:r w:rsidRPr="00AF6212">
                                <w:rPr>
                                  <w:sz w:val="20"/>
                                  <w:szCs w:val="20"/>
                                </w:rPr>
                                <w:t xml:space="preserve">Figure </w:t>
                              </w:r>
                              <w:r w:rsidR="00AF6212">
                                <w:rPr>
                                  <w:sz w:val="20"/>
                                  <w:szCs w:val="20"/>
                                </w:rPr>
                                <w:t>C.</w:t>
                              </w:r>
                              <w:r w:rsidRPr="00AF6212">
                                <w:rPr>
                                  <w:sz w:val="20"/>
                                  <w:szCs w:val="20"/>
                                </w:rPr>
                                <w:t>4</w:t>
                              </w:r>
                              <w:r w:rsidR="00AF6212">
                                <w:rPr>
                                  <w:sz w:val="20"/>
                                  <w:szCs w:val="20"/>
                                </w:rPr>
                                <w:t>.</w:t>
                              </w:r>
                              <w:r w:rsidRPr="00AF6212">
                                <w:rPr>
                                  <w:sz w:val="20"/>
                                  <w:szCs w:val="20"/>
                                </w:rPr>
                                <w:t xml:space="preserve"> Chronology Properties. 101 points represent the 100 synthetic and one original chronolog</w:t>
                              </w:r>
                              <w:r w:rsidR="00AF6212">
                                <w:rPr>
                                  <w:sz w:val="20"/>
                                  <w:szCs w:val="20"/>
                                </w:rPr>
                                <w:t>ies</w:t>
                              </w:r>
                              <w:r w:rsidRPr="00AF6212">
                                <w:rPr>
                                  <w:sz w:val="20"/>
                                  <w:szCs w:val="20"/>
                                </w:rPr>
                                <w:t xml:space="preserve"> for each cluster of points which are jittered about the x-axis for visibility. Points shown in grey represent chronologies which rejected the null hypothesis of one of the three regression assumptions, see Fig </w:t>
                              </w:r>
                              <w:r w:rsidR="00AF6212">
                                <w:rPr>
                                  <w:sz w:val="20"/>
                                  <w:szCs w:val="20"/>
                                </w:rPr>
                                <w:t>C.</w:t>
                              </w:r>
                              <w:r w:rsidRPr="00AF6212">
                                <w:rPr>
                                  <w:sz w:val="20"/>
                                  <w:szCs w:val="20"/>
                                </w:rPr>
                                <w:t xml:space="preserve">3. </w:t>
                              </w:r>
                              <w:r w:rsidRPr="00AF6212">
                                <w:rPr>
                                  <w:b/>
                                  <w:bCs/>
                                  <w:sz w:val="20"/>
                                  <w:szCs w:val="20"/>
                                </w:rPr>
                                <w:t>RBAR</w:t>
                              </w:r>
                              <w:r w:rsidRPr="00AF6212">
                                <w:rPr>
                                  <w:sz w:val="20"/>
                                  <w:szCs w:val="20"/>
                                </w:rPr>
                                <w:t xml:space="preserve">: average pairwise correlation between individual chronology series. </w:t>
                              </w:r>
                              <w:r w:rsidRPr="00AF6212">
                                <w:rPr>
                                  <w:b/>
                                  <w:bCs/>
                                  <w:sz w:val="20"/>
                                  <w:szCs w:val="20"/>
                                </w:rPr>
                                <w:t>AR1</w:t>
                              </w:r>
                              <w:r w:rsidRPr="00AF6212">
                                <w:rPr>
                                  <w:sz w:val="20"/>
                                  <w:szCs w:val="20"/>
                                </w:rPr>
                                <w:t xml:space="preserve">: first-order autocorrelation of the </w:t>
                              </w:r>
                              <w:r w:rsidR="00AF6212">
                                <w:rPr>
                                  <w:sz w:val="20"/>
                                  <w:szCs w:val="20"/>
                                </w:rPr>
                                <w:t xml:space="preserve">MV </w:t>
                              </w:r>
                              <w:r w:rsidRPr="00AF6212">
                                <w:rPr>
                                  <w:sz w:val="20"/>
                                  <w:szCs w:val="20"/>
                                </w:rPr>
                                <w:t xml:space="preserve">chronology. </w:t>
                              </w:r>
                              <w:r w:rsidRPr="00AF6212">
                                <w:rPr>
                                  <w:b/>
                                  <w:bCs/>
                                  <w:sz w:val="20"/>
                                  <w:szCs w:val="20"/>
                                </w:rPr>
                                <w:t>Target Cor</w:t>
                              </w:r>
                              <w:r w:rsidRPr="00AF6212">
                                <w:rPr>
                                  <w:sz w:val="20"/>
                                  <w:szCs w:val="20"/>
                                </w:rPr>
                                <w:t>: correlation between chronology and climate target over the full interval of overlap</w:t>
                              </w:r>
                              <w:r w:rsidR="00AF6212">
                                <w:rPr>
                                  <w:sz w:val="20"/>
                                  <w:szCs w:val="20"/>
                                </w:rPr>
                                <w:t xml:space="preserve"> (IOI)</w:t>
                              </w:r>
                              <w:r w:rsidRPr="00AF6212">
                                <w:rPr>
                                  <w:sz w:val="20"/>
                                  <w:szCs w:val="20"/>
                                </w:rPr>
                                <w:t xml:space="preserve">. </w:t>
                              </w:r>
                              <w:r w:rsidRPr="00AF6212">
                                <w:rPr>
                                  <w:b/>
                                  <w:bCs/>
                                  <w:sz w:val="20"/>
                                  <w:szCs w:val="20"/>
                                </w:rPr>
                                <w:t>Sample Depth</w:t>
                              </w:r>
                              <w:r w:rsidRPr="00AF6212">
                                <w:rPr>
                                  <w:sz w:val="20"/>
                                  <w:szCs w:val="20"/>
                                </w:rPr>
                                <w:t xml:space="preserve">: Average number of series in the chronology during the interval of overlap with the target. Note that all sample depth values for a single chronology site fall on one of three values, the original chronology sample depth, or half or double that value. Small circles represent values for synthetic chronologies, large triangles represent values of the original chronologies. </w:t>
                              </w:r>
                            </w:p>
                          </w:txbxContent>
                        </wps:txbx>
                        <wps:bodyPr rot="0" vert="horz" wrap="square" lIns="91440" tIns="45720" rIns="91440" bIns="45720" anchor="t" anchorCtr="0">
                          <a:noAutofit/>
                        </wps:bodyPr>
                      </wps:wsp>
                      <pic:pic xmlns:pic="http://schemas.openxmlformats.org/drawingml/2006/picture">
                        <pic:nvPicPr>
                          <pic:cNvPr id="56" name="Picture 56" descr="Diagram&#10;&#10;Description automatically generated with low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g:wgp>
                  </a:graphicData>
                </a:graphic>
                <wp14:sizeRelV relativeFrom="margin">
                  <wp14:pctHeight>0</wp14:pctHeight>
                </wp14:sizeRelV>
              </wp:anchor>
            </w:drawing>
          </mc:Choice>
          <mc:Fallback>
            <w:pict>
              <v:group w14:anchorId="24A91215" id="Group 54" o:spid="_x0000_s1116" style="position:absolute;margin-left:416.9pt;margin-top:0;width:468.1pt;height:442.5pt;z-index:251681792;mso-position-horizontal:right;mso-position-horizontal-relative:margin;mso-position-vertical-relative:text;mso-height-relative:margin" coordsize="59448,5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">
                <v:shape id="_x0000_s1117" type="#_x0000_t202" style="position:absolute;left:190;top:41908;width:59258;height:14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" stroked="f">
                  <v:textbox>
                    <w:txbxContent>
                      <w:p w14:paraId="098C9468" w14:textId="3070C164" w:rsidR="00945D72" w:rsidRPr="00AF6212" w:rsidRDefault="00945D72" w:rsidP="00945D72">
                        <w:pPr>
                          <w:jc w:val="both"/>
                          <w:rPr>
                            <w:sz w:val="20"/>
                            <w:szCs w:val="20"/>
                          </w:rPr>
                        </w:pPr>
                        <w:r w:rsidRPr="00AF6212">
                          <w:rPr>
                            <w:sz w:val="20"/>
                            <w:szCs w:val="20"/>
                          </w:rPr>
                          <w:t xml:space="preserve">Figure </w:t>
                        </w:r>
                        <w:r w:rsidR="00AF6212">
                          <w:rPr>
                            <w:sz w:val="20"/>
                            <w:szCs w:val="20"/>
                          </w:rPr>
                          <w:t>C.</w:t>
                        </w:r>
                        <w:r w:rsidRPr="00AF6212">
                          <w:rPr>
                            <w:sz w:val="20"/>
                            <w:szCs w:val="20"/>
                          </w:rPr>
                          <w:t>4</w:t>
                        </w:r>
                        <w:r w:rsidR="00AF6212">
                          <w:rPr>
                            <w:sz w:val="20"/>
                            <w:szCs w:val="20"/>
                          </w:rPr>
                          <w:t>.</w:t>
                        </w:r>
                        <w:r w:rsidRPr="00AF6212">
                          <w:rPr>
                            <w:sz w:val="20"/>
                            <w:szCs w:val="20"/>
                          </w:rPr>
                          <w:t xml:space="preserve"> Chronology Properties. 101 points represent the 100 synthetic and one original chronolog</w:t>
                        </w:r>
                        <w:r w:rsidR="00AF6212">
                          <w:rPr>
                            <w:sz w:val="20"/>
                            <w:szCs w:val="20"/>
                          </w:rPr>
                          <w:t>ies</w:t>
                        </w:r>
                        <w:r w:rsidRPr="00AF6212">
                          <w:rPr>
                            <w:sz w:val="20"/>
                            <w:szCs w:val="20"/>
                          </w:rPr>
                          <w:t xml:space="preserve"> for each cluster of points which are jittered about the x-axis for visibility. Points shown in grey represent chronologies which rejected the null hypothesis of one of the three regression assumptions, see Fig </w:t>
                        </w:r>
                        <w:r w:rsidR="00AF6212">
                          <w:rPr>
                            <w:sz w:val="20"/>
                            <w:szCs w:val="20"/>
                          </w:rPr>
                          <w:t>C.</w:t>
                        </w:r>
                        <w:r w:rsidRPr="00AF6212">
                          <w:rPr>
                            <w:sz w:val="20"/>
                            <w:szCs w:val="20"/>
                          </w:rPr>
                          <w:t xml:space="preserve">3. </w:t>
                        </w:r>
                        <w:r w:rsidRPr="00AF6212">
                          <w:rPr>
                            <w:b/>
                            <w:bCs/>
                            <w:sz w:val="20"/>
                            <w:szCs w:val="20"/>
                          </w:rPr>
                          <w:t>RBAR</w:t>
                        </w:r>
                        <w:r w:rsidRPr="00AF6212">
                          <w:rPr>
                            <w:sz w:val="20"/>
                            <w:szCs w:val="20"/>
                          </w:rPr>
                          <w:t xml:space="preserve">: average pairwise correlation between individual chronology series. </w:t>
                        </w:r>
                        <w:r w:rsidRPr="00AF6212">
                          <w:rPr>
                            <w:b/>
                            <w:bCs/>
                            <w:sz w:val="20"/>
                            <w:szCs w:val="20"/>
                          </w:rPr>
                          <w:t>AR1</w:t>
                        </w:r>
                        <w:r w:rsidRPr="00AF6212">
                          <w:rPr>
                            <w:sz w:val="20"/>
                            <w:szCs w:val="20"/>
                          </w:rPr>
                          <w:t xml:space="preserve">: first-order autocorrelation of the </w:t>
                        </w:r>
                        <w:r w:rsidR="00AF6212">
                          <w:rPr>
                            <w:sz w:val="20"/>
                            <w:szCs w:val="20"/>
                          </w:rPr>
                          <w:t xml:space="preserve">MV </w:t>
                        </w:r>
                        <w:r w:rsidRPr="00AF6212">
                          <w:rPr>
                            <w:sz w:val="20"/>
                            <w:szCs w:val="20"/>
                          </w:rPr>
                          <w:t xml:space="preserve">chronology. </w:t>
                        </w:r>
                        <w:r w:rsidRPr="00AF6212">
                          <w:rPr>
                            <w:b/>
                            <w:bCs/>
                            <w:sz w:val="20"/>
                            <w:szCs w:val="20"/>
                          </w:rPr>
                          <w:t>Target Cor</w:t>
                        </w:r>
                        <w:r w:rsidRPr="00AF6212">
                          <w:rPr>
                            <w:sz w:val="20"/>
                            <w:szCs w:val="20"/>
                          </w:rPr>
                          <w:t>: correlation between chronology and climate target over the full interval of overlap</w:t>
                        </w:r>
                        <w:r w:rsidR="00AF6212">
                          <w:rPr>
                            <w:sz w:val="20"/>
                            <w:szCs w:val="20"/>
                          </w:rPr>
                          <w:t xml:space="preserve"> (IOI)</w:t>
                        </w:r>
                        <w:r w:rsidRPr="00AF6212">
                          <w:rPr>
                            <w:sz w:val="20"/>
                            <w:szCs w:val="20"/>
                          </w:rPr>
                          <w:t xml:space="preserve">. </w:t>
                        </w:r>
                        <w:r w:rsidRPr="00AF6212">
                          <w:rPr>
                            <w:b/>
                            <w:bCs/>
                            <w:sz w:val="20"/>
                            <w:szCs w:val="20"/>
                          </w:rPr>
                          <w:t>Sample Depth</w:t>
                        </w:r>
                        <w:r w:rsidRPr="00AF6212">
                          <w:rPr>
                            <w:sz w:val="20"/>
                            <w:szCs w:val="20"/>
                          </w:rPr>
                          <w:t xml:space="preserve">: Average number of series in the chronology during the interval of overlap with the target. Note that all sample depth values for a single chronology site fall on one of three values, the original chronology sample depth, or half or double that value. Small circles represent values for synthetic chronologies, large triangles represent values of the original chronologies. </w:t>
                        </w:r>
                      </w:p>
                    </w:txbxContent>
                  </v:textbox>
                </v:shape>
                <v:shape id="Picture 56" o:spid="_x0000_s1118" type="#_x0000_t75" alt="Diagram&#10;&#10;Description automatically generated with low confidence" style="position:absolute;width:59436;height:4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">
                  <v:imagedata r:id="rId66" o:title="Diagram&#10;&#10;Description automatically generated with low confidence"/>
                </v:shape>
                <w10:wrap type="square" anchorx="margin"/>
              </v:group>
            </w:pict>
          </mc:Fallback>
        </mc:AlternateContent>
      </w:r>
      <w:r w:rsidRPr="00FD79B4">
        <w:t>original chronologies with some Tree Nob synthetic chronologies nearing an AR1 of 0.8, while no Rock Springs Ranch synthetic chronologies rose above 0.3. The upper bounds of the target correlation distributions were constrained by that of the original chronology, such that the original chronologies sat near the tops of the three distributions. The chronologies which rejected the null hypothesis of one of the three regression assumptions were not generally of distinct distributions for any of the chronology properties. However, the three chronologies remaining at Tree Nob sat near the lower portion of the AR1 and rbar distributions.</w:t>
      </w:r>
    </w:p>
    <w:p w14:paraId="6520175A" w14:textId="4A7561D9" w:rsidR="00945D72" w:rsidRDefault="00AF6212" w:rsidP="007A2C99">
      <w:pPr>
        <w:pStyle w:val="Heading3"/>
      </w:pPr>
      <w:bookmarkStart w:id="206" w:name="_Toc118026903"/>
      <w:r w:rsidRPr="00FD79B4">
        <w:rPr>
          <w:noProof/>
        </w:rPr>
        <w:lastRenderedPageBreak/>
        <mc:AlternateContent>
          <mc:Choice Requires="wpg">
            <w:drawing>
              <wp:inline distT="0" distB="0" distL="0" distR="0" wp14:anchorId="1867AB7D" wp14:editId="343F8F29">
                <wp:extent cx="5943600" cy="7753350"/>
                <wp:effectExtent l="0" t="0" r="0" b="0"/>
                <wp:docPr id="57" name="Group 57"/>
                <wp:cNvGraphicFramePr/>
                <a:graphic xmlns:a="http://schemas.openxmlformats.org/drawingml/2006/main">
                  <a:graphicData uri="http://schemas.microsoft.com/office/word/2010/wordprocessingGroup">
                    <wpg:wgp>
                      <wpg:cNvGrpSpPr/>
                      <wpg:grpSpPr>
                        <a:xfrm>
                          <a:off x="0" y="0"/>
                          <a:ext cx="5943600" cy="7753350"/>
                          <a:chOff x="0" y="0"/>
                          <a:chExt cx="5943600" cy="7753564"/>
                        </a:xfrm>
                      </wpg:grpSpPr>
                      <wps:wsp>
                        <wps:cNvPr id="58" name="Text Box 2"/>
                        <wps:cNvSpPr txBox="1">
                          <a:spLocks noChangeArrowheads="1"/>
                        </wps:cNvSpPr>
                        <wps:spPr bwMode="auto">
                          <a:xfrm>
                            <a:off x="0" y="6790801"/>
                            <a:ext cx="5917565" cy="962763"/>
                          </a:xfrm>
                          <a:prstGeom prst="rect">
                            <a:avLst/>
                          </a:prstGeom>
                          <a:solidFill>
                            <a:srgbClr val="FFFFFF"/>
                          </a:solidFill>
                          <a:ln w="9525">
                            <a:noFill/>
                            <a:miter lim="800000"/>
                            <a:headEnd/>
                            <a:tailEnd/>
                          </a:ln>
                        </wps:spPr>
                        <wps:txbx>
                          <w:txbxContent>
                            <w:p w14:paraId="030B5653" w14:textId="3B0EDE32" w:rsidR="00A52E4E" w:rsidRPr="00AF6212" w:rsidRDefault="00A52E4E" w:rsidP="00A52E4E">
                              <w:pPr>
                                <w:jc w:val="both"/>
                                <w:rPr>
                                  <w:sz w:val="20"/>
                                  <w:szCs w:val="20"/>
                                </w:rPr>
                              </w:pPr>
                              <w:r w:rsidRPr="00AF6212">
                                <w:rPr>
                                  <w:sz w:val="20"/>
                                  <w:szCs w:val="20"/>
                                </w:rPr>
                                <w:t xml:space="preserve">Figure </w:t>
                              </w:r>
                              <w:r w:rsidR="00AF6212">
                                <w:rPr>
                                  <w:sz w:val="20"/>
                                  <w:szCs w:val="20"/>
                                </w:rPr>
                                <w:t>C.</w:t>
                              </w:r>
                              <w:r w:rsidRPr="00AF6212">
                                <w:rPr>
                                  <w:sz w:val="20"/>
                                  <w:szCs w:val="20"/>
                                </w:rPr>
                                <w:t>5</w:t>
                              </w:r>
                              <w:r w:rsidR="00AF6212">
                                <w:rPr>
                                  <w:sz w:val="20"/>
                                  <w:szCs w:val="20"/>
                                </w:rPr>
                                <w:t>.</w:t>
                              </w:r>
                              <w:r w:rsidRPr="00AF6212">
                                <w:rPr>
                                  <w:sz w:val="20"/>
                                  <w:szCs w:val="20"/>
                                </w:rPr>
                                <w:t xml:space="preserve"> Confidence Interval Performance. Each point represents the </w:t>
                              </w:r>
                              <w:proofErr w:type="spellStart"/>
                              <w:r w:rsidRPr="00AF6212">
                                <w:rPr>
                                  <w:sz w:val="20"/>
                                  <w:szCs w:val="20"/>
                                </w:rPr>
                                <w:t>CIC</w:t>
                              </w:r>
                              <w:r w:rsidRPr="00AF6212">
                                <w:rPr>
                                  <w:sz w:val="20"/>
                                  <w:szCs w:val="20"/>
                                  <w:vertAlign w:val="subscript"/>
                                </w:rPr>
                                <w:t>m</w:t>
                              </w:r>
                              <w:proofErr w:type="spellEnd"/>
                              <w:r w:rsidRPr="00AF6212">
                                <w:rPr>
                                  <w:sz w:val="20"/>
                                  <w:szCs w:val="20"/>
                                  <w:vertAlign w:val="subscript"/>
                                </w:rPr>
                                <w:t xml:space="preserve"> </w:t>
                              </w:r>
                              <w:r w:rsidRPr="00AF6212">
                                <w:rPr>
                                  <w:sz w:val="20"/>
                                  <w:szCs w:val="20"/>
                                </w:rPr>
                                <w:t>of a chronology. Each color represents a chronology</w:t>
                              </w:r>
                              <w:r w:rsidR="00AF6212">
                                <w:rPr>
                                  <w:sz w:val="20"/>
                                  <w:szCs w:val="20"/>
                                </w:rPr>
                                <w:t xml:space="preserve"> site</w:t>
                              </w:r>
                              <w:r w:rsidRPr="00AF6212">
                                <w:rPr>
                                  <w:sz w:val="20"/>
                                  <w:szCs w:val="20"/>
                                </w:rPr>
                                <w:t xml:space="preserve"> with associated</w:t>
                              </w:r>
                              <w:r w:rsidR="00AF6212">
                                <w:rPr>
                                  <w:sz w:val="20"/>
                                  <w:szCs w:val="20"/>
                                </w:rPr>
                                <w:t xml:space="preserve"> original and</w:t>
                              </w:r>
                              <w:r w:rsidRPr="00AF6212">
                                <w:rPr>
                                  <w:sz w:val="20"/>
                                  <w:szCs w:val="20"/>
                                </w:rPr>
                                <w:t xml:space="preserve"> synthetic chronologies, with </w:t>
                              </w:r>
                              <w:r w:rsidR="00AF6212">
                                <w:rPr>
                                  <w:sz w:val="20"/>
                                  <w:szCs w:val="20"/>
                                </w:rPr>
                                <w:t>12</w:t>
                              </w:r>
                              <w:r w:rsidRPr="00AF6212">
                                <w:rPr>
                                  <w:sz w:val="20"/>
                                  <w:szCs w:val="20"/>
                                </w:rPr>
                                <w:t xml:space="preserve"> violin plots corresponding to the</w:t>
                              </w:r>
                              <w:r w:rsidR="00AF6212">
                                <w:rPr>
                                  <w:sz w:val="20"/>
                                  <w:szCs w:val="20"/>
                                </w:rPr>
                                <w:t xml:space="preserve"> 12</w:t>
                              </w:r>
                              <w:r w:rsidRPr="00AF6212">
                                <w:rPr>
                                  <w:sz w:val="20"/>
                                  <w:szCs w:val="20"/>
                                </w:rPr>
                                <w:t xml:space="preserve"> confidence interval methods.</w:t>
                              </w:r>
                              <w:r w:rsidR="00AF6212">
                                <w:rPr>
                                  <w:sz w:val="20"/>
                                  <w:szCs w:val="20"/>
                                </w:rPr>
                                <w:t xml:space="preserve"> Each grouping of three plots represents the </w:t>
                              </w:r>
                              <w:proofErr w:type="spellStart"/>
                              <w:r w:rsidR="00AF6212">
                                <w:rPr>
                                  <w:sz w:val="20"/>
                                  <w:szCs w:val="20"/>
                                </w:rPr>
                                <w:t>CIC</w:t>
                              </w:r>
                              <w:r w:rsidR="00AF6212" w:rsidRPr="00AF6212">
                                <w:rPr>
                                  <w:sz w:val="20"/>
                                  <w:szCs w:val="20"/>
                                  <w:vertAlign w:val="subscript"/>
                                </w:rPr>
                                <w:t>m</w:t>
                              </w:r>
                              <w:proofErr w:type="spellEnd"/>
                              <w:r w:rsidR="00AF6212">
                                <w:rPr>
                                  <w:sz w:val="20"/>
                                  <w:szCs w:val="20"/>
                                </w:rPr>
                                <w:t xml:space="preserve"> results of one confidence interval method. Columns distinguish bootstrapping method</w:t>
                              </w:r>
                              <w:r w:rsidR="008A6077">
                                <w:rPr>
                                  <w:sz w:val="20"/>
                                  <w:szCs w:val="20"/>
                                </w:rPr>
                                <w:t>s</w:t>
                              </w:r>
                              <w:r w:rsidR="00AF6212">
                                <w:rPr>
                                  <w:sz w:val="20"/>
                                  <w:szCs w:val="20"/>
                                </w:rPr>
                                <w:t>:</w:t>
                              </w:r>
                              <w:r w:rsidRPr="00AF6212">
                                <w:rPr>
                                  <w:sz w:val="20"/>
                                  <w:szCs w:val="20"/>
                                </w:rPr>
                                <w:t xml:space="preserve"> None</w:t>
                              </w:r>
                              <w:r w:rsidR="00AF6212">
                                <w:rPr>
                                  <w:sz w:val="20"/>
                                  <w:szCs w:val="20"/>
                                </w:rPr>
                                <w:t>,</w:t>
                              </w:r>
                              <w:r w:rsidRPr="00AF6212">
                                <w:rPr>
                                  <w:sz w:val="20"/>
                                  <w:szCs w:val="20"/>
                                </w:rPr>
                                <w:t xml:space="preserve"> MEboot</w:t>
                              </w:r>
                              <w:r w:rsidR="00AF6212">
                                <w:rPr>
                                  <w:sz w:val="20"/>
                                  <w:szCs w:val="20"/>
                                </w:rPr>
                                <w:t>, or</w:t>
                              </w:r>
                              <w:r w:rsidRPr="00AF6212">
                                <w:rPr>
                                  <w:sz w:val="20"/>
                                  <w:szCs w:val="20"/>
                                </w:rPr>
                                <w:t xml:space="preserve"> Traditional</w:t>
                              </w:r>
                              <w:r w:rsidR="00AF6212">
                                <w:rPr>
                                  <w:sz w:val="20"/>
                                  <w:szCs w:val="20"/>
                                </w:rPr>
                                <w:t>. Rows distinguish error measurements</w:t>
                              </w:r>
                              <w:r w:rsidR="008A6077">
                                <w:rPr>
                                  <w:sz w:val="20"/>
                                  <w:szCs w:val="20"/>
                                </w:rPr>
                                <w:t>:</w:t>
                              </w:r>
                              <w:r w:rsidR="00AF6212">
                                <w:rPr>
                                  <w:sz w:val="20"/>
                                  <w:szCs w:val="20"/>
                                </w:rPr>
                                <w:t xml:space="preserve"> Ninety, Empirical (VE</w:t>
                              </w:r>
                              <w:r w:rsidR="00AF6212" w:rsidRPr="00AF6212">
                                <w:rPr>
                                  <w:sz w:val="20"/>
                                  <w:szCs w:val="20"/>
                                  <w:vertAlign w:val="subscript"/>
                                </w:rPr>
                                <w:t>E90</w:t>
                              </w:r>
                              <w:r w:rsidR="00AF6212">
                                <w:rPr>
                                  <w:sz w:val="20"/>
                                  <w:szCs w:val="20"/>
                                </w:rPr>
                                <w:t xml:space="preserve">), </w:t>
                              </w:r>
                              <w:r w:rsidR="00AF6212">
                                <w:rPr>
                                  <w:sz w:val="20"/>
                                  <w:szCs w:val="20"/>
                                </w:rPr>
                                <w:t xml:space="preserve">Ninety, </w:t>
                              </w:r>
                              <w:r w:rsidR="00AF6212">
                                <w:rPr>
                                  <w:sz w:val="20"/>
                                  <w:szCs w:val="20"/>
                                </w:rPr>
                                <w:t>Theoretical</w:t>
                              </w:r>
                              <w:r w:rsidR="00AF6212">
                                <w:rPr>
                                  <w:sz w:val="20"/>
                                  <w:szCs w:val="20"/>
                                </w:rPr>
                                <w:t xml:space="preserve"> (VE</w:t>
                              </w:r>
                              <w:r w:rsidR="00AF6212">
                                <w:rPr>
                                  <w:sz w:val="20"/>
                                  <w:szCs w:val="20"/>
                                  <w:vertAlign w:val="subscript"/>
                                </w:rPr>
                                <w:t>T</w:t>
                              </w:r>
                              <w:r w:rsidR="00AF6212" w:rsidRPr="00AF6212">
                                <w:rPr>
                                  <w:sz w:val="20"/>
                                  <w:szCs w:val="20"/>
                                  <w:vertAlign w:val="subscript"/>
                                </w:rPr>
                                <w:t>90</w:t>
                              </w:r>
                              <w:r w:rsidR="00AF6212">
                                <w:rPr>
                                  <w:sz w:val="20"/>
                                  <w:szCs w:val="20"/>
                                </w:rPr>
                                <w:t>),</w:t>
                              </w:r>
                              <w:r w:rsidR="00AF6212">
                                <w:rPr>
                                  <w:sz w:val="20"/>
                                  <w:szCs w:val="20"/>
                                </w:rPr>
                                <w:t xml:space="preserve"> Fif</w:t>
                              </w:r>
                              <w:r w:rsidR="00AF6212">
                                <w:rPr>
                                  <w:sz w:val="20"/>
                                  <w:szCs w:val="20"/>
                                </w:rPr>
                                <w:t>ty, Empirical (VE</w:t>
                              </w:r>
                              <w:r w:rsidR="00AF6212" w:rsidRPr="00AF6212">
                                <w:rPr>
                                  <w:sz w:val="20"/>
                                  <w:szCs w:val="20"/>
                                  <w:vertAlign w:val="subscript"/>
                                </w:rPr>
                                <w:t>E</w:t>
                              </w:r>
                              <w:r w:rsidR="00AF6212">
                                <w:rPr>
                                  <w:sz w:val="20"/>
                                  <w:szCs w:val="20"/>
                                  <w:vertAlign w:val="subscript"/>
                                </w:rPr>
                                <w:t>5</w:t>
                              </w:r>
                              <w:r w:rsidR="00AF6212" w:rsidRPr="00AF6212">
                                <w:rPr>
                                  <w:sz w:val="20"/>
                                  <w:szCs w:val="20"/>
                                  <w:vertAlign w:val="subscript"/>
                                </w:rPr>
                                <w:t>0</w:t>
                              </w:r>
                              <w:r w:rsidR="00AF6212">
                                <w:rPr>
                                  <w:sz w:val="20"/>
                                  <w:szCs w:val="20"/>
                                </w:rPr>
                                <w:t xml:space="preserve">), </w:t>
                              </w:r>
                              <w:r w:rsidR="00AF6212">
                                <w:rPr>
                                  <w:sz w:val="20"/>
                                  <w:szCs w:val="20"/>
                                </w:rPr>
                                <w:t>Fif</w:t>
                              </w:r>
                              <w:r w:rsidR="00AF6212">
                                <w:rPr>
                                  <w:sz w:val="20"/>
                                  <w:szCs w:val="20"/>
                                </w:rPr>
                                <w:t>ty, Theoretical (VE</w:t>
                              </w:r>
                              <w:r w:rsidR="00AF6212">
                                <w:rPr>
                                  <w:sz w:val="20"/>
                                  <w:szCs w:val="20"/>
                                  <w:vertAlign w:val="subscript"/>
                                </w:rPr>
                                <w:t>T</w:t>
                              </w:r>
                              <w:r w:rsidR="00AF6212">
                                <w:rPr>
                                  <w:sz w:val="20"/>
                                  <w:szCs w:val="20"/>
                                  <w:vertAlign w:val="subscript"/>
                                </w:rPr>
                                <w:t>5</w:t>
                              </w:r>
                              <w:r w:rsidR="00AF6212" w:rsidRPr="00AF6212">
                                <w:rPr>
                                  <w:sz w:val="20"/>
                                  <w:szCs w:val="20"/>
                                  <w:vertAlign w:val="subscript"/>
                                </w:rPr>
                                <w:t>0</w:t>
                              </w:r>
                              <w:r w:rsidR="00AF6212">
                                <w:rPr>
                                  <w:sz w:val="20"/>
                                  <w:szCs w:val="20"/>
                                </w:rPr>
                                <w:t>)</w:t>
                              </w:r>
                              <w:r w:rsidR="00AF6212">
                                <w:rPr>
                                  <w:sz w:val="20"/>
                                  <w:szCs w:val="20"/>
                                </w:rPr>
                                <w:t>.</w:t>
                              </w:r>
                            </w:p>
                          </w:txbxContent>
                        </wps:txbx>
                        <wps:bodyPr rot="0" vert="horz" wrap="square" lIns="91440" tIns="45720" rIns="91440" bIns="45720" anchor="t" anchorCtr="0">
                          <a:noAutofit/>
                        </wps:bodyPr>
                      </wps:wsp>
                      <pic:pic xmlns:pic="http://schemas.openxmlformats.org/drawingml/2006/picture">
                        <pic:nvPicPr>
                          <pic:cNvPr id="59" name="Picture 59" descr="A picture containing application&#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wpg:wgp>
                  </a:graphicData>
                </a:graphic>
              </wp:inline>
            </w:drawing>
          </mc:Choice>
          <mc:Fallback>
            <w:pict>
              <v:group w14:anchorId="1867AB7D" id="Group 57" o:spid="_x0000_s1119" style="width:468pt;height:610.5pt;mso-position-horizontal-relative:char;mso-position-vertical-relative:line" coordsize="59436,77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">
                <v:shape id="_x0000_s1120" type="#_x0000_t202" style="position:absolute;top:67908;width:59175;height:9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30B5653" w14:textId="3B0EDE32" w:rsidR="00A52E4E" w:rsidRPr="00AF6212" w:rsidRDefault="00A52E4E" w:rsidP="00A52E4E">
                        <w:pPr>
                          <w:jc w:val="both"/>
                          <w:rPr>
                            <w:sz w:val="20"/>
                            <w:szCs w:val="20"/>
                          </w:rPr>
                        </w:pPr>
                        <w:r w:rsidRPr="00AF6212">
                          <w:rPr>
                            <w:sz w:val="20"/>
                            <w:szCs w:val="20"/>
                          </w:rPr>
                          <w:t xml:space="preserve">Figure </w:t>
                        </w:r>
                        <w:r w:rsidR="00AF6212">
                          <w:rPr>
                            <w:sz w:val="20"/>
                            <w:szCs w:val="20"/>
                          </w:rPr>
                          <w:t>C.</w:t>
                        </w:r>
                        <w:r w:rsidRPr="00AF6212">
                          <w:rPr>
                            <w:sz w:val="20"/>
                            <w:szCs w:val="20"/>
                          </w:rPr>
                          <w:t>5</w:t>
                        </w:r>
                        <w:r w:rsidR="00AF6212">
                          <w:rPr>
                            <w:sz w:val="20"/>
                            <w:szCs w:val="20"/>
                          </w:rPr>
                          <w:t>.</w:t>
                        </w:r>
                        <w:r w:rsidRPr="00AF6212">
                          <w:rPr>
                            <w:sz w:val="20"/>
                            <w:szCs w:val="20"/>
                          </w:rPr>
                          <w:t xml:space="preserve"> Confidence Interval Performance. Each point represents the </w:t>
                        </w:r>
                        <w:proofErr w:type="spellStart"/>
                        <w:r w:rsidRPr="00AF6212">
                          <w:rPr>
                            <w:sz w:val="20"/>
                            <w:szCs w:val="20"/>
                          </w:rPr>
                          <w:t>CIC</w:t>
                        </w:r>
                        <w:r w:rsidRPr="00AF6212">
                          <w:rPr>
                            <w:sz w:val="20"/>
                            <w:szCs w:val="20"/>
                            <w:vertAlign w:val="subscript"/>
                          </w:rPr>
                          <w:t>m</w:t>
                        </w:r>
                        <w:proofErr w:type="spellEnd"/>
                        <w:r w:rsidRPr="00AF6212">
                          <w:rPr>
                            <w:sz w:val="20"/>
                            <w:szCs w:val="20"/>
                            <w:vertAlign w:val="subscript"/>
                          </w:rPr>
                          <w:t xml:space="preserve"> </w:t>
                        </w:r>
                        <w:r w:rsidRPr="00AF6212">
                          <w:rPr>
                            <w:sz w:val="20"/>
                            <w:szCs w:val="20"/>
                          </w:rPr>
                          <w:t>of a chronology. Each color represents a chronology</w:t>
                        </w:r>
                        <w:r w:rsidR="00AF6212">
                          <w:rPr>
                            <w:sz w:val="20"/>
                            <w:szCs w:val="20"/>
                          </w:rPr>
                          <w:t xml:space="preserve"> site</w:t>
                        </w:r>
                        <w:r w:rsidRPr="00AF6212">
                          <w:rPr>
                            <w:sz w:val="20"/>
                            <w:szCs w:val="20"/>
                          </w:rPr>
                          <w:t xml:space="preserve"> with associated</w:t>
                        </w:r>
                        <w:r w:rsidR="00AF6212">
                          <w:rPr>
                            <w:sz w:val="20"/>
                            <w:szCs w:val="20"/>
                          </w:rPr>
                          <w:t xml:space="preserve"> original and</w:t>
                        </w:r>
                        <w:r w:rsidRPr="00AF6212">
                          <w:rPr>
                            <w:sz w:val="20"/>
                            <w:szCs w:val="20"/>
                          </w:rPr>
                          <w:t xml:space="preserve"> synthetic chronologies, with </w:t>
                        </w:r>
                        <w:r w:rsidR="00AF6212">
                          <w:rPr>
                            <w:sz w:val="20"/>
                            <w:szCs w:val="20"/>
                          </w:rPr>
                          <w:t>12</w:t>
                        </w:r>
                        <w:r w:rsidRPr="00AF6212">
                          <w:rPr>
                            <w:sz w:val="20"/>
                            <w:szCs w:val="20"/>
                          </w:rPr>
                          <w:t xml:space="preserve"> violin plots corresponding to the</w:t>
                        </w:r>
                        <w:r w:rsidR="00AF6212">
                          <w:rPr>
                            <w:sz w:val="20"/>
                            <w:szCs w:val="20"/>
                          </w:rPr>
                          <w:t xml:space="preserve"> 12</w:t>
                        </w:r>
                        <w:r w:rsidRPr="00AF6212">
                          <w:rPr>
                            <w:sz w:val="20"/>
                            <w:szCs w:val="20"/>
                          </w:rPr>
                          <w:t xml:space="preserve"> confidence interval methods.</w:t>
                        </w:r>
                        <w:r w:rsidR="00AF6212">
                          <w:rPr>
                            <w:sz w:val="20"/>
                            <w:szCs w:val="20"/>
                          </w:rPr>
                          <w:t xml:space="preserve"> Each grouping of three plots represents the </w:t>
                        </w:r>
                        <w:proofErr w:type="spellStart"/>
                        <w:r w:rsidR="00AF6212">
                          <w:rPr>
                            <w:sz w:val="20"/>
                            <w:szCs w:val="20"/>
                          </w:rPr>
                          <w:t>CIC</w:t>
                        </w:r>
                        <w:r w:rsidR="00AF6212" w:rsidRPr="00AF6212">
                          <w:rPr>
                            <w:sz w:val="20"/>
                            <w:szCs w:val="20"/>
                            <w:vertAlign w:val="subscript"/>
                          </w:rPr>
                          <w:t>m</w:t>
                        </w:r>
                        <w:proofErr w:type="spellEnd"/>
                        <w:r w:rsidR="00AF6212">
                          <w:rPr>
                            <w:sz w:val="20"/>
                            <w:szCs w:val="20"/>
                          </w:rPr>
                          <w:t xml:space="preserve"> results of one confidence interval method. Columns distinguish bootstrapping method</w:t>
                        </w:r>
                        <w:r w:rsidR="008A6077">
                          <w:rPr>
                            <w:sz w:val="20"/>
                            <w:szCs w:val="20"/>
                          </w:rPr>
                          <w:t>s</w:t>
                        </w:r>
                        <w:r w:rsidR="00AF6212">
                          <w:rPr>
                            <w:sz w:val="20"/>
                            <w:szCs w:val="20"/>
                          </w:rPr>
                          <w:t>:</w:t>
                        </w:r>
                        <w:r w:rsidRPr="00AF6212">
                          <w:rPr>
                            <w:sz w:val="20"/>
                            <w:szCs w:val="20"/>
                          </w:rPr>
                          <w:t xml:space="preserve"> None</w:t>
                        </w:r>
                        <w:r w:rsidR="00AF6212">
                          <w:rPr>
                            <w:sz w:val="20"/>
                            <w:szCs w:val="20"/>
                          </w:rPr>
                          <w:t>,</w:t>
                        </w:r>
                        <w:r w:rsidRPr="00AF6212">
                          <w:rPr>
                            <w:sz w:val="20"/>
                            <w:szCs w:val="20"/>
                          </w:rPr>
                          <w:t xml:space="preserve"> MEboot</w:t>
                        </w:r>
                        <w:r w:rsidR="00AF6212">
                          <w:rPr>
                            <w:sz w:val="20"/>
                            <w:szCs w:val="20"/>
                          </w:rPr>
                          <w:t>, or</w:t>
                        </w:r>
                        <w:r w:rsidRPr="00AF6212">
                          <w:rPr>
                            <w:sz w:val="20"/>
                            <w:szCs w:val="20"/>
                          </w:rPr>
                          <w:t xml:space="preserve"> Traditional</w:t>
                        </w:r>
                        <w:r w:rsidR="00AF6212">
                          <w:rPr>
                            <w:sz w:val="20"/>
                            <w:szCs w:val="20"/>
                          </w:rPr>
                          <w:t>. Rows distinguish error measurements</w:t>
                        </w:r>
                        <w:r w:rsidR="008A6077">
                          <w:rPr>
                            <w:sz w:val="20"/>
                            <w:szCs w:val="20"/>
                          </w:rPr>
                          <w:t>:</w:t>
                        </w:r>
                        <w:r w:rsidR="00AF6212">
                          <w:rPr>
                            <w:sz w:val="20"/>
                            <w:szCs w:val="20"/>
                          </w:rPr>
                          <w:t xml:space="preserve"> Ninety, Empirical (VE</w:t>
                        </w:r>
                        <w:r w:rsidR="00AF6212" w:rsidRPr="00AF6212">
                          <w:rPr>
                            <w:sz w:val="20"/>
                            <w:szCs w:val="20"/>
                            <w:vertAlign w:val="subscript"/>
                          </w:rPr>
                          <w:t>E90</w:t>
                        </w:r>
                        <w:r w:rsidR="00AF6212">
                          <w:rPr>
                            <w:sz w:val="20"/>
                            <w:szCs w:val="20"/>
                          </w:rPr>
                          <w:t xml:space="preserve">), </w:t>
                        </w:r>
                        <w:r w:rsidR="00AF6212">
                          <w:rPr>
                            <w:sz w:val="20"/>
                            <w:szCs w:val="20"/>
                          </w:rPr>
                          <w:t xml:space="preserve">Ninety, </w:t>
                        </w:r>
                        <w:r w:rsidR="00AF6212">
                          <w:rPr>
                            <w:sz w:val="20"/>
                            <w:szCs w:val="20"/>
                          </w:rPr>
                          <w:t>Theoretical</w:t>
                        </w:r>
                        <w:r w:rsidR="00AF6212">
                          <w:rPr>
                            <w:sz w:val="20"/>
                            <w:szCs w:val="20"/>
                          </w:rPr>
                          <w:t xml:space="preserve"> (VE</w:t>
                        </w:r>
                        <w:r w:rsidR="00AF6212">
                          <w:rPr>
                            <w:sz w:val="20"/>
                            <w:szCs w:val="20"/>
                            <w:vertAlign w:val="subscript"/>
                          </w:rPr>
                          <w:t>T</w:t>
                        </w:r>
                        <w:r w:rsidR="00AF6212" w:rsidRPr="00AF6212">
                          <w:rPr>
                            <w:sz w:val="20"/>
                            <w:szCs w:val="20"/>
                            <w:vertAlign w:val="subscript"/>
                          </w:rPr>
                          <w:t>90</w:t>
                        </w:r>
                        <w:r w:rsidR="00AF6212">
                          <w:rPr>
                            <w:sz w:val="20"/>
                            <w:szCs w:val="20"/>
                          </w:rPr>
                          <w:t>),</w:t>
                        </w:r>
                        <w:r w:rsidR="00AF6212">
                          <w:rPr>
                            <w:sz w:val="20"/>
                            <w:szCs w:val="20"/>
                          </w:rPr>
                          <w:t xml:space="preserve"> Fif</w:t>
                        </w:r>
                        <w:r w:rsidR="00AF6212">
                          <w:rPr>
                            <w:sz w:val="20"/>
                            <w:szCs w:val="20"/>
                          </w:rPr>
                          <w:t>ty, Empirical (VE</w:t>
                        </w:r>
                        <w:r w:rsidR="00AF6212" w:rsidRPr="00AF6212">
                          <w:rPr>
                            <w:sz w:val="20"/>
                            <w:szCs w:val="20"/>
                            <w:vertAlign w:val="subscript"/>
                          </w:rPr>
                          <w:t>E</w:t>
                        </w:r>
                        <w:r w:rsidR="00AF6212">
                          <w:rPr>
                            <w:sz w:val="20"/>
                            <w:szCs w:val="20"/>
                            <w:vertAlign w:val="subscript"/>
                          </w:rPr>
                          <w:t>5</w:t>
                        </w:r>
                        <w:r w:rsidR="00AF6212" w:rsidRPr="00AF6212">
                          <w:rPr>
                            <w:sz w:val="20"/>
                            <w:szCs w:val="20"/>
                            <w:vertAlign w:val="subscript"/>
                          </w:rPr>
                          <w:t>0</w:t>
                        </w:r>
                        <w:r w:rsidR="00AF6212">
                          <w:rPr>
                            <w:sz w:val="20"/>
                            <w:szCs w:val="20"/>
                          </w:rPr>
                          <w:t xml:space="preserve">), </w:t>
                        </w:r>
                        <w:r w:rsidR="00AF6212">
                          <w:rPr>
                            <w:sz w:val="20"/>
                            <w:szCs w:val="20"/>
                          </w:rPr>
                          <w:t>Fif</w:t>
                        </w:r>
                        <w:r w:rsidR="00AF6212">
                          <w:rPr>
                            <w:sz w:val="20"/>
                            <w:szCs w:val="20"/>
                          </w:rPr>
                          <w:t>ty, Theoretical (VE</w:t>
                        </w:r>
                        <w:r w:rsidR="00AF6212">
                          <w:rPr>
                            <w:sz w:val="20"/>
                            <w:szCs w:val="20"/>
                            <w:vertAlign w:val="subscript"/>
                          </w:rPr>
                          <w:t>T</w:t>
                        </w:r>
                        <w:r w:rsidR="00AF6212">
                          <w:rPr>
                            <w:sz w:val="20"/>
                            <w:szCs w:val="20"/>
                            <w:vertAlign w:val="subscript"/>
                          </w:rPr>
                          <w:t>5</w:t>
                        </w:r>
                        <w:r w:rsidR="00AF6212" w:rsidRPr="00AF6212">
                          <w:rPr>
                            <w:sz w:val="20"/>
                            <w:szCs w:val="20"/>
                            <w:vertAlign w:val="subscript"/>
                          </w:rPr>
                          <w:t>0</w:t>
                        </w:r>
                        <w:r w:rsidR="00AF6212">
                          <w:rPr>
                            <w:sz w:val="20"/>
                            <w:szCs w:val="20"/>
                          </w:rPr>
                          <w:t>)</w:t>
                        </w:r>
                        <w:r w:rsidR="00AF6212">
                          <w:rPr>
                            <w:sz w:val="20"/>
                            <w:szCs w:val="20"/>
                          </w:rPr>
                          <w:t>.</w:t>
                        </w:r>
                      </w:p>
                    </w:txbxContent>
                  </v:textbox>
                </v:shape>
                <v:shape id="Picture 59" o:spid="_x0000_s1121" type="#_x0000_t75" alt="A picture containing application&#10;&#10;Description automatically generated" style="position:absolute;width:59436;height:6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">
                  <v:imagedata r:id="rId68" o:title="A picture containing application&#10;&#10;Description automatically generated"/>
                </v:shape>
                <w10:anchorlock/>
              </v:group>
            </w:pict>
          </mc:Fallback>
        </mc:AlternateContent>
      </w:r>
      <w:r w:rsidR="008A6077" w:rsidRPr="00FD79B4">
        <w:rPr>
          <w:noProof/>
        </w:rPr>
        <w:lastRenderedPageBreak/>
        <mc:AlternateContent>
          <mc:Choice Requires="wpg">
            <w:drawing>
              <wp:anchor distT="0" distB="0" distL="114300" distR="114300" simplePos="0" relativeHeight="251678720" behindDoc="0" locked="0" layoutInCell="1" allowOverlap="1" wp14:anchorId="4583A462" wp14:editId="173F59E2">
                <wp:simplePos x="0" y="0"/>
                <wp:positionH relativeFrom="margin">
                  <wp:align>right</wp:align>
                </wp:positionH>
                <wp:positionV relativeFrom="paragraph">
                  <wp:posOffset>0</wp:posOffset>
                </wp:positionV>
                <wp:extent cx="5943600" cy="4093210"/>
                <wp:effectExtent l="0" t="0" r="0" b="2540"/>
                <wp:wrapSquare wrapText="bothSides"/>
                <wp:docPr id="60" name="Group 60"/>
                <wp:cNvGraphicFramePr/>
                <a:graphic xmlns:a="http://schemas.openxmlformats.org/drawingml/2006/main">
                  <a:graphicData uri="http://schemas.microsoft.com/office/word/2010/wordprocessingGroup">
                    <wpg:wgp>
                      <wpg:cNvGrpSpPr/>
                      <wpg:grpSpPr>
                        <a:xfrm>
                          <a:off x="0" y="0"/>
                          <a:ext cx="5943600" cy="4093535"/>
                          <a:chOff x="0" y="0"/>
                          <a:chExt cx="5943600" cy="4094626"/>
                        </a:xfrm>
                      </wpg:grpSpPr>
                      <wps:wsp>
                        <wps:cNvPr id="61" name="Text Box 2"/>
                        <wps:cNvSpPr txBox="1">
                          <a:spLocks noChangeArrowheads="1"/>
                        </wps:cNvSpPr>
                        <wps:spPr bwMode="auto">
                          <a:xfrm>
                            <a:off x="0" y="3323645"/>
                            <a:ext cx="5943269" cy="770981"/>
                          </a:xfrm>
                          <a:prstGeom prst="rect">
                            <a:avLst/>
                          </a:prstGeom>
                          <a:solidFill>
                            <a:srgbClr val="FFFFFF"/>
                          </a:solidFill>
                          <a:ln w="9525">
                            <a:noFill/>
                            <a:miter lim="800000"/>
                            <a:headEnd/>
                            <a:tailEnd/>
                          </a:ln>
                        </wps:spPr>
                        <wps:txbx>
                          <w:txbxContent>
                            <w:p w14:paraId="60E29795" w14:textId="7BDC2B81" w:rsidR="00945D72" w:rsidRPr="008A6077" w:rsidRDefault="00945D72" w:rsidP="00945D72">
                              <w:pPr>
                                <w:jc w:val="both"/>
                                <w:rPr>
                                  <w:sz w:val="20"/>
                                  <w:szCs w:val="20"/>
                                </w:rPr>
                              </w:pPr>
                              <w:r w:rsidRPr="008A6077">
                                <w:rPr>
                                  <w:sz w:val="20"/>
                                  <w:szCs w:val="20"/>
                                </w:rPr>
                                <w:t xml:space="preserve">Figure </w:t>
                              </w:r>
                              <w:r w:rsidR="008A6077" w:rsidRPr="008A6077">
                                <w:rPr>
                                  <w:sz w:val="20"/>
                                  <w:szCs w:val="20"/>
                                </w:rPr>
                                <w:t>C.</w:t>
                              </w:r>
                              <w:r w:rsidRPr="008A6077">
                                <w:rPr>
                                  <w:sz w:val="20"/>
                                  <w:szCs w:val="20"/>
                                </w:rPr>
                                <w:t>6</w:t>
                              </w:r>
                              <w:r w:rsidR="008A6077" w:rsidRPr="008A6077">
                                <w:rPr>
                                  <w:sz w:val="20"/>
                                  <w:szCs w:val="20"/>
                                </w:rPr>
                                <w:t>.</w:t>
                              </w:r>
                              <w:r w:rsidRPr="008A6077">
                                <w:rPr>
                                  <w:sz w:val="20"/>
                                  <w:szCs w:val="20"/>
                                </w:rPr>
                                <w:t xml:space="preserve"> Correlations between Chronology Properties and Confidence Interval Capture. Individual points represent a correlation between the rate of capture for a confidence interval method at a particular site</w:t>
                              </w:r>
                              <w:r w:rsidR="008A6077">
                                <w:rPr>
                                  <w:sz w:val="20"/>
                                  <w:szCs w:val="20"/>
                                </w:rPr>
                                <w:t xml:space="preserve"> (</w:t>
                              </w:r>
                              <w:proofErr w:type="spellStart"/>
                              <w:r w:rsidR="008A6077">
                                <w:rPr>
                                  <w:sz w:val="20"/>
                                  <w:szCs w:val="20"/>
                                </w:rPr>
                                <w:t>CIC</w:t>
                              </w:r>
                              <w:r w:rsidR="008A6077" w:rsidRPr="008A6077">
                                <w:rPr>
                                  <w:sz w:val="20"/>
                                  <w:szCs w:val="20"/>
                                  <w:vertAlign w:val="subscript"/>
                                </w:rPr>
                                <w:t>m</w:t>
                              </w:r>
                              <w:proofErr w:type="spellEnd"/>
                              <w:r w:rsidR="008A6077">
                                <w:rPr>
                                  <w:sz w:val="20"/>
                                  <w:szCs w:val="20"/>
                                </w:rPr>
                                <w:t>)</w:t>
                              </w:r>
                              <w:r w:rsidRPr="008A6077">
                                <w:rPr>
                                  <w:sz w:val="20"/>
                                  <w:szCs w:val="20"/>
                                </w:rPr>
                                <w:t xml:space="preserve"> and the chronology properties of the chronologies utilized (n=</w:t>
                              </w:r>
                              <w:r w:rsidR="008A6077">
                                <w:rPr>
                                  <w:sz w:val="20"/>
                                  <w:szCs w:val="20"/>
                                </w:rPr>
                                <w:t>1</w:t>
                              </w:r>
                              <w:r w:rsidRPr="008A6077">
                                <w:rPr>
                                  <w:sz w:val="20"/>
                                  <w:szCs w:val="20"/>
                                </w:rPr>
                                <w:t>01 each). The red dashed lines at r=</w:t>
                              </w:r>
                              <w:r w:rsidRPr="008A6077">
                                <w:rPr>
                                  <w:rFonts w:cstheme="minorHAnsi"/>
                                  <w:sz w:val="20"/>
                                  <w:szCs w:val="20"/>
                                </w:rPr>
                                <w:t>±</w:t>
                              </w:r>
                              <w:r w:rsidRPr="008A6077">
                                <w:rPr>
                                  <w:sz w:val="20"/>
                                  <w:szCs w:val="20"/>
                                </w:rPr>
                                <w:t>0.25 represent a threshold for relationships of interest.</w:t>
                              </w:r>
                            </w:p>
                          </w:txbxContent>
                        </wps:txbx>
                        <wps:bodyPr rot="0" vert="horz" wrap="square" lIns="91440" tIns="45720" rIns="91440" bIns="45720" anchor="t" anchorCtr="0">
                          <a:noAutofit/>
                        </wps:bodyPr>
                      </wps:wsp>
                      <pic:pic xmlns:pic="http://schemas.openxmlformats.org/drawingml/2006/picture">
                        <pic:nvPicPr>
                          <pic:cNvPr id="62" name="Picture 62" descr="Chart&#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83A462" id="Group 60" o:spid="_x0000_s1122" style="position:absolute;margin-left:416.8pt;margin-top:0;width:468pt;height:322.3pt;z-index:251678720;mso-position-horizontal:right;mso-position-horizontal-relative:margin;mso-position-vertical-relative:text;mso-width-relative:margin;mso-height-relative:margin" coordsize="59436,4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">
                <v:shape id="_x0000_s1123" type="#_x0000_t202" style="position:absolute;top:33236;width:59432;height:7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60E29795" w14:textId="7BDC2B81" w:rsidR="00945D72" w:rsidRPr="008A6077" w:rsidRDefault="00945D72" w:rsidP="00945D72">
                        <w:pPr>
                          <w:jc w:val="both"/>
                          <w:rPr>
                            <w:sz w:val="20"/>
                            <w:szCs w:val="20"/>
                          </w:rPr>
                        </w:pPr>
                        <w:r w:rsidRPr="008A6077">
                          <w:rPr>
                            <w:sz w:val="20"/>
                            <w:szCs w:val="20"/>
                          </w:rPr>
                          <w:t xml:space="preserve">Figure </w:t>
                        </w:r>
                        <w:r w:rsidR="008A6077" w:rsidRPr="008A6077">
                          <w:rPr>
                            <w:sz w:val="20"/>
                            <w:szCs w:val="20"/>
                          </w:rPr>
                          <w:t>C.</w:t>
                        </w:r>
                        <w:r w:rsidRPr="008A6077">
                          <w:rPr>
                            <w:sz w:val="20"/>
                            <w:szCs w:val="20"/>
                          </w:rPr>
                          <w:t>6</w:t>
                        </w:r>
                        <w:r w:rsidR="008A6077" w:rsidRPr="008A6077">
                          <w:rPr>
                            <w:sz w:val="20"/>
                            <w:szCs w:val="20"/>
                          </w:rPr>
                          <w:t>.</w:t>
                        </w:r>
                        <w:r w:rsidRPr="008A6077">
                          <w:rPr>
                            <w:sz w:val="20"/>
                            <w:szCs w:val="20"/>
                          </w:rPr>
                          <w:t xml:space="preserve"> Correlations between Chronology Properties and Confidence Interval Capture. Individual points represent a correlation between the rate of capture for a confidence interval method at a particular site</w:t>
                        </w:r>
                        <w:r w:rsidR="008A6077">
                          <w:rPr>
                            <w:sz w:val="20"/>
                            <w:szCs w:val="20"/>
                          </w:rPr>
                          <w:t xml:space="preserve"> (</w:t>
                        </w:r>
                        <w:proofErr w:type="spellStart"/>
                        <w:r w:rsidR="008A6077">
                          <w:rPr>
                            <w:sz w:val="20"/>
                            <w:szCs w:val="20"/>
                          </w:rPr>
                          <w:t>CIC</w:t>
                        </w:r>
                        <w:r w:rsidR="008A6077" w:rsidRPr="008A6077">
                          <w:rPr>
                            <w:sz w:val="20"/>
                            <w:szCs w:val="20"/>
                            <w:vertAlign w:val="subscript"/>
                          </w:rPr>
                          <w:t>m</w:t>
                        </w:r>
                        <w:proofErr w:type="spellEnd"/>
                        <w:r w:rsidR="008A6077">
                          <w:rPr>
                            <w:sz w:val="20"/>
                            <w:szCs w:val="20"/>
                          </w:rPr>
                          <w:t>)</w:t>
                        </w:r>
                        <w:r w:rsidRPr="008A6077">
                          <w:rPr>
                            <w:sz w:val="20"/>
                            <w:szCs w:val="20"/>
                          </w:rPr>
                          <w:t xml:space="preserve"> and the chronology properties of the chronologies utilized (n=</w:t>
                        </w:r>
                        <w:r w:rsidR="008A6077">
                          <w:rPr>
                            <w:sz w:val="20"/>
                            <w:szCs w:val="20"/>
                          </w:rPr>
                          <w:t>1</w:t>
                        </w:r>
                        <w:r w:rsidRPr="008A6077">
                          <w:rPr>
                            <w:sz w:val="20"/>
                            <w:szCs w:val="20"/>
                          </w:rPr>
                          <w:t>01 each). The red dashed lines at r=</w:t>
                        </w:r>
                        <w:r w:rsidRPr="008A6077">
                          <w:rPr>
                            <w:rFonts w:cstheme="minorHAnsi"/>
                            <w:sz w:val="20"/>
                            <w:szCs w:val="20"/>
                          </w:rPr>
                          <w:t>±</w:t>
                        </w:r>
                        <w:r w:rsidRPr="008A6077">
                          <w:rPr>
                            <w:sz w:val="20"/>
                            <w:szCs w:val="20"/>
                          </w:rPr>
                          <w:t>0.25 represent a threshold for relationships of interest.</w:t>
                        </w:r>
                      </w:p>
                    </w:txbxContent>
                  </v:textbox>
                </v:shape>
                <v:shape id="Picture 62" o:spid="_x0000_s1124" type="#_x0000_t75" alt="Chart&#10;&#10;Description automatically generated" style="position:absolute;width:59436;height:33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">
                  <v:imagedata r:id="rId70" o:title="Chart&#10;&#10;Description automatically generated"/>
                </v:shape>
                <w10:wrap type="square" anchorx="margin"/>
              </v:group>
            </w:pict>
          </mc:Fallback>
        </mc:AlternateContent>
      </w:r>
      <w:r w:rsidR="007A2C99">
        <w:t>C.4</w:t>
      </w:r>
      <w:r w:rsidR="00945D72" w:rsidRPr="00FD79B4">
        <w:t>.3 Bootstrapping</w:t>
      </w:r>
      <w:bookmarkEnd w:id="206"/>
    </w:p>
    <w:p w14:paraId="31E7B8CC" w14:textId="77777777" w:rsidR="007A2C99" w:rsidRPr="007A2C99" w:rsidRDefault="007A2C99" w:rsidP="007A2C99"/>
    <w:p w14:paraId="1B2CC565" w14:textId="0AFF0A34" w:rsidR="00945D72" w:rsidRPr="00FD79B4" w:rsidRDefault="00945D72" w:rsidP="00A52E4E">
      <w:pPr>
        <w:spacing w:line="360" w:lineRule="auto"/>
        <w:rPr>
          <w:b/>
          <w:bCs/>
        </w:rPr>
      </w:pPr>
      <w:r w:rsidRPr="00FD79B4">
        <w:t>The width of traditionally bootstrapped intervals was</w:t>
      </w:r>
      <w:r w:rsidRPr="00FD79B4">
        <w:t xml:space="preserve"> </w:t>
      </w:r>
      <w:r w:rsidRPr="00FD79B4">
        <w:t xml:space="preserve">consistently greater than the MEboot intervals at both 50- and 90-percetile (Fig </w:t>
      </w:r>
      <w:r w:rsidR="00AF6212">
        <w:t>C.</w:t>
      </w:r>
      <w:r w:rsidRPr="00FD79B4">
        <w:t>5</w:t>
      </w:r>
      <w:r w:rsidR="00AF6212">
        <w:t>.</w:t>
      </w:r>
      <w:r w:rsidRPr="00FD79B4">
        <w:t>). Both techniques produced variable chronology error through time, unequal positive and negative errors at any given year, and generally larger error ranges at more extreme chronology values.</w:t>
      </w:r>
    </w:p>
    <w:p w14:paraId="1F9D642C" w14:textId="7E565C10" w:rsidR="00945D72" w:rsidRDefault="007A2C99" w:rsidP="007A2C99">
      <w:pPr>
        <w:pStyle w:val="Heading3"/>
      </w:pPr>
      <w:bookmarkStart w:id="207" w:name="_Toc118026904"/>
      <w:r>
        <w:t>C.4</w:t>
      </w:r>
      <w:r w:rsidR="00945D72" w:rsidRPr="00FD79B4">
        <w:t>.4 Confidence Interval Testing</w:t>
      </w:r>
      <w:bookmarkEnd w:id="207"/>
    </w:p>
    <w:p w14:paraId="2E2FBEE8" w14:textId="47342A40" w:rsidR="007A2C99" w:rsidRPr="007A2C99" w:rsidRDefault="007A2C99" w:rsidP="007A2C99"/>
    <w:p w14:paraId="7418B377" w14:textId="14F9B3DA" w:rsidR="00945D72" w:rsidRPr="00FD79B4" w:rsidRDefault="00945D72" w:rsidP="00A52E4E">
      <w:pPr>
        <w:spacing w:line="360" w:lineRule="auto"/>
        <w:rPr>
          <w:b/>
          <w:bCs/>
        </w:rPr>
      </w:pPr>
      <w:r w:rsidRPr="00FD79B4">
        <w:t>The various confidence interval methods showed variable success in capturing the IC (e.g., 0.9 for 90</w:t>
      </w:r>
      <w:r w:rsidRPr="00FD79B4">
        <w:rPr>
          <w:vertAlign w:val="superscript"/>
        </w:rPr>
        <w:t>th</w:t>
      </w:r>
      <w:r w:rsidRPr="00FD79B4">
        <w:t xml:space="preserve"> percentile confidence intervals; see dashed lines, Fig </w:t>
      </w:r>
      <w:r w:rsidR="00AF6212">
        <w:t>C.</w:t>
      </w:r>
      <w:r w:rsidRPr="00FD79B4">
        <w:t>5</w:t>
      </w:r>
      <w:r w:rsidR="00AF6212">
        <w:t>.</w:t>
      </w:r>
      <w:r w:rsidRPr="00FD79B4">
        <w:t>). Of the 12 methods implemented, the Non-bootstrapped VE</w:t>
      </w:r>
      <w:r w:rsidRPr="00FD79B4">
        <w:rPr>
          <w:vertAlign w:val="subscript"/>
        </w:rPr>
        <w:t>E</w:t>
      </w:r>
      <w:r w:rsidRPr="00FD79B4">
        <w:t xml:space="preserve"> 90</w:t>
      </w:r>
      <w:r w:rsidRPr="00FD79B4">
        <w:rPr>
          <w:vertAlign w:val="superscript"/>
        </w:rPr>
        <w:t>th</w:t>
      </w:r>
      <w:r w:rsidRPr="00FD79B4">
        <w:t xml:space="preserve"> percentile confidence intervals produced an average </w:t>
      </w:r>
      <w:proofErr w:type="spellStart"/>
      <w:r w:rsidRPr="00FD79B4">
        <w:t>CIC</w:t>
      </w:r>
      <w:r w:rsidRPr="00FD79B4">
        <w:rPr>
          <w:vertAlign w:val="subscript"/>
        </w:rPr>
        <w:t>m</w:t>
      </w:r>
      <w:proofErr w:type="spellEnd"/>
      <w:r w:rsidRPr="00FD79B4">
        <w:t xml:space="preserve"> closest to the IC at 90.6%, with and interquartile range of 3.7%. If only the chronologies that failed to reject the null hypotheses of all regression assumptions are considered (ignoring the grey points in Fig </w:t>
      </w:r>
      <w:r w:rsidR="008A6077">
        <w:t>C.</w:t>
      </w:r>
      <w:r w:rsidRPr="00FD79B4">
        <w:t>5</w:t>
      </w:r>
      <w:r w:rsidR="008A6077">
        <w:t>.</w:t>
      </w:r>
      <w:r w:rsidRPr="00FD79B4">
        <w:t>), the Meboot VET 50</w:t>
      </w:r>
      <w:r w:rsidRPr="00FD79B4">
        <w:rPr>
          <w:vertAlign w:val="superscript"/>
        </w:rPr>
        <w:t>th</w:t>
      </w:r>
      <w:r w:rsidRPr="00FD79B4">
        <w:t xml:space="preserve"> percentile confidence interval performed best, with an average </w:t>
      </w:r>
      <w:proofErr w:type="spellStart"/>
      <w:r w:rsidRPr="00FD79B4">
        <w:t>CIC</w:t>
      </w:r>
      <w:r w:rsidRPr="00FD79B4">
        <w:rPr>
          <w:vertAlign w:val="subscript"/>
        </w:rPr>
        <w:t>m</w:t>
      </w:r>
      <w:proofErr w:type="spellEnd"/>
      <w:r w:rsidRPr="00FD79B4">
        <w:t xml:space="preserve"> of 49.9%, IQR = 4.6%. The </w:t>
      </w:r>
      <w:proofErr w:type="spellStart"/>
      <w:r w:rsidRPr="00FD79B4">
        <w:t>CIC</w:t>
      </w:r>
      <w:r w:rsidRPr="00FD79B4">
        <w:rPr>
          <w:vertAlign w:val="subscript"/>
        </w:rPr>
        <w:t>m</w:t>
      </w:r>
      <w:proofErr w:type="spellEnd"/>
      <w:r w:rsidRPr="00FD79B4">
        <w:t xml:space="preserve"> values for Arrowsmith </w:t>
      </w:r>
      <w:r w:rsidRPr="00FD79B4">
        <w:lastRenderedPageBreak/>
        <w:t xml:space="preserve">Mountain chronologies were generally higher than the IC and higher than the other two sites across all methods. The difference between the average </w:t>
      </w:r>
      <w:proofErr w:type="spellStart"/>
      <w:r w:rsidRPr="00FD79B4">
        <w:t>CIC</w:t>
      </w:r>
      <w:r w:rsidRPr="00FD79B4">
        <w:rPr>
          <w:vertAlign w:val="subscript"/>
        </w:rPr>
        <w:t>m</w:t>
      </w:r>
      <w:proofErr w:type="spellEnd"/>
      <w:r w:rsidRPr="00FD79B4">
        <w:t xml:space="preserve"> values across sites is reduced with VE</w:t>
      </w:r>
      <w:r w:rsidRPr="00FD79B4">
        <w:rPr>
          <w:vertAlign w:val="subscript"/>
        </w:rPr>
        <w:t>T</w:t>
      </w:r>
      <w:r w:rsidRPr="00FD79B4">
        <w:t xml:space="preserve"> as opposed to VE</w:t>
      </w:r>
      <w:r w:rsidRPr="00FD79B4">
        <w:rPr>
          <w:vertAlign w:val="subscript"/>
        </w:rPr>
        <w:t>E</w:t>
      </w:r>
      <w:r w:rsidRPr="00FD79B4">
        <w:t xml:space="preserve">, while the range of </w:t>
      </w:r>
      <w:proofErr w:type="spellStart"/>
      <w:r w:rsidRPr="00FD79B4">
        <w:t>CIC</w:t>
      </w:r>
      <w:r w:rsidRPr="00FD79B4">
        <w:rPr>
          <w:vertAlign w:val="subscript"/>
        </w:rPr>
        <w:t>m</w:t>
      </w:r>
      <w:proofErr w:type="spellEnd"/>
      <w:r w:rsidRPr="00FD79B4">
        <w:t xml:space="preserve"> values for a given site is reduced with VE</w:t>
      </w:r>
      <w:r w:rsidRPr="00FD79B4">
        <w:rPr>
          <w:vertAlign w:val="subscript"/>
        </w:rPr>
        <w:t>E</w:t>
      </w:r>
      <w:r w:rsidRPr="00FD79B4">
        <w:t xml:space="preserve"> relative to VE</w:t>
      </w:r>
      <w:r w:rsidRPr="00FD79B4">
        <w:rPr>
          <w:vertAlign w:val="subscript"/>
        </w:rPr>
        <w:t>T</w:t>
      </w:r>
      <w:r w:rsidRPr="00FD79B4">
        <w:t>. The 90</w:t>
      </w:r>
      <w:r w:rsidRPr="00FD79B4">
        <w:rPr>
          <w:vertAlign w:val="superscript"/>
        </w:rPr>
        <w:t>th</w:t>
      </w:r>
      <w:r w:rsidRPr="00FD79B4">
        <w:t xml:space="preserve"> percentile theoretical errors (VE</w:t>
      </w:r>
      <w:r w:rsidRPr="00FD79B4">
        <w:rPr>
          <w:vertAlign w:val="subscript"/>
        </w:rPr>
        <w:t>t90</w:t>
      </w:r>
      <w:r w:rsidRPr="00FD79B4">
        <w:t xml:space="preserve">) produced confidence intervals with </w:t>
      </w:r>
      <w:proofErr w:type="spellStart"/>
      <w:r w:rsidRPr="00FD79B4">
        <w:t>CIC</w:t>
      </w:r>
      <w:r w:rsidRPr="00FD79B4">
        <w:rPr>
          <w:vertAlign w:val="subscript"/>
        </w:rPr>
        <w:t>m</w:t>
      </w:r>
      <w:proofErr w:type="spellEnd"/>
      <w:r w:rsidRPr="00FD79B4">
        <w:t xml:space="preserve"> slightly above the IC, but the </w:t>
      </w:r>
      <w:proofErr w:type="spellStart"/>
      <w:r w:rsidRPr="00FD79B4">
        <w:t>CIC</w:t>
      </w:r>
      <w:r w:rsidRPr="00FD79B4">
        <w:rPr>
          <w:vertAlign w:val="subscript"/>
        </w:rPr>
        <w:t>m</w:t>
      </w:r>
      <w:proofErr w:type="spellEnd"/>
      <w:r w:rsidRPr="00FD79B4">
        <w:t xml:space="preserve"> distributions were consistent across the three sites. The combination of MEboot, empirical reconstruction errors, and 90-percentile confidence intervals was most effective at minimizing </w:t>
      </w:r>
      <w:proofErr w:type="spellStart"/>
      <w:r w:rsidRPr="00FD79B4">
        <w:t>CIC</w:t>
      </w:r>
      <w:r w:rsidRPr="00FD79B4">
        <w:rPr>
          <w:vertAlign w:val="subscript"/>
        </w:rPr>
        <w:t>m</w:t>
      </w:r>
      <w:proofErr w:type="spellEnd"/>
      <w:r w:rsidRPr="00FD79B4">
        <w:t xml:space="preserve"> - IC for Tree Nob and Rock Springs Ranch chronologies and produced the tightest grouping of </w:t>
      </w:r>
      <w:proofErr w:type="spellStart"/>
      <w:r w:rsidRPr="00FD79B4">
        <w:t>CIC</w:t>
      </w:r>
      <w:r w:rsidRPr="00FD79B4">
        <w:rPr>
          <w:vertAlign w:val="subscript"/>
        </w:rPr>
        <w:t>m</w:t>
      </w:r>
      <w:proofErr w:type="spellEnd"/>
      <w:r w:rsidRPr="00FD79B4">
        <w:t xml:space="preserve"> </w:t>
      </w:r>
      <w:r w:rsidRPr="00FD79B4">
        <w:t xml:space="preserve">(Fig </w:t>
      </w:r>
      <w:r w:rsidR="008A6077">
        <w:t>C.</w:t>
      </w:r>
      <w:r w:rsidRPr="00FD79B4">
        <w:t>5</w:t>
      </w:r>
      <w:r w:rsidR="008A6077">
        <w:t>.</w:t>
      </w:r>
      <w:r w:rsidRPr="00FD79B4">
        <w:t xml:space="preserve">). </w:t>
      </w:r>
      <w:proofErr w:type="spellStart"/>
      <w:r w:rsidRPr="00FD79B4">
        <w:t>CIC</w:t>
      </w:r>
      <w:r w:rsidRPr="00FD79B4">
        <w:rPr>
          <w:vertAlign w:val="subscript"/>
        </w:rPr>
        <w:t>m</w:t>
      </w:r>
      <w:proofErr w:type="spellEnd"/>
      <w:r w:rsidRPr="00FD79B4">
        <w:t xml:space="preserve"> was successively wider from no bootstrapping, to MEboot, to traditional bootstrapping, with traditional bootstrapping </w:t>
      </w:r>
      <w:proofErr w:type="spellStart"/>
      <w:r w:rsidRPr="00FD79B4">
        <w:t>CIC</w:t>
      </w:r>
      <w:r w:rsidRPr="00FD79B4">
        <w:rPr>
          <w:vertAlign w:val="subscript"/>
        </w:rPr>
        <w:t>m</w:t>
      </w:r>
      <w:proofErr w:type="spellEnd"/>
      <w:r w:rsidRPr="00FD79B4">
        <w:t xml:space="preserve"> generally greater than IC. Individual </w:t>
      </w:r>
      <w:proofErr w:type="spellStart"/>
      <w:r w:rsidRPr="00FD79B4">
        <w:t>CIC</w:t>
      </w:r>
      <w:r w:rsidRPr="00FD79B4">
        <w:rPr>
          <w:vertAlign w:val="subscript"/>
        </w:rPr>
        <w:t>m</w:t>
      </w:r>
      <w:proofErr w:type="spellEnd"/>
      <w:r w:rsidRPr="00FD79B4">
        <w:t xml:space="preserve"> distributions were generally wider for traditional bootstrapping compared with no bootstrapping and MEboot. </w:t>
      </w:r>
    </w:p>
    <w:p w14:paraId="72A9C102" w14:textId="593ABE0E" w:rsidR="00945D72" w:rsidRPr="00FD79B4" w:rsidRDefault="00945D72" w:rsidP="00A52E4E">
      <w:pPr>
        <w:spacing w:line="360" w:lineRule="auto"/>
      </w:pPr>
      <w:r w:rsidRPr="00FD79B4">
        <w:t xml:space="preserve">The </w:t>
      </w:r>
      <w:proofErr w:type="spellStart"/>
      <w:r w:rsidRPr="00FD79B4">
        <w:t>CIC</w:t>
      </w:r>
      <w:r w:rsidRPr="00FD79B4">
        <w:rPr>
          <w:vertAlign w:val="subscript"/>
        </w:rPr>
        <w:t>m</w:t>
      </w:r>
      <w:proofErr w:type="spellEnd"/>
      <w:r w:rsidRPr="00FD79B4">
        <w:t xml:space="preserve"> for traditionally bootstrapped chronologies was negatively correlated to the rbar of all chronologies for all methods (Fig </w:t>
      </w:r>
      <w:r w:rsidR="008A6077">
        <w:t>C.</w:t>
      </w:r>
      <w:r w:rsidRPr="00FD79B4">
        <w:t>6</w:t>
      </w:r>
      <w:r w:rsidR="008A6077">
        <w:t>.</w:t>
      </w:r>
      <w:r w:rsidRPr="00FD79B4">
        <w:t>). the correlation to target and sample depth values were positively and negatively</w:t>
      </w:r>
      <w:r w:rsidRPr="00FD79B4">
        <w:t xml:space="preserve"> </w:t>
      </w:r>
      <w:r w:rsidRPr="00FD79B4">
        <w:t xml:space="preserve">correlated to CIC, respectively, for some methods and chronology properties. The </w:t>
      </w:r>
      <w:proofErr w:type="spellStart"/>
      <w:r w:rsidRPr="00FD79B4">
        <w:t>CIC</w:t>
      </w:r>
      <w:r w:rsidRPr="00FD79B4">
        <w:rPr>
          <w:vertAlign w:val="subscript"/>
        </w:rPr>
        <w:t>m</w:t>
      </w:r>
      <w:proofErr w:type="spellEnd"/>
      <w:r w:rsidRPr="00FD79B4">
        <w:t>, based on methods without bootstrapping or by MEboot, show little or no consistent relationship to any chronology property.</w:t>
      </w:r>
    </w:p>
    <w:p w14:paraId="755E4F67" w14:textId="6614171A" w:rsidR="00945D72" w:rsidRDefault="007A2C99" w:rsidP="007A2C99">
      <w:pPr>
        <w:pStyle w:val="Heading2"/>
      </w:pPr>
      <w:bookmarkStart w:id="208" w:name="_Toc118026905"/>
      <w:r>
        <w:t>C.5</w:t>
      </w:r>
      <w:r w:rsidR="00945D72" w:rsidRPr="00FD79B4">
        <w:t>. Discussion</w:t>
      </w:r>
      <w:bookmarkEnd w:id="208"/>
    </w:p>
    <w:p w14:paraId="1BF17F87" w14:textId="6129AA4A" w:rsidR="007A2C99" w:rsidRPr="007A2C99" w:rsidRDefault="007A2C99" w:rsidP="007A2C99"/>
    <w:p w14:paraId="3E190EFD" w14:textId="7E59EBD8" w:rsidR="00945D72" w:rsidRPr="00FD79B4" w:rsidRDefault="00945D72" w:rsidP="00A52E4E">
      <w:pPr>
        <w:spacing w:line="360" w:lineRule="auto"/>
      </w:pPr>
      <w:r w:rsidRPr="00FD79B4">
        <w:t xml:space="preserve">Although the chronology simulation algorithm produced chronologies with a wide range of properties and affected confidence interval width, the methods of bootstrapping and error measurement had the most significant impact on the reliability of the confidence intervals. Traditional bootstrapping produces excessively wide confidence intervals, and this is due to the over-sensitivity of this technique to outlier values with biases that are especially pronounced in datasets with low rbar values (Fig </w:t>
      </w:r>
      <w:r w:rsidR="008A6077">
        <w:t>C.</w:t>
      </w:r>
      <w:r w:rsidRPr="00FD79B4">
        <w:t>6</w:t>
      </w:r>
      <w:r w:rsidR="008A6077">
        <w:t>.</w:t>
      </w:r>
      <w:r w:rsidRPr="00FD79B4">
        <w:t>). The MEboot method assures greater fidelity to the properties of the original series (Cook et al. 2013). MEboot preserves autocorrelation structure while reliably producing median, as well as minimum and maximum, values of the dataset. This is distinct from traditional bootstrapping, which</w:t>
      </w:r>
      <w:r w:rsidRPr="00FD79B4" w:rsidDel="00455D7F">
        <w:t xml:space="preserve"> </w:t>
      </w:r>
      <w:r w:rsidRPr="00FD79B4">
        <w:t xml:space="preserve">shows a bias toward extreme values when selecting the 5- and 95-percentile representatives (Cook et al. 2013). </w:t>
      </w:r>
    </w:p>
    <w:p w14:paraId="6260E164" w14:textId="64B3673B" w:rsidR="00945D72" w:rsidRPr="00FD79B4" w:rsidRDefault="00945D72" w:rsidP="00A52E4E">
      <w:pPr>
        <w:spacing w:line="360" w:lineRule="auto"/>
      </w:pPr>
      <w:r w:rsidRPr="00FD79B4">
        <w:t xml:space="preserve">We designed the chronology simulation algorithm to vary important chronology properties in order to measure their impacts on the reliability of the confidence intervals. The resulting </w:t>
      </w:r>
      <w:r w:rsidRPr="00FD79B4">
        <w:lastRenderedPageBreak/>
        <w:t xml:space="preserve">synthetic chronologies are based on the original chronologies and are not independent. The CIC distributions of each site, for a given method, are distinctive. However, the trends across methods are also noteworthy (Fig </w:t>
      </w:r>
      <w:r w:rsidR="008A6077">
        <w:t>C.</w:t>
      </w:r>
      <w:r w:rsidRPr="00FD79B4">
        <w:t>5</w:t>
      </w:r>
      <w:r w:rsidR="008A6077">
        <w:t>.</w:t>
      </w:r>
      <w:r w:rsidRPr="00FD79B4">
        <w:t>). The intended function of the simulations is demonstrated in Figure 6 wherein the variability of an important chronology property, rbar, produces biased confidence intervals when traditional bootstrapping is used. The consistency of this result across the three sites and the strength of the correlation suggest the bias is inherent to the method. The direction of the bias is also consistent with a conceptual understanding of the method wherein the 90</w:t>
      </w:r>
      <w:r w:rsidRPr="00FD79B4">
        <w:rPr>
          <w:vertAlign w:val="superscript"/>
        </w:rPr>
        <w:t>th</w:t>
      </w:r>
      <w:r w:rsidRPr="00FD79B4">
        <w:t>-percentile values in the bootstrapped ensemble necessarily overrepresent chronology indices with more extreme values. In a chronology with low rbar, the distribution of values in a typical year is, by definition, wider, exacerbating the problem inherent to the method. Conversely, a chronology with a high rbar, in which index values of a typical year are tightly grouped, traditional bootstrapping produces 90</w:t>
      </w:r>
      <w:r w:rsidRPr="00FD79B4">
        <w:rPr>
          <w:vertAlign w:val="superscript"/>
        </w:rPr>
        <w:t>th</w:t>
      </w:r>
      <w:r w:rsidRPr="00FD79B4">
        <w:t>-percentile intervals much closer to the central tendency of all values.</w:t>
      </w:r>
    </w:p>
    <w:p w14:paraId="39B39F3B" w14:textId="4EB3C348" w:rsidR="00945D72" w:rsidRPr="00FD79B4" w:rsidRDefault="00945D72" w:rsidP="00A52E4E">
      <w:pPr>
        <w:spacing w:line="360" w:lineRule="auto"/>
      </w:pPr>
      <w:r w:rsidRPr="00FD79B4">
        <w:t xml:space="preserve">Some of the </w:t>
      </w:r>
      <w:proofErr w:type="spellStart"/>
      <w:r w:rsidRPr="00FD79B4">
        <w:t>CIC</w:t>
      </w:r>
      <w:r w:rsidRPr="00FD79B4">
        <w:rPr>
          <w:vertAlign w:val="subscript"/>
        </w:rPr>
        <w:t>m</w:t>
      </w:r>
      <w:proofErr w:type="spellEnd"/>
      <w:r w:rsidRPr="00FD79B4">
        <w:t xml:space="preserve"> distributions which best relate to their respective IC are not bootstrapped. When considering sources of reconstruction uncertainty, we made a distinction between chronology error and calibration error. We intended to capture chronology error with bootstrapping and calibration error with either VE</w:t>
      </w:r>
      <w:r w:rsidRPr="00FD79B4">
        <w:rPr>
          <w:vertAlign w:val="subscript"/>
        </w:rPr>
        <w:t>E</w:t>
      </w:r>
      <w:r w:rsidRPr="00FD79B4">
        <w:t xml:space="preserve"> or VE</w:t>
      </w:r>
      <w:r w:rsidRPr="00FD79B4">
        <w:rPr>
          <w:vertAlign w:val="subscript"/>
        </w:rPr>
        <w:t>T</w:t>
      </w:r>
      <w:r w:rsidRPr="00FD79B4">
        <w:t>. The methods for calculating these errors were chosen based on the principle that calibration ought to be independent from the measurement of skill, such as in the calculation of the CE metric. Our testing method suggests that the VE</w:t>
      </w:r>
      <w:r w:rsidRPr="00FD79B4">
        <w:rPr>
          <w:vertAlign w:val="subscript"/>
        </w:rPr>
        <w:t>E</w:t>
      </w:r>
      <w:r w:rsidRPr="00FD79B4">
        <w:t xml:space="preserve"> and VE</w:t>
      </w:r>
      <w:r w:rsidRPr="00FD79B4">
        <w:rPr>
          <w:vertAlign w:val="subscript"/>
        </w:rPr>
        <w:t>T</w:t>
      </w:r>
      <w:r w:rsidRPr="00FD79B4">
        <w:t xml:space="preserve"> alone produce sufficiently wide confidence intervals without the benefit of bootstrapping. However, our testing method does not account for substantial changes in sample depth and makeup within a chronology. It is notable, therefore, that when the Arrowsmith Mountain chronology, which contains no change in sample makeup for the entire IOI, is removed from the analysis, MEboot with VE</w:t>
      </w:r>
      <w:r w:rsidRPr="00FD79B4">
        <w:rPr>
          <w:vertAlign w:val="subscript"/>
        </w:rPr>
        <w:t>E</w:t>
      </w:r>
      <w:r w:rsidRPr="00FD79B4">
        <w:t xml:space="preserve"> produces the best outcomes (average </w:t>
      </w:r>
      <w:proofErr w:type="spellStart"/>
      <w:r w:rsidRPr="00FD79B4">
        <w:t>CIC</w:t>
      </w:r>
      <w:r w:rsidRPr="00FD79B4">
        <w:rPr>
          <w:vertAlign w:val="subscript"/>
        </w:rPr>
        <w:t>m</w:t>
      </w:r>
      <w:proofErr w:type="spellEnd"/>
      <w:r w:rsidRPr="00FD79B4">
        <w:t xml:space="preserve"> = 89.9%, 49.7%; IQR = 1.8%, 2.7%).</w:t>
      </w:r>
    </w:p>
    <w:p w14:paraId="3AF07579" w14:textId="2DF0B6B8" w:rsidR="00945D72" w:rsidRPr="00FD79B4" w:rsidRDefault="00945D72" w:rsidP="00A52E4E">
      <w:pPr>
        <w:spacing w:line="360" w:lineRule="auto"/>
      </w:pPr>
      <w:r w:rsidRPr="00FD79B4">
        <w:t xml:space="preserve">Constructing confidence intervals requires independent time periods in which to calibrate the reconstruction and measure the reconstruction errors. Because many climate proxies derived from crossdated archives contain first-order autocorrelation, consecutive values are not independent. For this purpose, the SAIs could either comprise years chosen at random to </w:t>
      </w:r>
      <w:r w:rsidRPr="00FD79B4">
        <w:lastRenderedPageBreak/>
        <w:t xml:space="preserve">incorporate the greatest diversity of possible values or could only be continuous in order to maintain the persistence structure. The random selection option has the advantage of nearly infinite possible calibration intervals, particularly if resampling is permitted, while a continuous selection limits the number of possibilities. We chose an intermediate solution, wherein all calibration and verification intervals are continuous with the exception of up to two breaks, and SAIs are continuous with the exception of up to one break (Fig </w:t>
      </w:r>
      <w:r w:rsidR="008A6077">
        <w:t>C.</w:t>
      </w:r>
      <w:r w:rsidRPr="00FD79B4">
        <w:t>2</w:t>
      </w:r>
      <w:r w:rsidR="008A6077">
        <w:t>.</w:t>
      </w:r>
      <w:r w:rsidRPr="00FD79B4">
        <w:t>b,c). This allows for a large number of intervals, such that outliers, which are uncommon but can have considerable leverage, are unlikely to produce spurious results (</w:t>
      </w:r>
      <w:proofErr w:type="spellStart"/>
      <w:r w:rsidRPr="00FD79B4">
        <w:t>Rousseeuw</w:t>
      </w:r>
      <w:proofErr w:type="spellEnd"/>
      <w:r w:rsidRPr="00FD79B4" w:rsidDel="003135D0">
        <w:t xml:space="preserve"> </w:t>
      </w:r>
      <w:r w:rsidRPr="00FD79B4">
        <w:t xml:space="preserve">&amp; Leroy, 2005). This also allows for testing a calibration interval in a manner analogous to the final reconstruction, in which the full IOI is utilized, by maintaining independence of calibration and verification intervals while also accounting for persistence. </w:t>
      </w:r>
    </w:p>
    <w:p w14:paraId="35D77109" w14:textId="4F3AE7F9" w:rsidR="00945D72" w:rsidRPr="00FD79B4" w:rsidRDefault="00945D72" w:rsidP="00A52E4E">
      <w:pPr>
        <w:spacing w:line="360" w:lineRule="auto"/>
      </w:pPr>
      <w:r w:rsidRPr="00FD79B4">
        <w:t xml:space="preserve">The autocorrelation of many of the chronologies also reduced the independence of the reconstruction and confidence intervals in the SAI, which reduces the validity as a test of confidence interval performance when the associated targets also have high AR1. We measured the importance of this phenomenon by comparing confidence interval performance to MV chronology AR1 (Figure </w:t>
      </w:r>
      <w:r w:rsidR="008A6077">
        <w:t>C.</w:t>
      </w:r>
      <w:r w:rsidRPr="00FD79B4">
        <w:t>6</w:t>
      </w:r>
      <w:r w:rsidR="008A6077">
        <w:t>.</w:t>
      </w:r>
      <w:r w:rsidRPr="00FD79B4">
        <w:t>) and found no consistent relationship, suggesting that the independence of the SAI is not significantly impacted by autocorrelation. At Tree Nob, the site with the highest AR1 values, CIC and AR1 are negatively correlated, but this relationship is not consistent across confidence interval methods.</w:t>
      </w:r>
    </w:p>
    <w:p w14:paraId="25182416" w14:textId="6CD38F18" w:rsidR="00945D72" w:rsidRPr="00FD79B4" w:rsidRDefault="00945D72" w:rsidP="00A52E4E">
      <w:pPr>
        <w:spacing w:line="360" w:lineRule="auto"/>
      </w:pPr>
      <w:r w:rsidRPr="00FD79B4">
        <w:t>We have provided evidence for the unreliability of confidence intervals constructed from traditional bootstrapping and some evidence to support MEboot. However, the simple linear regression method we used to develop the 3</w:t>
      </w:r>
      <w:r w:rsidRPr="00FD79B4">
        <w:t xml:space="preserve">03 </w:t>
      </w:r>
      <w:r w:rsidRPr="00FD79B4">
        <w:t xml:space="preserve">reconstructions utilized is an uncommon approach in the development of climate reconstructions. Multiple predictors and distributed lag regression models as well as principal components are commonly employed (National Research Council, 2006). Nevertheless, we have utilized a diversity of real chronology-target pairs with a range of properties alongside synthetic chronologies with properties of still greater diversity. The approach we have employed can easily be extended to more complex reconstruction methods. Although the robustness of the methods that performed well in these simulations may not hold for all reconstruction methods, the simulations suggest that some methods, including traditional </w:t>
      </w:r>
      <w:r w:rsidRPr="00FD79B4">
        <w:lastRenderedPageBreak/>
        <w:t xml:space="preserve">bootstrapping, should not be used. Traditional bootstrapping contains assumptions inappropriate for pairing with crossdated archives. This method consistently produced confidence intervals wider than intended in our trials (Fig </w:t>
      </w:r>
      <w:r w:rsidR="008A6077">
        <w:t>C.</w:t>
      </w:r>
      <w:r w:rsidRPr="00FD79B4">
        <w:t>5</w:t>
      </w:r>
      <w:r w:rsidR="008A6077">
        <w:t>.</w:t>
      </w:r>
      <w:r w:rsidRPr="00FD79B4">
        <w:t xml:space="preserve">). Furthermore, the consistent negative correlation between CIC and rbar for traditionally bootstrapped chronologies (Fig </w:t>
      </w:r>
      <w:r w:rsidR="008A6077">
        <w:t>C.</w:t>
      </w:r>
      <w:r w:rsidRPr="00FD79B4">
        <w:t>6</w:t>
      </w:r>
      <w:r w:rsidR="008A6077">
        <w:t>.</w:t>
      </w:r>
      <w:r w:rsidRPr="00FD79B4">
        <w:t xml:space="preserve">) suggests consistent, predictable bias inherent to this method. </w:t>
      </w:r>
    </w:p>
    <w:p w14:paraId="2A2D3437" w14:textId="6072CEBE" w:rsidR="00945D72" w:rsidRPr="00FD79B4" w:rsidRDefault="00945D72" w:rsidP="00A52E4E">
      <w:pPr>
        <w:spacing w:line="360" w:lineRule="auto"/>
      </w:pPr>
      <w:r w:rsidRPr="00FD79B4">
        <w:t>We did not exhaustively test all possible bootstrapping methods. Resampling complete individual time series would also maintain the autocorrelation structures of the series while varying the subsets of the sampled population. We did not test this technique here because measurement time series may not overlap to a high degree in tree-ring datasets. Moreover, MEboot provides the benefit of faithfully reproducing data structure while maintaining sample depth characteristics and avoiding issues related to resampling a low number of measurement time series in poorly replicated portions of chronologies.</w:t>
      </w:r>
    </w:p>
    <w:p w14:paraId="2338DBC1" w14:textId="26F4F0DA" w:rsidR="00945D72" w:rsidRDefault="007A2C99" w:rsidP="007A2C99">
      <w:pPr>
        <w:pStyle w:val="Heading2"/>
      </w:pPr>
      <w:bookmarkStart w:id="209" w:name="_Toc118026906"/>
      <w:r>
        <w:t>C.6</w:t>
      </w:r>
      <w:r w:rsidR="00945D72" w:rsidRPr="00FD79B4">
        <w:t>. Conclusion</w:t>
      </w:r>
      <w:bookmarkEnd w:id="209"/>
    </w:p>
    <w:p w14:paraId="1DC8ADD8" w14:textId="77777777" w:rsidR="007A2C99" w:rsidRPr="007A2C99" w:rsidRDefault="007A2C99" w:rsidP="007A2C99"/>
    <w:p w14:paraId="57533050" w14:textId="6569C0B4" w:rsidR="00945D72" w:rsidRPr="00FD79B4" w:rsidRDefault="00945D72" w:rsidP="00A52E4E">
      <w:pPr>
        <w:spacing w:line="360" w:lineRule="auto"/>
      </w:pPr>
      <w:r w:rsidRPr="00FD79B4">
        <w:t>A reliable estimated error range inherent to any paleoclimate reconstruction is essential to the end-user. Confidence intervals provide at-a-glance information of the relative signal-to-noise ratio of the reconstruction, conveying both what is known and unknown. Confidence intervals are best calculated by measuring errors outside the period of calibration, as the errors of interest also lie outside the calibration period. The exact methodology chosen for producing confidence intervals will impact both the precision and accuracy of the results, and the best methods will likely conform to the method’s appropriateness in relation to the dataset. We find that for many proxies derived from crossdated archives, MEboot is likely to be the most appropriate bootstrapping method. Additionally, utilization of empirical errors rather than assuming a normal distribution of errors may be prudent in many circumstances. While future work is needed to extend this approach to reconstructions with multiple predictors and other complex reconstruction methods, our results suggest that MEboot paired with VE</w:t>
      </w:r>
      <w:r w:rsidRPr="00FD79B4">
        <w:rPr>
          <w:vertAlign w:val="subscript"/>
        </w:rPr>
        <w:t>E</w:t>
      </w:r>
      <w:r w:rsidRPr="00FD79B4">
        <w:t xml:space="preserve"> or VE</w:t>
      </w:r>
      <w:r w:rsidRPr="00FD79B4">
        <w:rPr>
          <w:vertAlign w:val="subscript"/>
        </w:rPr>
        <w:t>T</w:t>
      </w:r>
      <w:r w:rsidRPr="00FD79B4">
        <w:t xml:space="preserve"> provide the most robust confidence intervals for crossdated paleoclimate proxies. Furthermore, we have introduced a new approach to synthetic chronology construction will allow for the testing of many methods with similar simulation experiments.</w:t>
      </w:r>
    </w:p>
    <w:p w14:paraId="70EDE784" w14:textId="17F4925F" w:rsidR="00495903" w:rsidRPr="00FD79B4" w:rsidRDefault="00495903">
      <w:pPr>
        <w:rPr>
          <w:b/>
          <w:bCs/>
        </w:rPr>
      </w:pPr>
      <w:r w:rsidRPr="00FD79B4">
        <w:rPr>
          <w:b/>
          <w:bCs/>
        </w:rPr>
        <w:br w:type="page"/>
      </w:r>
    </w:p>
    <w:p w14:paraId="2D71458E" w14:textId="4B0F40A5" w:rsidR="00945D72" w:rsidRDefault="007A2C99" w:rsidP="007A2C99">
      <w:pPr>
        <w:pStyle w:val="Heading2"/>
      </w:pPr>
      <w:bookmarkStart w:id="210" w:name="_Toc118026907"/>
      <w:r>
        <w:lastRenderedPageBreak/>
        <w:t xml:space="preserve">C.7. </w:t>
      </w:r>
      <w:r w:rsidR="00945D72" w:rsidRPr="00FD79B4">
        <w:t>References</w:t>
      </w:r>
      <w:bookmarkEnd w:id="210"/>
    </w:p>
    <w:p w14:paraId="232FCF5D" w14:textId="77777777" w:rsidR="007A2C99" w:rsidRPr="007A2C99" w:rsidRDefault="007A2C99" w:rsidP="007A2C99"/>
    <w:p w14:paraId="6D861FEA" w14:textId="4A61FC0B" w:rsidR="00945D72" w:rsidRPr="00FD79B4" w:rsidRDefault="00945D72" w:rsidP="00495903">
      <w:pPr>
        <w:autoSpaceDE w:val="0"/>
        <w:autoSpaceDN w:val="0"/>
        <w:adjustRightInd w:val="0"/>
        <w:spacing w:line="360" w:lineRule="auto"/>
        <w:ind w:left="720" w:hanging="720"/>
      </w:pPr>
      <w:r w:rsidRPr="00FD79B4">
        <w:t xml:space="preserve">Ahad, N. A., Yin, T. S., Othman, A. R., &amp; Yaacob, C. R. (2011). Sensitivity of normality tests to non-normal data. </w:t>
      </w:r>
      <w:r w:rsidRPr="00FD79B4">
        <w:rPr>
          <w:i/>
          <w:iCs/>
        </w:rPr>
        <w:t xml:space="preserve">Sains </w:t>
      </w:r>
      <w:proofErr w:type="spellStart"/>
      <w:r w:rsidRPr="00FD79B4">
        <w:rPr>
          <w:i/>
          <w:iCs/>
        </w:rPr>
        <w:t>Malaysiana</w:t>
      </w:r>
      <w:proofErr w:type="spellEnd"/>
      <w:r w:rsidRPr="00FD79B4">
        <w:t>,</w:t>
      </w:r>
      <w:r w:rsidRPr="00FD79B4">
        <w:rPr>
          <w:i/>
          <w:iCs/>
        </w:rPr>
        <w:t xml:space="preserve"> 40</w:t>
      </w:r>
      <w:r w:rsidRPr="00FD79B4">
        <w:t>(6), 637-641.</w:t>
      </w:r>
    </w:p>
    <w:p w14:paraId="4D835136" w14:textId="77777777" w:rsidR="00945D72" w:rsidRPr="00FD79B4" w:rsidRDefault="00945D72" w:rsidP="00495903">
      <w:pPr>
        <w:autoSpaceDE w:val="0"/>
        <w:autoSpaceDN w:val="0"/>
        <w:adjustRightInd w:val="0"/>
        <w:spacing w:line="360" w:lineRule="auto"/>
        <w:ind w:left="720" w:hanging="720"/>
      </w:pPr>
      <w:proofErr w:type="spellStart"/>
      <w:r w:rsidRPr="00FD79B4">
        <w:t>Briffa</w:t>
      </w:r>
      <w:proofErr w:type="spellEnd"/>
      <w:r w:rsidRPr="00FD79B4">
        <w:t xml:space="preserve">, K., Jones, P., Pilcher, J., &amp; Hughes, M. (1988). Reconstructing summer temperatures in northern </w:t>
      </w:r>
      <w:proofErr w:type="spellStart"/>
      <w:r w:rsidRPr="00FD79B4">
        <w:t>Fennoscandinavia</w:t>
      </w:r>
      <w:proofErr w:type="spellEnd"/>
      <w:r w:rsidRPr="00FD79B4">
        <w:t xml:space="preserve"> back to AD 1700 using tree-ring data from Scots pine. Arctic and Alpine Research, 20(4), 385-394.</w:t>
      </w:r>
    </w:p>
    <w:p w14:paraId="41CF728A" w14:textId="7CE9A762" w:rsidR="00945D72" w:rsidRPr="00FD79B4" w:rsidRDefault="00945D72" w:rsidP="00495903">
      <w:pPr>
        <w:autoSpaceDE w:val="0"/>
        <w:autoSpaceDN w:val="0"/>
        <w:adjustRightInd w:val="0"/>
        <w:spacing w:line="360" w:lineRule="auto"/>
        <w:ind w:left="720" w:hanging="720"/>
      </w:pPr>
      <w:proofErr w:type="spellStart"/>
      <w:r w:rsidRPr="00FD79B4">
        <w:t>Briffa</w:t>
      </w:r>
      <w:proofErr w:type="spellEnd"/>
      <w:r w:rsidRPr="00FD79B4">
        <w:t xml:space="preserve">, K. R., Jones, P. D., &amp; </w:t>
      </w:r>
      <w:proofErr w:type="spellStart"/>
      <w:r w:rsidRPr="00FD79B4">
        <w:t>Schweingruber</w:t>
      </w:r>
      <w:proofErr w:type="spellEnd"/>
      <w:r w:rsidRPr="00FD79B4">
        <w:t xml:space="preserve">, F. H. (1992). Tree-ring density reconstructions of summer temperature patterns across western North America since 1600. </w:t>
      </w:r>
      <w:r w:rsidRPr="00FD79B4">
        <w:rPr>
          <w:i/>
          <w:iCs/>
        </w:rPr>
        <w:t>Journal of Climate</w:t>
      </w:r>
      <w:r w:rsidRPr="00FD79B4">
        <w:t>,</w:t>
      </w:r>
      <w:r w:rsidRPr="00FD79B4">
        <w:rPr>
          <w:i/>
          <w:iCs/>
        </w:rPr>
        <w:t xml:space="preserve"> 5</w:t>
      </w:r>
      <w:r w:rsidRPr="00FD79B4">
        <w:t xml:space="preserve">(7), 735-754. </w:t>
      </w:r>
    </w:p>
    <w:p w14:paraId="4E69DD84" w14:textId="77777777" w:rsidR="00945D72" w:rsidRPr="00FD79B4" w:rsidRDefault="00945D72" w:rsidP="00495903">
      <w:pPr>
        <w:autoSpaceDE w:val="0"/>
        <w:autoSpaceDN w:val="0"/>
        <w:adjustRightInd w:val="0"/>
        <w:spacing w:line="360" w:lineRule="auto"/>
        <w:ind w:left="720" w:hanging="720"/>
      </w:pPr>
      <w:proofErr w:type="spellStart"/>
      <w:r w:rsidRPr="00FD79B4">
        <w:t>Briffa</w:t>
      </w:r>
      <w:proofErr w:type="spellEnd"/>
      <w:r w:rsidRPr="00FD79B4">
        <w:t xml:space="preserve">, K.R.; </w:t>
      </w:r>
      <w:proofErr w:type="spellStart"/>
      <w:r w:rsidRPr="00FD79B4">
        <w:t>Schweingruber</w:t>
      </w:r>
      <w:proofErr w:type="spellEnd"/>
      <w:r w:rsidRPr="00FD79B4">
        <w:t xml:space="preserve">, F.H. (2002). NOAA/WDS Paleoclimatology - </w:t>
      </w:r>
      <w:proofErr w:type="spellStart"/>
      <w:r w:rsidRPr="00FD79B4">
        <w:t>Briffa</w:t>
      </w:r>
      <w:proofErr w:type="spellEnd"/>
      <w:r w:rsidRPr="00FD79B4">
        <w:t xml:space="preserve"> - Arrowsmith Mountain - TSME - ITRDB CANA113. NOAA National Centers for Environmental Information. https://doi.org/10.25921/r7fr-m938. Accessed 21 October 2022.</w:t>
      </w:r>
    </w:p>
    <w:p w14:paraId="4E63F26F" w14:textId="77777777" w:rsidR="00945D72" w:rsidRPr="00FD79B4" w:rsidRDefault="00945D72" w:rsidP="00495903">
      <w:pPr>
        <w:autoSpaceDE w:val="0"/>
        <w:autoSpaceDN w:val="0"/>
        <w:adjustRightInd w:val="0"/>
        <w:spacing w:line="360" w:lineRule="auto"/>
        <w:ind w:left="720" w:hanging="720"/>
      </w:pPr>
      <w:r w:rsidRPr="00FD79B4">
        <w:t xml:space="preserve">Buras, A. (2017). A comment on the expressed population signal. </w:t>
      </w:r>
      <w:proofErr w:type="spellStart"/>
      <w:r w:rsidRPr="00FD79B4">
        <w:t>Dendrochronologia</w:t>
      </w:r>
      <w:proofErr w:type="spellEnd"/>
      <w:r w:rsidRPr="00FD79B4">
        <w:t>, 44, 130-132.</w:t>
      </w:r>
    </w:p>
    <w:p w14:paraId="6B587239" w14:textId="77777777" w:rsidR="00945D72" w:rsidRPr="00FD79B4" w:rsidRDefault="00945D72" w:rsidP="00495903">
      <w:pPr>
        <w:autoSpaceDE w:val="0"/>
        <w:autoSpaceDN w:val="0"/>
        <w:adjustRightInd w:val="0"/>
        <w:spacing w:line="360" w:lineRule="auto"/>
        <w:ind w:left="720" w:hanging="720"/>
      </w:pPr>
      <w:r w:rsidRPr="00FD79B4">
        <w:t xml:space="preserve">Cook, E. R., </w:t>
      </w:r>
      <w:proofErr w:type="spellStart"/>
      <w:r w:rsidRPr="00FD79B4">
        <w:t>Briffa</w:t>
      </w:r>
      <w:proofErr w:type="spellEnd"/>
      <w:r w:rsidRPr="00FD79B4">
        <w:t xml:space="preserve">, K. R., Meko, D. M., Graybill, D. A., &amp; Funkhouser, G. (1995). </w:t>
      </w:r>
      <w:proofErr w:type="spellStart"/>
      <w:r w:rsidRPr="00FD79B4">
        <w:t>The'segment</w:t>
      </w:r>
      <w:proofErr w:type="spellEnd"/>
      <w:r w:rsidRPr="00FD79B4">
        <w:t xml:space="preserve"> length </w:t>
      </w:r>
      <w:proofErr w:type="spellStart"/>
      <w:r w:rsidRPr="00FD79B4">
        <w:t>curse'in</w:t>
      </w:r>
      <w:proofErr w:type="spellEnd"/>
      <w:r w:rsidRPr="00FD79B4">
        <w:t xml:space="preserve"> long tree-ring chronology development for </w:t>
      </w:r>
      <w:proofErr w:type="spellStart"/>
      <w:r w:rsidRPr="00FD79B4">
        <w:t>palaeoclimatic</w:t>
      </w:r>
      <w:proofErr w:type="spellEnd"/>
      <w:r w:rsidRPr="00FD79B4">
        <w:t xml:space="preserve"> studies. The Holocene, 5(2), 229-237.</w:t>
      </w:r>
    </w:p>
    <w:p w14:paraId="3B22F61C" w14:textId="77777777" w:rsidR="00945D72" w:rsidRPr="00FD79B4" w:rsidRDefault="00945D72" w:rsidP="00495903">
      <w:pPr>
        <w:autoSpaceDE w:val="0"/>
        <w:autoSpaceDN w:val="0"/>
        <w:adjustRightInd w:val="0"/>
        <w:spacing w:line="360" w:lineRule="auto"/>
        <w:ind w:left="720" w:hanging="720"/>
      </w:pPr>
      <w:r w:rsidRPr="00FD79B4">
        <w:t xml:space="preserve">Cook, E. R., &amp; Kairiukstis, L. A. (1990). </w:t>
      </w:r>
      <w:r w:rsidRPr="00FD79B4">
        <w:rPr>
          <w:i/>
          <w:iCs/>
        </w:rPr>
        <w:t>Methods of dendrochronology: applications in the environmental sciences</w:t>
      </w:r>
      <w:r w:rsidRPr="00FD79B4">
        <w:t xml:space="preserve">. Springer Science &amp; Business Media. </w:t>
      </w:r>
    </w:p>
    <w:p w14:paraId="47485E52" w14:textId="77777777" w:rsidR="00945D72" w:rsidRPr="00FD79B4" w:rsidRDefault="00945D72" w:rsidP="00495903">
      <w:pPr>
        <w:autoSpaceDE w:val="0"/>
        <w:autoSpaceDN w:val="0"/>
        <w:adjustRightInd w:val="0"/>
        <w:spacing w:line="360" w:lineRule="auto"/>
        <w:ind w:left="720" w:hanging="720"/>
      </w:pPr>
      <w:r w:rsidRPr="00FD79B4">
        <w:t xml:space="preserve">Cook, E. R., Palmer, J. G., Ahmed, M., Woodhouse, C. A., Fenwick, P., Zafar, M. U., Wahab, M., &amp; Khan, N. (2013). Five centuries of Upper Indus River flow from tree rings. </w:t>
      </w:r>
      <w:r w:rsidRPr="00FD79B4">
        <w:rPr>
          <w:i/>
          <w:iCs/>
        </w:rPr>
        <w:t>Journal of hydrology</w:t>
      </w:r>
      <w:r w:rsidRPr="00FD79B4">
        <w:t>,</w:t>
      </w:r>
      <w:r w:rsidRPr="00FD79B4">
        <w:rPr>
          <w:i/>
          <w:iCs/>
        </w:rPr>
        <w:t xml:space="preserve"> 486</w:t>
      </w:r>
      <w:r w:rsidRPr="00FD79B4">
        <w:t xml:space="preserve">, 365-375. </w:t>
      </w:r>
    </w:p>
    <w:p w14:paraId="3E575AF0" w14:textId="77777777" w:rsidR="00945D72" w:rsidRPr="00FD79B4" w:rsidRDefault="00945D72" w:rsidP="00495903">
      <w:pPr>
        <w:autoSpaceDE w:val="0"/>
        <w:autoSpaceDN w:val="0"/>
        <w:adjustRightInd w:val="0"/>
        <w:spacing w:line="360" w:lineRule="auto"/>
        <w:ind w:left="720" w:hanging="720"/>
      </w:pPr>
      <w:r w:rsidRPr="00FD79B4">
        <w:t xml:space="preserve">Di </w:t>
      </w:r>
      <w:proofErr w:type="spellStart"/>
      <w:r w:rsidRPr="00FD79B4">
        <w:t>Luzio</w:t>
      </w:r>
      <w:proofErr w:type="spellEnd"/>
      <w:r w:rsidRPr="00FD79B4">
        <w:t xml:space="preserve">, M., Johnson, G. L., Daly, C., </w:t>
      </w:r>
      <w:proofErr w:type="spellStart"/>
      <w:r w:rsidRPr="00FD79B4">
        <w:t>Eischeid</w:t>
      </w:r>
      <w:proofErr w:type="spellEnd"/>
      <w:r w:rsidRPr="00FD79B4">
        <w:t>, J. K., &amp; Arnold, J. G. (2008). Constructing retrospective gridded daily precipitation and temperature datasets for the conterminous United States. Journal of Applied Meteorology and Climatology, 47(2), 475-497.</w:t>
      </w:r>
    </w:p>
    <w:p w14:paraId="38487949" w14:textId="77777777" w:rsidR="00945D72" w:rsidRPr="00FD79B4" w:rsidRDefault="00945D72" w:rsidP="00495903">
      <w:pPr>
        <w:autoSpaceDE w:val="0"/>
        <w:autoSpaceDN w:val="0"/>
        <w:adjustRightInd w:val="0"/>
        <w:spacing w:line="360" w:lineRule="auto"/>
        <w:ind w:left="720" w:hanging="720"/>
      </w:pPr>
      <w:r w:rsidRPr="00FD79B4">
        <w:t>Draper, N. R., &amp; Smith, H. (1998). Applied regression analysis (Vol. 326). John Wiley &amp; Sons.</w:t>
      </w:r>
    </w:p>
    <w:p w14:paraId="4F61C607" w14:textId="15F0BFE8" w:rsidR="00945D72" w:rsidRPr="00FD79B4" w:rsidRDefault="00945D72" w:rsidP="00495903">
      <w:pPr>
        <w:autoSpaceDE w:val="0"/>
        <w:autoSpaceDN w:val="0"/>
        <w:adjustRightInd w:val="0"/>
        <w:spacing w:line="360" w:lineRule="auto"/>
        <w:ind w:left="720" w:hanging="720"/>
      </w:pPr>
      <w:r w:rsidRPr="00FD79B4">
        <w:t xml:space="preserve">Durbin, J., &amp; Watson, G. S. (1950). Testing for serial correlation in least squares regression: I. </w:t>
      </w:r>
      <w:proofErr w:type="spellStart"/>
      <w:r w:rsidRPr="00FD79B4">
        <w:t>Biometrika</w:t>
      </w:r>
      <w:proofErr w:type="spellEnd"/>
      <w:r w:rsidRPr="00FD79B4">
        <w:t>, 37(3/4), 409-428.</w:t>
      </w:r>
    </w:p>
    <w:p w14:paraId="74F6D295" w14:textId="28B41300" w:rsidR="00945D72" w:rsidRPr="00FD79B4" w:rsidRDefault="00945D72" w:rsidP="00495903">
      <w:pPr>
        <w:autoSpaceDE w:val="0"/>
        <w:autoSpaceDN w:val="0"/>
        <w:adjustRightInd w:val="0"/>
        <w:spacing w:line="360" w:lineRule="auto"/>
        <w:ind w:left="720" w:hanging="720"/>
      </w:pPr>
      <w:r w:rsidRPr="00FD79B4">
        <w:lastRenderedPageBreak/>
        <w:t xml:space="preserve">Edge, D. C., Reynolds, D. J., Wanamaker, A. D., Griffin, D., Bureau, D., </w:t>
      </w:r>
      <w:proofErr w:type="spellStart"/>
      <w:r w:rsidRPr="00FD79B4">
        <w:t>Outridge</w:t>
      </w:r>
      <w:proofErr w:type="spellEnd"/>
      <w:r w:rsidRPr="00FD79B4">
        <w:t xml:space="preserve">, C., </w:t>
      </w:r>
      <w:proofErr w:type="spellStart"/>
      <w:r w:rsidRPr="00FD79B4">
        <w:t>Stevick</w:t>
      </w:r>
      <w:proofErr w:type="spellEnd"/>
      <w:r w:rsidRPr="00FD79B4">
        <w:t xml:space="preserve">, B. C., Weng, R., &amp; Black, B. A. (2021). A Multicentennial Proxy Record of Northeast Pacific Sea Surface Temperatures From the Annual Growth Increments of Panopea generosa. </w:t>
      </w:r>
      <w:r w:rsidRPr="00FD79B4">
        <w:rPr>
          <w:i/>
          <w:iCs/>
        </w:rPr>
        <w:t>Paleoceanography and Paleoclimatology</w:t>
      </w:r>
      <w:r w:rsidRPr="00FD79B4">
        <w:t>,</w:t>
      </w:r>
      <w:r w:rsidRPr="00FD79B4">
        <w:rPr>
          <w:i/>
          <w:iCs/>
        </w:rPr>
        <w:t xml:space="preserve"> 36</w:t>
      </w:r>
      <w:r w:rsidRPr="00FD79B4">
        <w:t xml:space="preserve">(9), e2021PA004291. </w:t>
      </w:r>
    </w:p>
    <w:p w14:paraId="3BF98861" w14:textId="77777777" w:rsidR="00945D72" w:rsidRPr="00FD79B4" w:rsidRDefault="00945D72" w:rsidP="00495903">
      <w:pPr>
        <w:autoSpaceDE w:val="0"/>
        <w:autoSpaceDN w:val="0"/>
        <w:adjustRightInd w:val="0"/>
        <w:spacing w:line="360" w:lineRule="auto"/>
        <w:ind w:left="720" w:hanging="720"/>
      </w:pPr>
      <w:r w:rsidRPr="00FD79B4">
        <w:t xml:space="preserve">Edge, D.; Reynolds, D.J.; Wanamaker, A.D.; Griffin, D.; Bureau, D.; </w:t>
      </w:r>
      <w:proofErr w:type="spellStart"/>
      <w:r w:rsidRPr="00FD79B4">
        <w:t>Outridge</w:t>
      </w:r>
      <w:proofErr w:type="spellEnd"/>
      <w:r w:rsidRPr="00FD79B4">
        <w:t xml:space="preserve">, C.; </w:t>
      </w:r>
      <w:proofErr w:type="spellStart"/>
      <w:r w:rsidRPr="00FD79B4">
        <w:t>Stevick</w:t>
      </w:r>
      <w:proofErr w:type="spellEnd"/>
      <w:r w:rsidRPr="00FD79B4">
        <w:t>, B.C.; Weng, R.; Black, B.A. (2021). NOAA/WDS Paleoclimatology - British Columbia 2,900 Year Bivalve Sclerochronology and Sea Surface Temperature Reconstruction. NOAA National Centers for Environmental Information. https://doi.org/10.25921/ms94-wy29. Accessed 21 October 2022.</w:t>
      </w:r>
    </w:p>
    <w:p w14:paraId="6EF1BA97" w14:textId="478E0A2B" w:rsidR="00945D72" w:rsidRPr="00FD79B4" w:rsidRDefault="00945D72" w:rsidP="00495903">
      <w:pPr>
        <w:autoSpaceDE w:val="0"/>
        <w:autoSpaceDN w:val="0"/>
        <w:adjustRightInd w:val="0"/>
        <w:spacing w:line="360" w:lineRule="auto"/>
        <w:ind w:left="720" w:hanging="720"/>
      </w:pPr>
      <w:proofErr w:type="spellStart"/>
      <w:r w:rsidRPr="00FD79B4">
        <w:t>Efron</w:t>
      </w:r>
      <w:proofErr w:type="spellEnd"/>
      <w:r w:rsidRPr="00FD79B4">
        <w:t xml:space="preserve">, B. (1979). Bootstrap methods: another look at the jackknife. In </w:t>
      </w:r>
      <w:r w:rsidRPr="00FD79B4">
        <w:rPr>
          <w:i/>
          <w:iCs/>
        </w:rPr>
        <w:t>Breakthroughs in statistics</w:t>
      </w:r>
      <w:r w:rsidRPr="00FD79B4">
        <w:t xml:space="preserve"> (pp. 569-593). Springer. </w:t>
      </w:r>
    </w:p>
    <w:p w14:paraId="4A902C64" w14:textId="3125261A" w:rsidR="00945D72" w:rsidRPr="00FD79B4" w:rsidRDefault="00945D72" w:rsidP="00495903">
      <w:pPr>
        <w:autoSpaceDE w:val="0"/>
        <w:autoSpaceDN w:val="0"/>
        <w:adjustRightInd w:val="0"/>
        <w:spacing w:line="360" w:lineRule="auto"/>
        <w:ind w:left="720" w:hanging="720"/>
      </w:pPr>
      <w:proofErr w:type="spellStart"/>
      <w:r w:rsidRPr="00FD79B4">
        <w:t>Farebrother</w:t>
      </w:r>
      <w:proofErr w:type="spellEnd"/>
      <w:r w:rsidRPr="00FD79B4">
        <w:t>, R. W. (1980). Algorithm AS 153: Pan's procedure for the tail probabilities of the Durbin-Watson statistic. Journal of the Royal Statistical Society. Series C (Applied Statistics), 29(2), 224-227.</w:t>
      </w:r>
    </w:p>
    <w:p w14:paraId="1803C3C9" w14:textId="77777777" w:rsidR="00945D72" w:rsidRPr="00FD79B4" w:rsidRDefault="00945D72" w:rsidP="00495903">
      <w:pPr>
        <w:autoSpaceDE w:val="0"/>
        <w:autoSpaceDN w:val="0"/>
        <w:adjustRightInd w:val="0"/>
        <w:spacing w:line="360" w:lineRule="auto"/>
        <w:ind w:left="720" w:hanging="720"/>
      </w:pPr>
      <w:r w:rsidRPr="00FD79B4">
        <w:t>Fritts, H. (1976). Tree rings and climate. Academic Press. New York.</w:t>
      </w:r>
    </w:p>
    <w:p w14:paraId="637AA61F" w14:textId="77777777" w:rsidR="00945D72" w:rsidRPr="00FD79B4" w:rsidRDefault="00945D72" w:rsidP="00495903">
      <w:pPr>
        <w:autoSpaceDE w:val="0"/>
        <w:autoSpaceDN w:val="0"/>
        <w:adjustRightInd w:val="0"/>
        <w:spacing w:line="360" w:lineRule="auto"/>
        <w:ind w:left="720" w:hanging="720"/>
      </w:pPr>
      <w:proofErr w:type="spellStart"/>
      <w:r w:rsidRPr="00FD79B4">
        <w:t>Goldfeld</w:t>
      </w:r>
      <w:proofErr w:type="spellEnd"/>
      <w:r w:rsidRPr="00FD79B4">
        <w:t xml:space="preserve">, S. M., &amp; </w:t>
      </w:r>
      <w:proofErr w:type="spellStart"/>
      <w:r w:rsidRPr="00FD79B4">
        <w:t>Quandt</w:t>
      </w:r>
      <w:proofErr w:type="spellEnd"/>
      <w:r w:rsidRPr="00FD79B4">
        <w:t>, R. E. (1965). Some tests for homoscedasticity. Journal of the American statistical Association, 60(310), 539-547.</w:t>
      </w:r>
    </w:p>
    <w:p w14:paraId="7343E4A0" w14:textId="33B84D7A" w:rsidR="00945D72" w:rsidRPr="00FD79B4" w:rsidRDefault="00945D72" w:rsidP="00495903">
      <w:pPr>
        <w:autoSpaceDE w:val="0"/>
        <w:autoSpaceDN w:val="0"/>
        <w:adjustRightInd w:val="0"/>
        <w:spacing w:line="360" w:lineRule="auto"/>
        <w:ind w:left="720" w:hanging="720"/>
      </w:pPr>
      <w:r w:rsidRPr="00FD79B4">
        <w:t xml:space="preserve">Griffin, D., &amp; Anchukaitis, K. J. (2014). How unusual is the 2012–2014 California drought? </w:t>
      </w:r>
      <w:r w:rsidRPr="00FD79B4">
        <w:rPr>
          <w:i/>
          <w:iCs/>
        </w:rPr>
        <w:t>Geophysical Research Letters</w:t>
      </w:r>
      <w:r w:rsidRPr="00FD79B4">
        <w:t>,</w:t>
      </w:r>
      <w:r w:rsidRPr="00FD79B4">
        <w:rPr>
          <w:i/>
          <w:iCs/>
        </w:rPr>
        <w:t xml:space="preserve"> 41</w:t>
      </w:r>
      <w:r w:rsidRPr="00FD79B4">
        <w:t xml:space="preserve">(24), 9017-9023. </w:t>
      </w:r>
    </w:p>
    <w:p w14:paraId="0EA6C783" w14:textId="77777777" w:rsidR="00945D72" w:rsidRPr="00FD79B4" w:rsidRDefault="00945D72" w:rsidP="00495903">
      <w:pPr>
        <w:autoSpaceDE w:val="0"/>
        <w:autoSpaceDN w:val="0"/>
        <w:adjustRightInd w:val="0"/>
        <w:spacing w:line="360" w:lineRule="auto"/>
        <w:ind w:left="720" w:hanging="720"/>
      </w:pPr>
      <w:r w:rsidRPr="00FD79B4">
        <w:t xml:space="preserve">Melvin, T. M., &amp; </w:t>
      </w:r>
      <w:proofErr w:type="spellStart"/>
      <w:r w:rsidRPr="00FD79B4">
        <w:t>Briffa</w:t>
      </w:r>
      <w:proofErr w:type="spellEnd"/>
      <w:r w:rsidRPr="00FD79B4">
        <w:t xml:space="preserve">, K. R. (2008). A “signal-free” approach to dendroclimatic </w:t>
      </w:r>
      <w:proofErr w:type="spellStart"/>
      <w:r w:rsidRPr="00FD79B4">
        <w:t>standardisation</w:t>
      </w:r>
      <w:proofErr w:type="spellEnd"/>
      <w:r w:rsidRPr="00FD79B4">
        <w:t xml:space="preserve">. </w:t>
      </w:r>
      <w:proofErr w:type="spellStart"/>
      <w:r w:rsidRPr="00FD79B4">
        <w:t>Dendrochronologia</w:t>
      </w:r>
      <w:proofErr w:type="spellEnd"/>
      <w:r w:rsidRPr="00FD79B4">
        <w:t>, 26(2), 71-86.</w:t>
      </w:r>
    </w:p>
    <w:p w14:paraId="2F40A9F5" w14:textId="77777777" w:rsidR="00945D72" w:rsidRPr="00FD79B4" w:rsidRDefault="00945D72" w:rsidP="00495903">
      <w:pPr>
        <w:autoSpaceDE w:val="0"/>
        <w:autoSpaceDN w:val="0"/>
        <w:adjustRightInd w:val="0"/>
        <w:spacing w:line="360" w:lineRule="auto"/>
        <w:ind w:left="720" w:hanging="720"/>
      </w:pPr>
      <w:proofErr w:type="spellStart"/>
      <w:r w:rsidRPr="00FD79B4">
        <w:t>Morice</w:t>
      </w:r>
      <w:proofErr w:type="spellEnd"/>
      <w:r w:rsidRPr="00FD79B4">
        <w:t>, C. P., Kennedy, J. J., Rayner, N. A., Winn, J. P., Hogan, E., Killick, R. E., ... &amp; Simpson, I. R. (2021). An updated assessment of near‐surface temperature change from 1850: the HadCRUT5 data set. Journal of Geophysical Research: Atmospheres, 126(3), e2019JD032361.</w:t>
      </w:r>
    </w:p>
    <w:p w14:paraId="5EC4ECC6" w14:textId="5F23D8B0" w:rsidR="00945D72" w:rsidRPr="00FD79B4" w:rsidRDefault="00945D72" w:rsidP="00495903">
      <w:pPr>
        <w:autoSpaceDE w:val="0"/>
        <w:autoSpaceDN w:val="0"/>
        <w:adjustRightInd w:val="0"/>
        <w:spacing w:line="360" w:lineRule="auto"/>
        <w:ind w:left="720" w:hanging="720"/>
      </w:pPr>
      <w:proofErr w:type="spellStart"/>
      <w:r w:rsidRPr="00FD79B4">
        <w:t>Mosteller</w:t>
      </w:r>
      <w:proofErr w:type="spellEnd"/>
      <w:r w:rsidRPr="00FD79B4">
        <w:t>, F., &amp; Tukey, J. W. (1977). Data analysis and regression. A second course in statistics. Addison-Wesley series in behavioral science: quantitative methods.</w:t>
      </w:r>
    </w:p>
    <w:p w14:paraId="43BC60CA" w14:textId="77777777" w:rsidR="00945D72" w:rsidRPr="00FD79B4" w:rsidRDefault="00945D72" w:rsidP="00495903">
      <w:pPr>
        <w:autoSpaceDE w:val="0"/>
        <w:autoSpaceDN w:val="0"/>
        <w:adjustRightInd w:val="0"/>
        <w:spacing w:line="360" w:lineRule="auto"/>
        <w:ind w:left="720" w:hanging="720"/>
      </w:pPr>
      <w:r w:rsidRPr="00FD79B4">
        <w:t>National Research Council. (2006). Surface temperature reconstructions for the last 2,000 years. National Academies Press.</w:t>
      </w:r>
    </w:p>
    <w:p w14:paraId="2CD9FEB3" w14:textId="77777777" w:rsidR="00945D72" w:rsidRPr="00FD79B4" w:rsidRDefault="00945D72" w:rsidP="00495903">
      <w:pPr>
        <w:autoSpaceDE w:val="0"/>
        <w:autoSpaceDN w:val="0"/>
        <w:adjustRightInd w:val="0"/>
        <w:spacing w:line="360" w:lineRule="auto"/>
        <w:ind w:left="720" w:hanging="720"/>
      </w:pPr>
      <w:proofErr w:type="spellStart"/>
      <w:r w:rsidRPr="00FD79B4">
        <w:lastRenderedPageBreak/>
        <w:t>Rousseeuw</w:t>
      </w:r>
      <w:proofErr w:type="spellEnd"/>
      <w:r w:rsidRPr="00FD79B4">
        <w:t xml:space="preserve">, P. J., &amp; Leroy, A. M. (2005). Robust regression and outlier detection. John </w:t>
      </w:r>
      <w:proofErr w:type="spellStart"/>
      <w:r w:rsidRPr="00FD79B4">
        <w:t>wiley</w:t>
      </w:r>
      <w:proofErr w:type="spellEnd"/>
      <w:r w:rsidRPr="00FD79B4">
        <w:t xml:space="preserve"> &amp; sons.</w:t>
      </w:r>
    </w:p>
    <w:p w14:paraId="420CE049" w14:textId="05F4A5BC" w:rsidR="00945D72" w:rsidRPr="00FD79B4" w:rsidRDefault="00945D72" w:rsidP="00495903">
      <w:pPr>
        <w:autoSpaceDE w:val="0"/>
        <w:autoSpaceDN w:val="0"/>
        <w:adjustRightInd w:val="0"/>
        <w:spacing w:line="360" w:lineRule="auto"/>
        <w:ind w:left="720" w:hanging="720"/>
      </w:pPr>
      <w:proofErr w:type="spellStart"/>
      <w:r w:rsidRPr="00FD79B4">
        <w:t>Schweingruber</w:t>
      </w:r>
      <w:proofErr w:type="spellEnd"/>
      <w:r w:rsidRPr="00FD79B4">
        <w:t xml:space="preserve">, F. (1988). A new dendroclimatic network for western North America. </w:t>
      </w:r>
      <w:proofErr w:type="spellStart"/>
      <w:r w:rsidRPr="00FD79B4">
        <w:rPr>
          <w:i/>
          <w:iCs/>
        </w:rPr>
        <w:t>Dendrochronologia</w:t>
      </w:r>
      <w:proofErr w:type="spellEnd"/>
      <w:r w:rsidRPr="00FD79B4">
        <w:t>,</w:t>
      </w:r>
      <w:r w:rsidRPr="00FD79B4">
        <w:rPr>
          <w:i/>
          <w:iCs/>
        </w:rPr>
        <w:t xml:space="preserve"> 6</w:t>
      </w:r>
      <w:r w:rsidRPr="00FD79B4">
        <w:t xml:space="preserve">, 171-180. </w:t>
      </w:r>
    </w:p>
    <w:p w14:paraId="03052066" w14:textId="7C34DC4F" w:rsidR="00945D72" w:rsidRPr="00FD79B4" w:rsidRDefault="00945D72" w:rsidP="00495903">
      <w:pPr>
        <w:autoSpaceDE w:val="0"/>
        <w:autoSpaceDN w:val="0"/>
        <w:adjustRightInd w:val="0"/>
        <w:spacing w:line="360" w:lineRule="auto"/>
        <w:ind w:left="720" w:hanging="720"/>
      </w:pPr>
      <w:proofErr w:type="spellStart"/>
      <w:r w:rsidRPr="00FD79B4">
        <w:t>Schweingruber</w:t>
      </w:r>
      <w:proofErr w:type="spellEnd"/>
      <w:r w:rsidRPr="00FD79B4">
        <w:t xml:space="preserve">, F. H., </w:t>
      </w:r>
      <w:proofErr w:type="spellStart"/>
      <w:r w:rsidRPr="00FD79B4">
        <w:t>Briffa</w:t>
      </w:r>
      <w:proofErr w:type="spellEnd"/>
      <w:r w:rsidRPr="00FD79B4">
        <w:t xml:space="preserve">, K. R., &amp; Jones, P. (1991). Yearly maps of summer temperatures in Western Europe from AD 1750 to 1975 and Western North America from 1600 to 1982. </w:t>
      </w:r>
      <w:proofErr w:type="spellStart"/>
      <w:r w:rsidRPr="00FD79B4">
        <w:rPr>
          <w:i/>
          <w:iCs/>
        </w:rPr>
        <w:t>Vegetatio</w:t>
      </w:r>
      <w:proofErr w:type="spellEnd"/>
      <w:r w:rsidRPr="00FD79B4">
        <w:t>,</w:t>
      </w:r>
      <w:r w:rsidRPr="00FD79B4">
        <w:rPr>
          <w:i/>
          <w:iCs/>
        </w:rPr>
        <w:t xml:space="preserve"> 92</w:t>
      </w:r>
      <w:r w:rsidRPr="00FD79B4">
        <w:t xml:space="preserve">(1), 5-71. </w:t>
      </w:r>
    </w:p>
    <w:p w14:paraId="76B88E4B" w14:textId="3B408043" w:rsidR="00945D72" w:rsidRPr="00FD79B4" w:rsidRDefault="00945D72" w:rsidP="00495903">
      <w:pPr>
        <w:autoSpaceDE w:val="0"/>
        <w:autoSpaceDN w:val="0"/>
        <w:adjustRightInd w:val="0"/>
        <w:spacing w:line="360" w:lineRule="auto"/>
        <w:ind w:left="720" w:hanging="720"/>
      </w:pPr>
      <w:proofErr w:type="spellStart"/>
      <w:r w:rsidRPr="00FD79B4">
        <w:t>Stahle</w:t>
      </w:r>
      <w:proofErr w:type="spellEnd"/>
      <w:r w:rsidRPr="00FD79B4">
        <w:t xml:space="preserve">, D.W.; Griffin, R.D. (2012). NOAA/WDS Paleoclimatology - </w:t>
      </w:r>
      <w:proofErr w:type="spellStart"/>
      <w:r w:rsidRPr="00FD79B4">
        <w:t>Stahle</w:t>
      </w:r>
      <w:proofErr w:type="spellEnd"/>
      <w:r w:rsidRPr="00FD79B4">
        <w:t xml:space="preserve"> - Rock Springs Ranch - QUDG - ITRDB CA646. NOAA National Centers for Environmental Information. https://doi.org/10.25921/mz3p-1721. Accessed 21 October 2022.</w:t>
      </w:r>
    </w:p>
    <w:p w14:paraId="2137B7A8" w14:textId="34D64BFB" w:rsidR="00945D72" w:rsidRPr="00FD79B4" w:rsidRDefault="00945D72" w:rsidP="00495903">
      <w:pPr>
        <w:autoSpaceDE w:val="0"/>
        <w:autoSpaceDN w:val="0"/>
        <w:adjustRightInd w:val="0"/>
        <w:spacing w:line="360" w:lineRule="auto"/>
        <w:ind w:left="720" w:hanging="720"/>
      </w:pPr>
      <w:proofErr w:type="spellStart"/>
      <w:r w:rsidRPr="00FD79B4">
        <w:t>Stahle</w:t>
      </w:r>
      <w:proofErr w:type="spellEnd"/>
      <w:r w:rsidRPr="00FD79B4">
        <w:t xml:space="preserve">, D., Griffin, R., Meko, D., </w:t>
      </w:r>
      <w:proofErr w:type="spellStart"/>
      <w:r w:rsidRPr="00FD79B4">
        <w:t>Therrell</w:t>
      </w:r>
      <w:proofErr w:type="spellEnd"/>
      <w:r w:rsidRPr="00FD79B4">
        <w:t xml:space="preserve">, M., Edmondson, J., </w:t>
      </w:r>
      <w:proofErr w:type="spellStart"/>
      <w:r w:rsidRPr="00FD79B4">
        <w:t>Cleaveland</w:t>
      </w:r>
      <w:proofErr w:type="spellEnd"/>
      <w:r w:rsidRPr="00FD79B4">
        <w:t xml:space="preserve">, M., </w:t>
      </w:r>
      <w:proofErr w:type="spellStart"/>
      <w:r w:rsidRPr="00FD79B4">
        <w:t>Stahle</w:t>
      </w:r>
      <w:proofErr w:type="spellEnd"/>
      <w:r w:rsidRPr="00FD79B4">
        <w:t xml:space="preserve">, L., Burnette, D., </w:t>
      </w:r>
      <w:proofErr w:type="spellStart"/>
      <w:r w:rsidRPr="00FD79B4">
        <w:t>Abatzoglou</w:t>
      </w:r>
      <w:proofErr w:type="spellEnd"/>
      <w:r w:rsidRPr="00FD79B4">
        <w:t xml:space="preserve">, J., &amp; Redmond, K. (2013). The ancient blue oak woodlands of California: Longevity and hydroclimatic history. </w:t>
      </w:r>
      <w:r w:rsidRPr="00FD79B4">
        <w:rPr>
          <w:i/>
          <w:iCs/>
        </w:rPr>
        <w:t>Earth Interactions</w:t>
      </w:r>
      <w:r w:rsidRPr="00FD79B4">
        <w:t>,</w:t>
      </w:r>
      <w:r w:rsidRPr="00FD79B4">
        <w:rPr>
          <w:i/>
          <w:iCs/>
        </w:rPr>
        <w:t xml:space="preserve"> 17</w:t>
      </w:r>
      <w:r w:rsidRPr="00FD79B4">
        <w:t xml:space="preserve">(12), 1-23. </w:t>
      </w:r>
    </w:p>
    <w:p w14:paraId="718D5B81" w14:textId="6FA406E3" w:rsidR="00945D72" w:rsidRPr="00FD79B4" w:rsidRDefault="00945D72" w:rsidP="00495903">
      <w:pPr>
        <w:autoSpaceDE w:val="0"/>
        <w:autoSpaceDN w:val="0"/>
        <w:adjustRightInd w:val="0"/>
        <w:spacing w:line="360" w:lineRule="auto"/>
        <w:ind w:left="720" w:hanging="720"/>
      </w:pPr>
      <w:r w:rsidRPr="00FD79B4">
        <w:t xml:space="preserve">Strimmer, K. (2008). </w:t>
      </w:r>
      <w:proofErr w:type="spellStart"/>
      <w:r w:rsidRPr="00FD79B4">
        <w:t>fdrtool</w:t>
      </w:r>
      <w:proofErr w:type="spellEnd"/>
      <w:r w:rsidRPr="00FD79B4">
        <w:t>: a versatile R package for estimating local and tail area-based false discovery rates. Bioinformatics, 24(12), 1461-1462.</w:t>
      </w:r>
    </w:p>
    <w:p w14:paraId="56FC5BE6" w14:textId="77777777" w:rsidR="00945D72" w:rsidRPr="00FD79B4" w:rsidRDefault="00945D72" w:rsidP="00495903">
      <w:pPr>
        <w:autoSpaceDE w:val="0"/>
        <w:autoSpaceDN w:val="0"/>
        <w:adjustRightInd w:val="0"/>
        <w:spacing w:line="360" w:lineRule="auto"/>
        <w:ind w:left="720" w:hanging="720"/>
      </w:pPr>
      <w:r w:rsidRPr="00FD79B4">
        <w:t xml:space="preserve">Team, R. C. (2013). R: A language and environment for statistical computing. </w:t>
      </w:r>
    </w:p>
    <w:p w14:paraId="2A5E6018" w14:textId="77777777" w:rsidR="00945D72" w:rsidRPr="00FD79B4" w:rsidRDefault="00945D72" w:rsidP="00495903">
      <w:pPr>
        <w:autoSpaceDE w:val="0"/>
        <w:autoSpaceDN w:val="0"/>
        <w:adjustRightInd w:val="0"/>
        <w:spacing w:line="360" w:lineRule="auto"/>
        <w:ind w:left="720" w:hanging="720"/>
      </w:pPr>
      <w:r w:rsidRPr="00FD79B4">
        <w:t xml:space="preserve">Trouet, V., &amp; Van </w:t>
      </w:r>
      <w:proofErr w:type="spellStart"/>
      <w:r w:rsidRPr="00FD79B4">
        <w:t>Oldenborgh</w:t>
      </w:r>
      <w:proofErr w:type="spellEnd"/>
      <w:r w:rsidRPr="00FD79B4">
        <w:t xml:space="preserve">, G. J. (2013). KNMI Climate Explorer: a web-based research tool for high-resolution paleoclimatology. </w:t>
      </w:r>
      <w:r w:rsidRPr="00FD79B4">
        <w:rPr>
          <w:i/>
          <w:iCs/>
        </w:rPr>
        <w:t>Tree-Ring Research</w:t>
      </w:r>
      <w:r w:rsidRPr="00FD79B4">
        <w:t>,</w:t>
      </w:r>
      <w:r w:rsidRPr="00FD79B4">
        <w:rPr>
          <w:i/>
          <w:iCs/>
        </w:rPr>
        <w:t xml:space="preserve"> 69</w:t>
      </w:r>
      <w:r w:rsidRPr="00FD79B4">
        <w:t xml:space="preserve">(1), 3-13. </w:t>
      </w:r>
    </w:p>
    <w:p w14:paraId="019954E2" w14:textId="31299593" w:rsidR="00945D72" w:rsidRPr="00FD79B4" w:rsidRDefault="00945D72" w:rsidP="00495903">
      <w:pPr>
        <w:autoSpaceDE w:val="0"/>
        <w:autoSpaceDN w:val="0"/>
        <w:adjustRightInd w:val="0"/>
        <w:spacing w:line="360" w:lineRule="auto"/>
        <w:ind w:left="720" w:hanging="720"/>
      </w:pPr>
      <w:r w:rsidRPr="00FD79B4">
        <w:t xml:space="preserve">Vinod, H. D. (2006). Maximum entropy ensembles for time series inference in economics. </w:t>
      </w:r>
      <w:r w:rsidRPr="00FD79B4">
        <w:rPr>
          <w:i/>
          <w:iCs/>
        </w:rPr>
        <w:t>Journal of Asian Economics</w:t>
      </w:r>
      <w:r w:rsidRPr="00FD79B4">
        <w:t>,</w:t>
      </w:r>
      <w:r w:rsidRPr="00FD79B4">
        <w:rPr>
          <w:i/>
          <w:iCs/>
        </w:rPr>
        <w:t xml:space="preserve"> 17</w:t>
      </w:r>
      <w:r w:rsidRPr="00FD79B4">
        <w:t xml:space="preserve">(6), 955-978. </w:t>
      </w:r>
    </w:p>
    <w:p w14:paraId="725A259C" w14:textId="246FE7A3" w:rsidR="00945D72" w:rsidRPr="00FD79B4" w:rsidRDefault="00945D72" w:rsidP="00495903">
      <w:pPr>
        <w:autoSpaceDE w:val="0"/>
        <w:autoSpaceDN w:val="0"/>
        <w:adjustRightInd w:val="0"/>
        <w:spacing w:line="360" w:lineRule="auto"/>
        <w:ind w:left="720" w:hanging="720"/>
      </w:pPr>
      <w:r w:rsidRPr="00FD79B4">
        <w:t>Vinod, H. D., &amp; López-de-</w:t>
      </w:r>
      <w:proofErr w:type="spellStart"/>
      <w:r w:rsidRPr="00FD79B4">
        <w:t>Lacalle</w:t>
      </w:r>
      <w:proofErr w:type="spellEnd"/>
      <w:r w:rsidRPr="00FD79B4">
        <w:t xml:space="preserve">, J. (2009). Maximum entropy bootstrap for time series: the meboot R package. </w:t>
      </w:r>
      <w:r w:rsidRPr="00FD79B4">
        <w:rPr>
          <w:i/>
          <w:iCs/>
        </w:rPr>
        <w:t>Journal of Statistical Software</w:t>
      </w:r>
      <w:r w:rsidRPr="00FD79B4">
        <w:t>,</w:t>
      </w:r>
      <w:r w:rsidRPr="00FD79B4">
        <w:rPr>
          <w:i/>
          <w:iCs/>
        </w:rPr>
        <w:t xml:space="preserve"> 29</w:t>
      </w:r>
      <w:r w:rsidRPr="00FD79B4">
        <w:t xml:space="preserve">, 1-19. </w:t>
      </w:r>
    </w:p>
    <w:p w14:paraId="0761C4C4" w14:textId="77777777" w:rsidR="00945D72" w:rsidRPr="00FD79B4" w:rsidRDefault="00945D72" w:rsidP="00495903">
      <w:pPr>
        <w:autoSpaceDE w:val="0"/>
        <w:autoSpaceDN w:val="0"/>
        <w:adjustRightInd w:val="0"/>
        <w:spacing w:line="360" w:lineRule="auto"/>
        <w:ind w:left="720" w:hanging="720"/>
      </w:pPr>
      <w:r w:rsidRPr="00FD79B4">
        <w:t xml:space="preserve">Wigley, T. M., </w:t>
      </w:r>
      <w:proofErr w:type="spellStart"/>
      <w:r w:rsidRPr="00FD79B4">
        <w:t>Briffa</w:t>
      </w:r>
      <w:proofErr w:type="spellEnd"/>
      <w:r w:rsidRPr="00FD79B4">
        <w:t>, K. R., &amp; Jones, P. D. (1984). On the average value of correlated time series, with applications in dendroclimatology and hydrometeorology. Journal of Applied Meteorology and Climatology, 23(2), 201-213.</w:t>
      </w:r>
    </w:p>
    <w:p w14:paraId="4CC65238" w14:textId="2A2593D3" w:rsidR="00945D72" w:rsidRPr="00FD79B4" w:rsidRDefault="00945D72" w:rsidP="00495903">
      <w:pPr>
        <w:autoSpaceDE w:val="0"/>
        <w:autoSpaceDN w:val="0"/>
        <w:adjustRightInd w:val="0"/>
        <w:spacing w:line="360" w:lineRule="auto"/>
        <w:ind w:left="720" w:hanging="720"/>
      </w:pPr>
      <w:r w:rsidRPr="00FD79B4">
        <w:t xml:space="preserve">Wiles, G. C., </w:t>
      </w:r>
      <w:proofErr w:type="spellStart"/>
      <w:r w:rsidRPr="00FD79B4">
        <w:t>D'Arrigo</w:t>
      </w:r>
      <w:proofErr w:type="spellEnd"/>
      <w:r w:rsidRPr="00FD79B4">
        <w:t xml:space="preserve">, R. D., &amp; Jacoby, G. C. (1996). Temperature changes along the Gulf of Alaska and the Pacific Northwest coast modeled from coastal tree rings. </w:t>
      </w:r>
      <w:r w:rsidRPr="00FD79B4">
        <w:rPr>
          <w:i/>
          <w:iCs/>
        </w:rPr>
        <w:t>Canadian Journal of Forest Research</w:t>
      </w:r>
      <w:r w:rsidRPr="00FD79B4">
        <w:t>,</w:t>
      </w:r>
      <w:r w:rsidRPr="00FD79B4">
        <w:rPr>
          <w:i/>
          <w:iCs/>
        </w:rPr>
        <w:t xml:space="preserve"> 26</w:t>
      </w:r>
      <w:r w:rsidRPr="00FD79B4">
        <w:t xml:space="preserve">(3), 474-481. </w:t>
      </w:r>
    </w:p>
    <w:p w14:paraId="4DB414FC" w14:textId="375F6AED" w:rsidR="00C93AD6" w:rsidRPr="00FD79B4" w:rsidRDefault="00945D72" w:rsidP="008A6077">
      <w:pPr>
        <w:autoSpaceDE w:val="0"/>
        <w:autoSpaceDN w:val="0"/>
        <w:adjustRightInd w:val="0"/>
        <w:spacing w:line="360" w:lineRule="auto"/>
        <w:ind w:left="720" w:hanging="720"/>
      </w:pPr>
      <w:proofErr w:type="spellStart"/>
      <w:r w:rsidRPr="00FD79B4">
        <w:t>Zeileis</w:t>
      </w:r>
      <w:proofErr w:type="spellEnd"/>
      <w:r w:rsidRPr="00FD79B4">
        <w:t xml:space="preserve">, A., &amp; </w:t>
      </w:r>
      <w:proofErr w:type="spellStart"/>
      <w:r w:rsidRPr="00FD79B4">
        <w:t>Hothorn</w:t>
      </w:r>
      <w:proofErr w:type="spellEnd"/>
      <w:r w:rsidRPr="00FD79B4">
        <w:t xml:space="preserve">, T. (2002). Diagnostic checking in regression relationships. </w:t>
      </w:r>
    </w:p>
    <w:sectPr w:rsidR="00C93AD6" w:rsidRPr="00FD79B4" w:rsidSect="00DC0A67">
      <w:pgSz w:w="12240" w:h="15840" w:code="1"/>
      <w:pgMar w:top="2160" w:right="1440" w:bottom="1440" w:left="1440" w:header="720" w:footer="720"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7ECD1" w14:textId="77777777" w:rsidR="00843ED0" w:rsidRDefault="00843ED0">
      <w:r>
        <w:separator/>
      </w:r>
    </w:p>
  </w:endnote>
  <w:endnote w:type="continuationSeparator" w:id="0">
    <w:p w14:paraId="19A769C6" w14:textId="77777777" w:rsidR="00843ED0" w:rsidRDefault="00843E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yriad Pro">
    <w:altName w:val="Calibri"/>
    <w:charset w:val="00"/>
    <w:family w:val="auto"/>
    <w:pitch w:val="variable"/>
    <w:sig w:usb0="20000287" w:usb1="00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4F81C" w14:textId="77777777" w:rsidR="00843ED0" w:rsidRDefault="00843ED0">
      <w:r>
        <w:separator/>
      </w:r>
    </w:p>
  </w:footnote>
  <w:footnote w:type="continuationSeparator" w:id="0">
    <w:p w14:paraId="349D92B3" w14:textId="77777777" w:rsidR="00843ED0" w:rsidRDefault="00843E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169689"/>
      <w:docPartObj>
        <w:docPartGallery w:val="Page Numbers (Top of Page)"/>
        <w:docPartUnique/>
      </w:docPartObj>
    </w:sdtPr>
    <w:sdtEndPr>
      <w:rPr>
        <w:noProof/>
      </w:rPr>
    </w:sdtEndPr>
    <w:sdtContent>
      <w:p w14:paraId="532DABA2" w14:textId="5B8CD36F" w:rsidR="003A4C5F" w:rsidRDefault="00175F6C" w:rsidP="00175F6C">
        <w:pPr>
          <w:pStyle w:val="Header"/>
          <w:jc w:val="right"/>
        </w:pPr>
        <w:r>
          <w:tab/>
        </w:r>
        <w:r>
          <w:tab/>
          <w:t xml:space="preserve"> </w:t>
        </w:r>
        <w:r w:rsidR="003A4C5F">
          <w:fldChar w:fldCharType="begin"/>
        </w:r>
        <w:r w:rsidR="003A4C5F">
          <w:instrText xml:space="preserve"> PAGE   \* MERGEFORMAT </w:instrText>
        </w:r>
        <w:r w:rsidR="003A4C5F">
          <w:fldChar w:fldCharType="separate"/>
        </w:r>
        <w:r w:rsidR="003A4C5F">
          <w:rPr>
            <w:noProof/>
          </w:rPr>
          <w:t>2</w:t>
        </w:r>
        <w:r w:rsidR="003A4C5F">
          <w:rPr>
            <w:noProof/>
          </w:rPr>
          <w:fldChar w:fldCharType="end"/>
        </w:r>
      </w:p>
    </w:sdtContent>
  </w:sdt>
  <w:p w14:paraId="7BEF7D53" w14:textId="77777777" w:rsidR="00B17DF9" w:rsidRDefault="00B17DF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B070E"/>
    <w:multiLevelType w:val="multilevel"/>
    <w:tmpl w:val="90187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26BE1"/>
    <w:multiLevelType w:val="multilevel"/>
    <w:tmpl w:val="E7B8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043D3"/>
    <w:multiLevelType w:val="hybridMultilevel"/>
    <w:tmpl w:val="8EEA3C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281F28"/>
    <w:multiLevelType w:val="hybridMultilevel"/>
    <w:tmpl w:val="037CEF5C"/>
    <w:lvl w:ilvl="0" w:tplc="BC6E55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1736D"/>
    <w:multiLevelType w:val="multilevel"/>
    <w:tmpl w:val="E9A2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F41FA9"/>
    <w:multiLevelType w:val="hybridMultilevel"/>
    <w:tmpl w:val="95BE4924"/>
    <w:lvl w:ilvl="0" w:tplc="87BEED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041514"/>
    <w:multiLevelType w:val="hybridMultilevel"/>
    <w:tmpl w:val="F4982AE2"/>
    <w:lvl w:ilvl="0" w:tplc="8B0E004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F233A8"/>
    <w:multiLevelType w:val="hybridMultilevel"/>
    <w:tmpl w:val="029C8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C169CC"/>
    <w:multiLevelType w:val="hybridMultilevel"/>
    <w:tmpl w:val="8DC411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C64525"/>
    <w:multiLevelType w:val="hybridMultilevel"/>
    <w:tmpl w:val="50ECE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5097725"/>
    <w:multiLevelType w:val="hybridMultilevel"/>
    <w:tmpl w:val="2DE884D0"/>
    <w:lvl w:ilvl="0" w:tplc="291EE65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C16455"/>
    <w:multiLevelType w:val="hybridMultilevel"/>
    <w:tmpl w:val="DE4A4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D95D37"/>
    <w:multiLevelType w:val="multilevel"/>
    <w:tmpl w:val="9CCA5EA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674ADE"/>
    <w:multiLevelType w:val="hybridMultilevel"/>
    <w:tmpl w:val="41A6DB24"/>
    <w:lvl w:ilvl="0" w:tplc="899A3B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20071B"/>
    <w:multiLevelType w:val="hybridMultilevel"/>
    <w:tmpl w:val="B33ED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393D1C"/>
    <w:multiLevelType w:val="hybridMultilevel"/>
    <w:tmpl w:val="3526653A"/>
    <w:lvl w:ilvl="0" w:tplc="698A6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26" w15:restartNumberingAfterBreak="0">
    <w:nsid w:val="6CCD436B"/>
    <w:multiLevelType w:val="hybridMultilevel"/>
    <w:tmpl w:val="3D925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D251CC"/>
    <w:multiLevelType w:val="multilevel"/>
    <w:tmpl w:val="802EDF0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lvlText w:val="Appendix %7 "/>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711B7387"/>
    <w:multiLevelType w:val="hybridMultilevel"/>
    <w:tmpl w:val="AB9AE3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215678"/>
    <w:multiLevelType w:val="hybridMultilevel"/>
    <w:tmpl w:val="C1A6AA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475052">
    <w:abstractNumId w:val="8"/>
  </w:num>
  <w:num w:numId="2" w16cid:durableId="1503660639">
    <w:abstractNumId w:val="16"/>
  </w:num>
  <w:num w:numId="3" w16cid:durableId="131100845">
    <w:abstractNumId w:val="6"/>
  </w:num>
  <w:num w:numId="4" w16cid:durableId="2126926433">
    <w:abstractNumId w:val="5"/>
  </w:num>
  <w:num w:numId="5" w16cid:durableId="447506922">
    <w:abstractNumId w:val="25"/>
  </w:num>
  <w:num w:numId="6" w16cid:durableId="79446648">
    <w:abstractNumId w:val="11"/>
  </w:num>
  <w:num w:numId="7" w16cid:durableId="1148278713">
    <w:abstractNumId w:val="12"/>
  </w:num>
  <w:num w:numId="8" w16cid:durableId="209650626">
    <w:abstractNumId w:val="20"/>
  </w:num>
  <w:num w:numId="9" w16cid:durableId="1202597931">
    <w:abstractNumId w:val="22"/>
  </w:num>
  <w:num w:numId="10" w16cid:durableId="436025791">
    <w:abstractNumId w:val="23"/>
  </w:num>
  <w:num w:numId="11" w16cid:durableId="261378948">
    <w:abstractNumId w:val="7"/>
  </w:num>
  <w:num w:numId="12" w16cid:durableId="848102646">
    <w:abstractNumId w:val="15"/>
  </w:num>
  <w:num w:numId="13" w16cid:durableId="1915968452">
    <w:abstractNumId w:val="17"/>
  </w:num>
  <w:num w:numId="14" w16cid:durableId="1044478988">
    <w:abstractNumId w:val="1"/>
  </w:num>
  <w:num w:numId="15" w16cid:durableId="423573479">
    <w:abstractNumId w:val="0"/>
  </w:num>
  <w:num w:numId="16" w16cid:durableId="1733697526">
    <w:abstractNumId w:val="4"/>
  </w:num>
  <w:num w:numId="17" w16cid:durableId="1762527560">
    <w:abstractNumId w:val="10"/>
  </w:num>
  <w:num w:numId="18" w16cid:durableId="880900748">
    <w:abstractNumId w:val="28"/>
  </w:num>
  <w:num w:numId="19" w16cid:durableId="577902913">
    <w:abstractNumId w:val="13"/>
  </w:num>
  <w:num w:numId="20" w16cid:durableId="357312453">
    <w:abstractNumId w:val="26"/>
  </w:num>
  <w:num w:numId="21" w16cid:durableId="1542473367">
    <w:abstractNumId w:val="9"/>
  </w:num>
  <w:num w:numId="22" w16cid:durableId="265694019">
    <w:abstractNumId w:val="27"/>
  </w:num>
  <w:num w:numId="23" w16cid:durableId="1544176244">
    <w:abstractNumId w:val="2"/>
  </w:num>
  <w:num w:numId="24" w16cid:durableId="660886828">
    <w:abstractNumId w:val="18"/>
  </w:num>
  <w:num w:numId="25" w16cid:durableId="874193930">
    <w:abstractNumId w:val="29"/>
  </w:num>
  <w:num w:numId="26" w16cid:durableId="892157620">
    <w:abstractNumId w:val="19"/>
  </w:num>
  <w:num w:numId="27" w16cid:durableId="1400329842">
    <w:abstractNumId w:val="21"/>
  </w:num>
  <w:num w:numId="28" w16cid:durableId="552930996">
    <w:abstractNumId w:val="24"/>
  </w:num>
  <w:num w:numId="29" w16cid:durableId="1023167076">
    <w:abstractNumId w:val="3"/>
  </w:num>
  <w:num w:numId="30" w16cid:durableId="5373602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Edge">
    <w15:presenceInfo w15:providerId="Windows Live" w15:userId="32f605b86079ee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3021" w:allStyles="1" w:customStyles="0" w:latentStyles="0" w:stylesInUse="0" w:headingStyles="1"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rawingGridVerticalSpacing w:val="163"/>
  <w:displayHorizontalDrawingGridEvery w:val="0"/>
  <w:displayVerticalDrawingGridEvery w:val="2"/>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668"/>
    <w:rsid w:val="00005960"/>
    <w:rsid w:val="000109BA"/>
    <w:rsid w:val="00014233"/>
    <w:rsid w:val="00022F13"/>
    <w:rsid w:val="00032984"/>
    <w:rsid w:val="00036216"/>
    <w:rsid w:val="00042E49"/>
    <w:rsid w:val="000511A3"/>
    <w:rsid w:val="000548A6"/>
    <w:rsid w:val="00055FBD"/>
    <w:rsid w:val="00060C51"/>
    <w:rsid w:val="00085969"/>
    <w:rsid w:val="00097998"/>
    <w:rsid w:val="000B541E"/>
    <w:rsid w:val="000D5F8F"/>
    <w:rsid w:val="000D6F1B"/>
    <w:rsid w:val="000E2635"/>
    <w:rsid w:val="000F0371"/>
    <w:rsid w:val="000F7728"/>
    <w:rsid w:val="00101F58"/>
    <w:rsid w:val="00104F5C"/>
    <w:rsid w:val="001106DE"/>
    <w:rsid w:val="00122E71"/>
    <w:rsid w:val="001756B5"/>
    <w:rsid w:val="00175F6C"/>
    <w:rsid w:val="00176D1C"/>
    <w:rsid w:val="001C4703"/>
    <w:rsid w:val="001C48FC"/>
    <w:rsid w:val="001D4813"/>
    <w:rsid w:val="001F7831"/>
    <w:rsid w:val="00201F31"/>
    <w:rsid w:val="00205D71"/>
    <w:rsid w:val="00206C20"/>
    <w:rsid w:val="002077FC"/>
    <w:rsid w:val="00251345"/>
    <w:rsid w:val="002605E1"/>
    <w:rsid w:val="00266700"/>
    <w:rsid w:val="00280A6D"/>
    <w:rsid w:val="00285BB2"/>
    <w:rsid w:val="00297761"/>
    <w:rsid w:val="002C14A9"/>
    <w:rsid w:val="002C609A"/>
    <w:rsid w:val="002C7FFD"/>
    <w:rsid w:val="002E6A87"/>
    <w:rsid w:val="002F22A4"/>
    <w:rsid w:val="0031644C"/>
    <w:rsid w:val="0031684F"/>
    <w:rsid w:val="00331693"/>
    <w:rsid w:val="00341BE7"/>
    <w:rsid w:val="00354545"/>
    <w:rsid w:val="00354DF3"/>
    <w:rsid w:val="00362BF3"/>
    <w:rsid w:val="003659D9"/>
    <w:rsid w:val="00385C14"/>
    <w:rsid w:val="003A3C67"/>
    <w:rsid w:val="003A4C5F"/>
    <w:rsid w:val="003B2CC4"/>
    <w:rsid w:val="003C1F4A"/>
    <w:rsid w:val="003C3FE6"/>
    <w:rsid w:val="003D6BE4"/>
    <w:rsid w:val="003E29F4"/>
    <w:rsid w:val="003F19F0"/>
    <w:rsid w:val="00400B37"/>
    <w:rsid w:val="0040490B"/>
    <w:rsid w:val="00420226"/>
    <w:rsid w:val="00424023"/>
    <w:rsid w:val="004374D4"/>
    <w:rsid w:val="00451330"/>
    <w:rsid w:val="00452ABE"/>
    <w:rsid w:val="0048265E"/>
    <w:rsid w:val="00484972"/>
    <w:rsid w:val="00495903"/>
    <w:rsid w:val="004A051A"/>
    <w:rsid w:val="004A228B"/>
    <w:rsid w:val="004B194C"/>
    <w:rsid w:val="004F4FB2"/>
    <w:rsid w:val="0050773F"/>
    <w:rsid w:val="00512E14"/>
    <w:rsid w:val="00522812"/>
    <w:rsid w:val="00525A7B"/>
    <w:rsid w:val="00526D5F"/>
    <w:rsid w:val="00546AAF"/>
    <w:rsid w:val="00557B01"/>
    <w:rsid w:val="00557E04"/>
    <w:rsid w:val="0056481C"/>
    <w:rsid w:val="00580CB9"/>
    <w:rsid w:val="005A1C04"/>
    <w:rsid w:val="005B65C7"/>
    <w:rsid w:val="005D392F"/>
    <w:rsid w:val="0061763F"/>
    <w:rsid w:val="00622E3C"/>
    <w:rsid w:val="006334E1"/>
    <w:rsid w:val="00641B9F"/>
    <w:rsid w:val="0064401C"/>
    <w:rsid w:val="0065629F"/>
    <w:rsid w:val="006653AC"/>
    <w:rsid w:val="0066663D"/>
    <w:rsid w:val="00671269"/>
    <w:rsid w:val="006770AC"/>
    <w:rsid w:val="00685CC8"/>
    <w:rsid w:val="00690B9E"/>
    <w:rsid w:val="00691474"/>
    <w:rsid w:val="00694DA1"/>
    <w:rsid w:val="006A199B"/>
    <w:rsid w:val="006A3B95"/>
    <w:rsid w:val="006B4D42"/>
    <w:rsid w:val="006D5422"/>
    <w:rsid w:val="00702B19"/>
    <w:rsid w:val="007266C3"/>
    <w:rsid w:val="00730814"/>
    <w:rsid w:val="00730F02"/>
    <w:rsid w:val="007319BB"/>
    <w:rsid w:val="0074733D"/>
    <w:rsid w:val="00786E36"/>
    <w:rsid w:val="00787E70"/>
    <w:rsid w:val="007931CC"/>
    <w:rsid w:val="007A2C99"/>
    <w:rsid w:val="007A7CC1"/>
    <w:rsid w:val="007B068C"/>
    <w:rsid w:val="007C0B2B"/>
    <w:rsid w:val="007E28FA"/>
    <w:rsid w:val="007E783D"/>
    <w:rsid w:val="007F12D0"/>
    <w:rsid w:val="00801803"/>
    <w:rsid w:val="008245EF"/>
    <w:rsid w:val="008353D7"/>
    <w:rsid w:val="00843ED0"/>
    <w:rsid w:val="00857BAC"/>
    <w:rsid w:val="008648BE"/>
    <w:rsid w:val="00865DE7"/>
    <w:rsid w:val="00866503"/>
    <w:rsid w:val="00874A7D"/>
    <w:rsid w:val="00881B73"/>
    <w:rsid w:val="008855EA"/>
    <w:rsid w:val="0088605F"/>
    <w:rsid w:val="00892285"/>
    <w:rsid w:val="008964AD"/>
    <w:rsid w:val="008A6077"/>
    <w:rsid w:val="008B0A14"/>
    <w:rsid w:val="008E2AD0"/>
    <w:rsid w:val="008E55A8"/>
    <w:rsid w:val="008E77EA"/>
    <w:rsid w:val="009053F5"/>
    <w:rsid w:val="009056FE"/>
    <w:rsid w:val="009302B6"/>
    <w:rsid w:val="00945D72"/>
    <w:rsid w:val="00952B76"/>
    <w:rsid w:val="009624D4"/>
    <w:rsid w:val="00974E5B"/>
    <w:rsid w:val="009817C2"/>
    <w:rsid w:val="00992449"/>
    <w:rsid w:val="00994179"/>
    <w:rsid w:val="009949C3"/>
    <w:rsid w:val="009A7273"/>
    <w:rsid w:val="009D0929"/>
    <w:rsid w:val="009E1F68"/>
    <w:rsid w:val="00A03C92"/>
    <w:rsid w:val="00A15BA4"/>
    <w:rsid w:val="00A211E6"/>
    <w:rsid w:val="00A354FE"/>
    <w:rsid w:val="00A40FBC"/>
    <w:rsid w:val="00A43045"/>
    <w:rsid w:val="00A457C5"/>
    <w:rsid w:val="00A460FA"/>
    <w:rsid w:val="00A52E4E"/>
    <w:rsid w:val="00A877FF"/>
    <w:rsid w:val="00AA54B1"/>
    <w:rsid w:val="00AB284B"/>
    <w:rsid w:val="00AC03CB"/>
    <w:rsid w:val="00AC62F4"/>
    <w:rsid w:val="00AD4129"/>
    <w:rsid w:val="00AE23E2"/>
    <w:rsid w:val="00AF6212"/>
    <w:rsid w:val="00B06455"/>
    <w:rsid w:val="00B17DF9"/>
    <w:rsid w:val="00B214AB"/>
    <w:rsid w:val="00B32821"/>
    <w:rsid w:val="00B42F8C"/>
    <w:rsid w:val="00B76FEB"/>
    <w:rsid w:val="00B92D16"/>
    <w:rsid w:val="00B96773"/>
    <w:rsid w:val="00BA2E97"/>
    <w:rsid w:val="00BD0954"/>
    <w:rsid w:val="00BD2A5A"/>
    <w:rsid w:val="00BD71D9"/>
    <w:rsid w:val="00BF4B51"/>
    <w:rsid w:val="00C10213"/>
    <w:rsid w:val="00C14236"/>
    <w:rsid w:val="00C46A6C"/>
    <w:rsid w:val="00C64593"/>
    <w:rsid w:val="00C70110"/>
    <w:rsid w:val="00C763D6"/>
    <w:rsid w:val="00C80196"/>
    <w:rsid w:val="00C810CE"/>
    <w:rsid w:val="00C857EA"/>
    <w:rsid w:val="00C93AD6"/>
    <w:rsid w:val="00C9612D"/>
    <w:rsid w:val="00CA129D"/>
    <w:rsid w:val="00CA146C"/>
    <w:rsid w:val="00CA60F0"/>
    <w:rsid w:val="00CB0166"/>
    <w:rsid w:val="00CB5DF9"/>
    <w:rsid w:val="00CC0352"/>
    <w:rsid w:val="00CC26C3"/>
    <w:rsid w:val="00CD0EB8"/>
    <w:rsid w:val="00CE2531"/>
    <w:rsid w:val="00CF0987"/>
    <w:rsid w:val="00CF4A08"/>
    <w:rsid w:val="00CF7F9C"/>
    <w:rsid w:val="00D03CFF"/>
    <w:rsid w:val="00D03DEA"/>
    <w:rsid w:val="00D05FC2"/>
    <w:rsid w:val="00D2048E"/>
    <w:rsid w:val="00D24EF5"/>
    <w:rsid w:val="00D30BB3"/>
    <w:rsid w:val="00D34E46"/>
    <w:rsid w:val="00D5074A"/>
    <w:rsid w:val="00D72275"/>
    <w:rsid w:val="00D740B1"/>
    <w:rsid w:val="00D86D8C"/>
    <w:rsid w:val="00D93668"/>
    <w:rsid w:val="00D94BBC"/>
    <w:rsid w:val="00DC0A67"/>
    <w:rsid w:val="00DC124B"/>
    <w:rsid w:val="00DC2245"/>
    <w:rsid w:val="00DE3984"/>
    <w:rsid w:val="00DF55E4"/>
    <w:rsid w:val="00E06D7E"/>
    <w:rsid w:val="00E10E94"/>
    <w:rsid w:val="00E169C9"/>
    <w:rsid w:val="00E24FC9"/>
    <w:rsid w:val="00E25F92"/>
    <w:rsid w:val="00E33E1D"/>
    <w:rsid w:val="00E540EA"/>
    <w:rsid w:val="00E558A8"/>
    <w:rsid w:val="00E629EC"/>
    <w:rsid w:val="00E7099E"/>
    <w:rsid w:val="00E72F8F"/>
    <w:rsid w:val="00E85C6A"/>
    <w:rsid w:val="00EA6577"/>
    <w:rsid w:val="00EB1070"/>
    <w:rsid w:val="00EB348E"/>
    <w:rsid w:val="00EC0912"/>
    <w:rsid w:val="00EE43ED"/>
    <w:rsid w:val="00EF36B1"/>
    <w:rsid w:val="00F00B73"/>
    <w:rsid w:val="00F017A1"/>
    <w:rsid w:val="00F04BAD"/>
    <w:rsid w:val="00F058A7"/>
    <w:rsid w:val="00F25930"/>
    <w:rsid w:val="00F27864"/>
    <w:rsid w:val="00F30A5E"/>
    <w:rsid w:val="00F31EC2"/>
    <w:rsid w:val="00F3729F"/>
    <w:rsid w:val="00F422DB"/>
    <w:rsid w:val="00F651A3"/>
    <w:rsid w:val="00F750F9"/>
    <w:rsid w:val="00F87362"/>
    <w:rsid w:val="00FA179B"/>
    <w:rsid w:val="00FA4710"/>
    <w:rsid w:val="00FB1741"/>
    <w:rsid w:val="00FC0F39"/>
    <w:rsid w:val="00FC170A"/>
    <w:rsid w:val="00FC3C17"/>
    <w:rsid w:val="00FC45C9"/>
    <w:rsid w:val="00FD1944"/>
    <w:rsid w:val="00FD79B4"/>
    <w:rsid w:val="00FE1B9F"/>
    <w:rsid w:val="00FE5482"/>
    <w:rsid w:val="00FE7B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Straight Arrow Connector 30"/>
        <o:r id="V:Rule2" type="connector" idref="#Straight Arrow Connector 32"/>
      </o:rules>
    </o:shapelayout>
  </w:shapeDefaults>
  <w:decimalSymbol w:val="."/>
  <w:listSeparator w:val=","/>
  <w14:docId w14:val="01360C3A"/>
  <w15:chartTrackingRefBased/>
  <w15:docId w15:val="{17091605-AE92-4BFC-BFDD-09D73F562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nhideWhenUsed="1" w:qFormat="1"/>
    <w:lsdException w:name="table of figures" w:uiPriority="99"/>
    <w:lsdException w:name="annotation reference" w:uiPriority="99"/>
    <w:lsdException w:name="line number" w:uiPriority="99"/>
    <w:lsdException w:name="Title" w:uiPriority="10"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03DEA"/>
    <w:rPr>
      <w:sz w:val="24"/>
      <w:szCs w:val="24"/>
    </w:rPr>
  </w:style>
  <w:style w:type="paragraph" w:styleId="Heading1">
    <w:name w:val="heading 1"/>
    <w:basedOn w:val="Normal"/>
    <w:next w:val="Normal"/>
    <w:link w:val="Heading1Char"/>
    <w:uiPriority w:val="9"/>
    <w:qFormat/>
    <w:rsid w:val="007B068C"/>
    <w:pPr>
      <w:keepNext/>
      <w:keepLines/>
      <w:spacing w:before="240"/>
      <w:outlineLvl w:val="0"/>
    </w:pPr>
    <w:rPr>
      <w:rFonts w:eastAsiaTheme="majorEastAsia"/>
      <w:caps/>
      <w:szCs w:val="32"/>
    </w:rPr>
  </w:style>
  <w:style w:type="paragraph" w:styleId="Heading2">
    <w:name w:val="heading 2"/>
    <w:basedOn w:val="Normal"/>
    <w:next w:val="Normal"/>
    <w:link w:val="Heading2Char"/>
    <w:unhideWhenUsed/>
    <w:qFormat/>
    <w:rsid w:val="008964AD"/>
    <w:pPr>
      <w:keepNext/>
      <w:keepLines/>
      <w:spacing w:before="40"/>
      <w:outlineLvl w:val="1"/>
    </w:pPr>
    <w:rPr>
      <w:rFonts w:eastAsiaTheme="majorEastAsia"/>
    </w:rPr>
  </w:style>
  <w:style w:type="paragraph" w:styleId="Heading3">
    <w:name w:val="heading 3"/>
    <w:basedOn w:val="Normal"/>
    <w:next w:val="Normal"/>
    <w:link w:val="Heading3Char"/>
    <w:uiPriority w:val="9"/>
    <w:unhideWhenUsed/>
    <w:qFormat/>
    <w:rsid w:val="00622E3C"/>
    <w:pPr>
      <w:keepNext/>
      <w:keepLines/>
      <w:spacing w:before="40"/>
      <w:outlineLvl w:val="2"/>
    </w:pPr>
  </w:style>
  <w:style w:type="paragraph" w:styleId="Heading5">
    <w:name w:val="heading 5"/>
    <w:basedOn w:val="Normal"/>
    <w:link w:val="Heading5Char"/>
    <w:uiPriority w:val="9"/>
    <w:qFormat/>
    <w:rsid w:val="00055FBD"/>
    <w:pPr>
      <w:spacing w:before="100" w:beforeAutospacing="1" w:after="100" w:afterAutospacing="1"/>
      <w:outlineLvl w:val="4"/>
    </w:pPr>
    <w:rPr>
      <w:b/>
      <w:bCs/>
      <w:sz w:val="20"/>
      <w:szCs w:val="20"/>
    </w:rPr>
  </w:style>
  <w:style w:type="paragraph" w:styleId="Heading6">
    <w:name w:val="heading 6"/>
    <w:basedOn w:val="Normal"/>
    <w:next w:val="Normal"/>
    <w:link w:val="Heading6Char"/>
    <w:unhideWhenUsed/>
    <w:qFormat/>
    <w:rsid w:val="008964AD"/>
    <w:pPr>
      <w:keepNext/>
      <w:keepLines/>
      <w:spacing w:before="40"/>
      <w:outlineLvl w:val="5"/>
    </w:pPr>
    <w:rPr>
      <w:rFonts w:eastAsiaTheme="majorEastAsia"/>
    </w:rPr>
  </w:style>
  <w:style w:type="paragraph" w:styleId="Heading7">
    <w:name w:val="heading 7"/>
    <w:basedOn w:val="Normal"/>
    <w:next w:val="Normal"/>
    <w:link w:val="Heading7Char"/>
    <w:unhideWhenUsed/>
    <w:qFormat/>
    <w:rsid w:val="00866503"/>
    <w:pPr>
      <w:keepNext/>
      <w:keepLines/>
      <w:numPr>
        <w:ilvl w:val="6"/>
        <w:numId w:val="22"/>
      </w:numPr>
      <w:spacing w:before="40"/>
      <w:outlineLvl w:val="6"/>
    </w:pPr>
    <w:rPr>
      <w:rFonts w:eastAsiaTheme="majorEastAsia" w:cstheme="majorBid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eading1Char">
    <w:name w:val="Heading 1 Char"/>
    <w:basedOn w:val="DefaultParagraphFont"/>
    <w:link w:val="Heading1"/>
    <w:uiPriority w:val="9"/>
    <w:rsid w:val="007B068C"/>
    <w:rPr>
      <w:rFonts w:eastAsiaTheme="majorEastAsia"/>
      <w:caps/>
      <w:sz w:val="24"/>
      <w:szCs w:val="32"/>
    </w:rPr>
  </w:style>
  <w:style w:type="paragraph" w:styleId="TOCHeading">
    <w:name w:val="TOC Heading"/>
    <w:basedOn w:val="Heading1"/>
    <w:next w:val="Normal"/>
    <w:uiPriority w:val="39"/>
    <w:unhideWhenUsed/>
    <w:qFormat/>
    <w:rsid w:val="003C1F4A"/>
    <w:pPr>
      <w:spacing w:line="259" w:lineRule="auto"/>
      <w:outlineLvl w:val="9"/>
    </w:pPr>
  </w:style>
  <w:style w:type="paragraph" w:styleId="TOC1">
    <w:name w:val="toc 1"/>
    <w:basedOn w:val="Normal"/>
    <w:next w:val="Normal"/>
    <w:autoRedefine/>
    <w:uiPriority w:val="39"/>
    <w:rsid w:val="003C1F4A"/>
    <w:pPr>
      <w:spacing w:after="100"/>
    </w:pPr>
  </w:style>
  <w:style w:type="character" w:styleId="Hyperlink">
    <w:name w:val="Hyperlink"/>
    <w:basedOn w:val="DefaultParagraphFont"/>
    <w:uiPriority w:val="99"/>
    <w:unhideWhenUsed/>
    <w:rsid w:val="003C1F4A"/>
    <w:rPr>
      <w:color w:val="0563C1" w:themeColor="hyperlink"/>
      <w:u w:val="single"/>
    </w:rPr>
  </w:style>
  <w:style w:type="paragraph" w:styleId="Title">
    <w:name w:val="Title"/>
    <w:basedOn w:val="Normal"/>
    <w:next w:val="Normal"/>
    <w:link w:val="TitleChar"/>
    <w:uiPriority w:val="10"/>
    <w:qFormat/>
    <w:rsid w:val="00D24EF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EF5"/>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24EF5"/>
    <w:rPr>
      <w:b/>
      <w:bCs/>
    </w:rPr>
  </w:style>
  <w:style w:type="character" w:customStyle="1" w:styleId="HeaderChar">
    <w:name w:val="Header Char"/>
    <w:basedOn w:val="DefaultParagraphFont"/>
    <w:link w:val="Header"/>
    <w:uiPriority w:val="99"/>
    <w:rsid w:val="003A4C5F"/>
    <w:rPr>
      <w:sz w:val="24"/>
      <w:szCs w:val="24"/>
    </w:rPr>
  </w:style>
  <w:style w:type="paragraph" w:styleId="ListParagraph">
    <w:name w:val="List Paragraph"/>
    <w:basedOn w:val="Normal"/>
    <w:uiPriority w:val="34"/>
    <w:qFormat/>
    <w:rsid w:val="00055FBD"/>
    <w:pPr>
      <w:ind w:left="720"/>
      <w:contextualSpacing/>
    </w:pPr>
  </w:style>
  <w:style w:type="character" w:customStyle="1" w:styleId="Heading3Char">
    <w:name w:val="Heading 3 Char"/>
    <w:basedOn w:val="DefaultParagraphFont"/>
    <w:link w:val="Heading3"/>
    <w:uiPriority w:val="9"/>
    <w:rsid w:val="00622E3C"/>
    <w:rPr>
      <w:sz w:val="24"/>
      <w:szCs w:val="24"/>
    </w:rPr>
  </w:style>
  <w:style w:type="character" w:customStyle="1" w:styleId="Heading5Char">
    <w:name w:val="Heading 5 Char"/>
    <w:basedOn w:val="DefaultParagraphFont"/>
    <w:link w:val="Heading5"/>
    <w:uiPriority w:val="9"/>
    <w:rsid w:val="00055FBD"/>
    <w:rPr>
      <w:b/>
      <w:bCs/>
    </w:rPr>
  </w:style>
  <w:style w:type="paragraph" w:customStyle="1" w:styleId="Reference">
    <w:name w:val="Reference"/>
    <w:basedOn w:val="Normal"/>
    <w:rsid w:val="00055FBD"/>
    <w:pPr>
      <w:spacing w:before="120"/>
      <w:ind w:left="720" w:hanging="720"/>
    </w:pPr>
  </w:style>
  <w:style w:type="paragraph" w:customStyle="1" w:styleId="Heading-Secondary">
    <w:name w:val="Heading-Secondary"/>
    <w:basedOn w:val="Heading-Main"/>
    <w:qFormat/>
    <w:rsid w:val="00055FBD"/>
    <w:pPr>
      <w:ind w:left="720"/>
    </w:pPr>
    <w:rPr>
      <w:b w:val="0"/>
    </w:rPr>
  </w:style>
  <w:style w:type="paragraph" w:customStyle="1" w:styleId="Authors">
    <w:name w:val="Authors"/>
    <w:basedOn w:val="Normal"/>
    <w:rsid w:val="00055FBD"/>
    <w:pPr>
      <w:spacing w:before="120" w:after="360"/>
    </w:pPr>
    <w:rPr>
      <w:b/>
    </w:rPr>
  </w:style>
  <w:style w:type="paragraph" w:customStyle="1" w:styleId="Text">
    <w:name w:val="Text"/>
    <w:basedOn w:val="Normal"/>
    <w:rsid w:val="00055FBD"/>
    <w:pPr>
      <w:spacing w:before="120"/>
      <w:ind w:firstLine="720"/>
    </w:pPr>
  </w:style>
  <w:style w:type="paragraph" w:customStyle="1" w:styleId="FigureorTableCaption">
    <w:name w:val="Figure or Table Caption"/>
    <w:basedOn w:val="Normal"/>
    <w:rsid w:val="00055FBD"/>
    <w:pPr>
      <w:keepNext/>
      <w:spacing w:before="240"/>
      <w:outlineLvl w:val="0"/>
    </w:pPr>
    <w:rPr>
      <w:kern w:val="28"/>
    </w:rPr>
  </w:style>
  <w:style w:type="paragraph" w:customStyle="1" w:styleId="Heading-Main">
    <w:name w:val="Heading-Main"/>
    <w:basedOn w:val="Normal"/>
    <w:rsid w:val="00055FBD"/>
    <w:pPr>
      <w:keepNext/>
      <w:spacing w:before="240" w:after="120"/>
      <w:outlineLvl w:val="0"/>
    </w:pPr>
    <w:rPr>
      <w:b/>
      <w:bCs/>
      <w:kern w:val="28"/>
    </w:rPr>
  </w:style>
  <w:style w:type="paragraph" w:customStyle="1" w:styleId="Affiliation">
    <w:name w:val="Affiliation"/>
    <w:basedOn w:val="Text"/>
    <w:qFormat/>
    <w:rsid w:val="00055FBD"/>
    <w:pPr>
      <w:ind w:firstLine="0"/>
    </w:pPr>
  </w:style>
  <w:style w:type="paragraph" w:customStyle="1" w:styleId="KeyPoints">
    <w:name w:val="Key Points"/>
    <w:basedOn w:val="Normal"/>
    <w:rsid w:val="00055FBD"/>
    <w:pPr>
      <w:spacing w:before="120"/>
    </w:pPr>
  </w:style>
  <w:style w:type="paragraph" w:customStyle="1" w:styleId="Abstract">
    <w:name w:val="Abstract"/>
    <w:basedOn w:val="Normal"/>
    <w:qFormat/>
    <w:rsid w:val="00055FBD"/>
    <w:pPr>
      <w:spacing w:before="120"/>
    </w:pPr>
  </w:style>
  <w:style w:type="paragraph" w:customStyle="1" w:styleId="Note">
    <w:name w:val="Note"/>
    <w:basedOn w:val="Normal"/>
    <w:qFormat/>
    <w:rsid w:val="00055FBD"/>
    <w:pPr>
      <w:spacing w:before="240" w:after="240"/>
    </w:pPr>
    <w:rPr>
      <w:rFonts w:eastAsia="Calibri"/>
      <w:color w:val="00B0F0"/>
      <w:sz w:val="20"/>
      <w:szCs w:val="20"/>
    </w:rPr>
  </w:style>
  <w:style w:type="paragraph" w:styleId="NormalWeb">
    <w:name w:val="Normal (Web)"/>
    <w:basedOn w:val="Normal"/>
    <w:uiPriority w:val="99"/>
    <w:unhideWhenUsed/>
    <w:rsid w:val="00055FBD"/>
    <w:rPr>
      <w:rFonts w:eastAsia="Calibri"/>
    </w:rPr>
  </w:style>
  <w:style w:type="character" w:customStyle="1" w:styleId="FooterChar">
    <w:name w:val="Footer Char"/>
    <w:basedOn w:val="DefaultParagraphFont"/>
    <w:link w:val="Footer"/>
    <w:uiPriority w:val="99"/>
    <w:rsid w:val="00055FBD"/>
    <w:rPr>
      <w:sz w:val="24"/>
      <w:szCs w:val="24"/>
    </w:rPr>
  </w:style>
  <w:style w:type="character" w:styleId="UnresolvedMention">
    <w:name w:val="Unresolved Mention"/>
    <w:basedOn w:val="DefaultParagraphFont"/>
    <w:uiPriority w:val="99"/>
    <w:rsid w:val="00055FBD"/>
    <w:rPr>
      <w:color w:val="808080"/>
      <w:shd w:val="clear" w:color="auto" w:fill="E6E6E6"/>
    </w:rPr>
  </w:style>
  <w:style w:type="paragraph" w:styleId="BalloonText">
    <w:name w:val="Balloon Text"/>
    <w:basedOn w:val="Normal"/>
    <w:link w:val="BalloonTextChar"/>
    <w:uiPriority w:val="99"/>
    <w:unhideWhenUsed/>
    <w:rsid w:val="00055FBD"/>
    <w:rPr>
      <w:rFonts w:ascii="Segoe UI" w:eastAsia="Calibri" w:hAnsi="Segoe UI" w:cs="Segoe UI"/>
      <w:sz w:val="18"/>
      <w:szCs w:val="18"/>
    </w:rPr>
  </w:style>
  <w:style w:type="character" w:customStyle="1" w:styleId="BalloonTextChar">
    <w:name w:val="Balloon Text Char"/>
    <w:basedOn w:val="DefaultParagraphFont"/>
    <w:link w:val="BalloonText"/>
    <w:uiPriority w:val="99"/>
    <w:rsid w:val="00055FBD"/>
    <w:rPr>
      <w:rFonts w:ascii="Segoe UI" w:eastAsia="Calibri" w:hAnsi="Segoe UI" w:cs="Segoe UI"/>
      <w:sz w:val="18"/>
      <w:szCs w:val="18"/>
    </w:rPr>
  </w:style>
  <w:style w:type="character" w:styleId="Emphasis">
    <w:name w:val="Emphasis"/>
    <w:basedOn w:val="DefaultParagraphFont"/>
    <w:uiPriority w:val="20"/>
    <w:qFormat/>
    <w:rsid w:val="00055FBD"/>
    <w:rPr>
      <w:i/>
      <w:iCs/>
    </w:rPr>
  </w:style>
  <w:style w:type="character" w:styleId="FollowedHyperlink">
    <w:name w:val="FollowedHyperlink"/>
    <w:basedOn w:val="DefaultParagraphFont"/>
    <w:uiPriority w:val="99"/>
    <w:unhideWhenUsed/>
    <w:rsid w:val="00055FBD"/>
    <w:rPr>
      <w:color w:val="954F72" w:themeColor="followedHyperlink"/>
      <w:u w:val="single"/>
    </w:rPr>
  </w:style>
  <w:style w:type="character" w:styleId="LineNumber">
    <w:name w:val="line number"/>
    <w:basedOn w:val="DefaultParagraphFont"/>
    <w:uiPriority w:val="99"/>
    <w:unhideWhenUsed/>
    <w:rsid w:val="00055FBD"/>
  </w:style>
  <w:style w:type="paragraph" w:styleId="NoSpacing">
    <w:name w:val="No Spacing"/>
    <w:link w:val="NoSpacingChar"/>
    <w:uiPriority w:val="1"/>
    <w:qFormat/>
    <w:rsid w:val="00055FBD"/>
    <w:rPr>
      <w:rFonts w:asciiTheme="minorHAnsi" w:eastAsiaTheme="minorHAnsi" w:hAnsiTheme="minorHAnsi" w:cstheme="minorBidi"/>
      <w:sz w:val="22"/>
      <w:szCs w:val="22"/>
    </w:rPr>
  </w:style>
  <w:style w:type="character" w:customStyle="1" w:styleId="NoSpacingChar">
    <w:name w:val="No Spacing Char"/>
    <w:basedOn w:val="DefaultParagraphFont"/>
    <w:link w:val="NoSpacing"/>
    <w:uiPriority w:val="1"/>
    <w:rsid w:val="00055FBD"/>
    <w:rPr>
      <w:rFonts w:asciiTheme="minorHAnsi" w:eastAsiaTheme="minorHAnsi" w:hAnsiTheme="minorHAnsi" w:cstheme="minorBidi"/>
      <w:sz w:val="22"/>
      <w:szCs w:val="22"/>
    </w:rPr>
  </w:style>
  <w:style w:type="paragraph" w:customStyle="1" w:styleId="Heading31">
    <w:name w:val="Heading 31"/>
    <w:basedOn w:val="Normal"/>
    <w:next w:val="Normal"/>
    <w:uiPriority w:val="9"/>
    <w:semiHidden/>
    <w:unhideWhenUsed/>
    <w:qFormat/>
    <w:rsid w:val="00055FBD"/>
    <w:pPr>
      <w:keepNext/>
      <w:keepLines/>
      <w:spacing w:before="40" w:line="259" w:lineRule="auto"/>
      <w:outlineLvl w:val="2"/>
    </w:pPr>
    <w:rPr>
      <w:rFonts w:ascii="Calibri Light" w:hAnsi="Calibri Light"/>
      <w:color w:val="1F3763"/>
    </w:rPr>
  </w:style>
  <w:style w:type="character" w:customStyle="1" w:styleId="UnresolvedMention1">
    <w:name w:val="Unresolved Mention1"/>
    <w:basedOn w:val="DefaultParagraphFont"/>
    <w:uiPriority w:val="99"/>
    <w:semiHidden/>
    <w:unhideWhenUsed/>
    <w:rsid w:val="00522812"/>
    <w:rPr>
      <w:color w:val="605E5C"/>
      <w:shd w:val="clear" w:color="auto" w:fill="E1DFDD"/>
    </w:rPr>
  </w:style>
  <w:style w:type="character" w:styleId="CommentReference">
    <w:name w:val="annotation reference"/>
    <w:basedOn w:val="DefaultParagraphFont"/>
    <w:uiPriority w:val="99"/>
    <w:unhideWhenUsed/>
    <w:rsid w:val="00055FBD"/>
    <w:rPr>
      <w:sz w:val="16"/>
      <w:szCs w:val="16"/>
    </w:rPr>
  </w:style>
  <w:style w:type="paragraph" w:customStyle="1" w:styleId="CommentText1">
    <w:name w:val="Comment Text1"/>
    <w:basedOn w:val="Normal"/>
    <w:next w:val="CommentText"/>
    <w:link w:val="CommentTextChar"/>
    <w:uiPriority w:val="99"/>
    <w:unhideWhenUsed/>
    <w:rsid w:val="00055FBD"/>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1"/>
    <w:uiPriority w:val="99"/>
    <w:rsid w:val="00055FBD"/>
    <w:rPr>
      <w:rFonts w:asciiTheme="minorHAnsi" w:eastAsiaTheme="minorHAnsi" w:hAnsiTheme="minorHAnsi" w:cstheme="minorBidi"/>
    </w:rPr>
  </w:style>
  <w:style w:type="character" w:styleId="PlaceholderText">
    <w:name w:val="Placeholder Text"/>
    <w:basedOn w:val="DefaultParagraphFont"/>
    <w:uiPriority w:val="99"/>
    <w:semiHidden/>
    <w:rsid w:val="00055FBD"/>
    <w:rPr>
      <w:color w:val="808080"/>
    </w:rPr>
  </w:style>
  <w:style w:type="paragraph" w:customStyle="1" w:styleId="CommentSubject1">
    <w:name w:val="Comment Subject1"/>
    <w:basedOn w:val="CommentText"/>
    <w:next w:val="CommentText"/>
    <w:uiPriority w:val="99"/>
    <w:semiHidden/>
    <w:unhideWhenUsed/>
    <w:rsid w:val="00055FBD"/>
    <w:pPr>
      <w:spacing w:after="160"/>
    </w:pPr>
    <w:rPr>
      <w:rFonts w:ascii="Calibri" w:hAnsi="Calibri"/>
      <w:b/>
      <w:bCs/>
    </w:rPr>
  </w:style>
  <w:style w:type="character" w:customStyle="1" w:styleId="CommentSubjectChar">
    <w:name w:val="Comment Subject Char"/>
    <w:basedOn w:val="CommentTextChar"/>
    <w:link w:val="CommentSubject"/>
    <w:uiPriority w:val="99"/>
    <w:rsid w:val="00055FBD"/>
    <w:rPr>
      <w:rFonts w:asciiTheme="minorHAnsi" w:eastAsiaTheme="minorHAnsi" w:hAnsiTheme="minorHAnsi" w:cstheme="minorBidi"/>
      <w:b/>
      <w:bCs/>
    </w:rPr>
  </w:style>
  <w:style w:type="paragraph" w:customStyle="1" w:styleId="Revision1">
    <w:name w:val="Revision1"/>
    <w:next w:val="Revision"/>
    <w:hidden/>
    <w:uiPriority w:val="99"/>
    <w:semiHidden/>
    <w:rsid w:val="00055FBD"/>
    <w:rPr>
      <w:rFonts w:asciiTheme="minorHAnsi" w:eastAsiaTheme="minorHAnsi" w:hAnsiTheme="minorHAnsi" w:cstheme="minorBidi"/>
      <w:sz w:val="22"/>
      <w:szCs w:val="22"/>
    </w:rPr>
  </w:style>
  <w:style w:type="paragraph" w:customStyle="1" w:styleId="EndNoteBibliographyTitle">
    <w:name w:val="EndNote Bibliography Title"/>
    <w:basedOn w:val="Normal"/>
    <w:link w:val="EndNoteBibliographyTitleChar"/>
    <w:rsid w:val="00055FBD"/>
    <w:pPr>
      <w:spacing w:line="259" w:lineRule="auto"/>
      <w:jc w:val="center"/>
    </w:pPr>
    <w:rPr>
      <w:rFonts w:asciiTheme="minorHAnsi" w:eastAsia="Calibri" w:hAnsiTheme="minorHAnsi" w:cstheme="minorBidi"/>
      <w:noProof/>
      <w:sz w:val="22"/>
      <w:szCs w:val="22"/>
    </w:rPr>
  </w:style>
  <w:style w:type="character" w:customStyle="1" w:styleId="EndNoteBibliographyTitleChar">
    <w:name w:val="EndNote Bibliography Title Char"/>
    <w:basedOn w:val="NoSpacingChar"/>
    <w:link w:val="EndNoteBibliographyTitle"/>
    <w:rsid w:val="00055FBD"/>
    <w:rPr>
      <w:rFonts w:asciiTheme="minorHAnsi" w:eastAsia="Calibri" w:hAnsiTheme="minorHAnsi" w:cstheme="minorBidi"/>
      <w:noProof/>
      <w:sz w:val="22"/>
      <w:szCs w:val="22"/>
    </w:rPr>
  </w:style>
  <w:style w:type="paragraph" w:customStyle="1" w:styleId="EndNoteBibliography">
    <w:name w:val="EndNote Bibliography"/>
    <w:basedOn w:val="Normal"/>
    <w:link w:val="EndNoteBibliographyChar"/>
    <w:rsid w:val="00055FBD"/>
    <w:pPr>
      <w:spacing w:after="160"/>
    </w:pPr>
    <w:rPr>
      <w:rFonts w:asciiTheme="minorHAnsi" w:eastAsia="Calibri" w:hAnsiTheme="minorHAnsi" w:cstheme="minorBidi"/>
      <w:noProof/>
      <w:sz w:val="22"/>
      <w:szCs w:val="22"/>
    </w:rPr>
  </w:style>
  <w:style w:type="character" w:customStyle="1" w:styleId="EndNoteBibliographyChar">
    <w:name w:val="EndNote Bibliography Char"/>
    <w:basedOn w:val="NoSpacingChar"/>
    <w:link w:val="EndNoteBibliography"/>
    <w:rsid w:val="00055FBD"/>
    <w:rPr>
      <w:rFonts w:asciiTheme="minorHAnsi" w:eastAsia="Calibri" w:hAnsiTheme="minorHAnsi" w:cstheme="minorBidi"/>
      <w:noProof/>
      <w:sz w:val="22"/>
      <w:szCs w:val="22"/>
    </w:rPr>
  </w:style>
  <w:style w:type="character" w:customStyle="1" w:styleId="apple-converted-space">
    <w:name w:val="apple-converted-space"/>
    <w:basedOn w:val="DefaultParagraphFont"/>
    <w:rsid w:val="00055FBD"/>
  </w:style>
  <w:style w:type="character" w:customStyle="1" w:styleId="Heading3Char1">
    <w:name w:val="Heading 3 Char1"/>
    <w:basedOn w:val="DefaultParagraphFont"/>
    <w:uiPriority w:val="9"/>
    <w:semiHidden/>
    <w:rsid w:val="00055FBD"/>
    <w:rPr>
      <w:rFonts w:asciiTheme="majorHAnsi" w:eastAsiaTheme="majorEastAsia" w:hAnsiTheme="majorHAnsi" w:cstheme="majorBidi"/>
      <w:color w:val="1F3763" w:themeColor="accent1" w:themeShade="7F"/>
    </w:rPr>
  </w:style>
  <w:style w:type="paragraph" w:styleId="CommentText">
    <w:name w:val="annotation text"/>
    <w:basedOn w:val="Normal"/>
    <w:link w:val="CommentTextChar1"/>
    <w:uiPriority w:val="99"/>
    <w:unhideWhenUsed/>
    <w:rsid w:val="00055FBD"/>
    <w:rPr>
      <w:rFonts w:eastAsia="Calibri"/>
      <w:sz w:val="20"/>
      <w:szCs w:val="20"/>
    </w:rPr>
  </w:style>
  <w:style w:type="character" w:customStyle="1" w:styleId="CommentTextChar1">
    <w:name w:val="Comment Text Char1"/>
    <w:basedOn w:val="DefaultParagraphFont"/>
    <w:link w:val="CommentText"/>
    <w:uiPriority w:val="99"/>
    <w:rsid w:val="00055FBD"/>
    <w:rPr>
      <w:rFonts w:eastAsia="Calibri"/>
    </w:rPr>
  </w:style>
  <w:style w:type="paragraph" w:styleId="CommentSubject">
    <w:name w:val="annotation subject"/>
    <w:basedOn w:val="CommentText"/>
    <w:next w:val="CommentText"/>
    <w:link w:val="CommentSubjectChar"/>
    <w:uiPriority w:val="99"/>
    <w:unhideWhenUsed/>
    <w:rsid w:val="00055FBD"/>
    <w:rPr>
      <w:rFonts w:asciiTheme="minorHAnsi" w:eastAsiaTheme="minorHAnsi" w:hAnsiTheme="minorHAnsi" w:cstheme="minorBidi"/>
      <w:b/>
      <w:bCs/>
    </w:rPr>
  </w:style>
  <w:style w:type="character" w:customStyle="1" w:styleId="CommentSubjectChar1">
    <w:name w:val="Comment Subject Char1"/>
    <w:basedOn w:val="CommentTextChar1"/>
    <w:uiPriority w:val="99"/>
    <w:rsid w:val="00055FBD"/>
    <w:rPr>
      <w:rFonts w:eastAsia="Calibri"/>
      <w:b/>
      <w:bCs/>
    </w:rPr>
  </w:style>
  <w:style w:type="paragraph" w:styleId="Revision">
    <w:name w:val="Revision"/>
    <w:hidden/>
    <w:uiPriority w:val="99"/>
    <w:semiHidden/>
    <w:rsid w:val="00055FBD"/>
    <w:rPr>
      <w:rFonts w:eastAsia="Calibri"/>
    </w:rPr>
  </w:style>
  <w:style w:type="paragraph" w:styleId="TOC2">
    <w:name w:val="toc 2"/>
    <w:basedOn w:val="Normal"/>
    <w:next w:val="Normal"/>
    <w:autoRedefine/>
    <w:uiPriority w:val="39"/>
    <w:unhideWhenUsed/>
    <w:rsid w:val="006A199B"/>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6A199B"/>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rsid w:val="008964AD"/>
    <w:rPr>
      <w:rFonts w:eastAsiaTheme="majorEastAsia"/>
      <w:sz w:val="24"/>
      <w:szCs w:val="24"/>
    </w:rPr>
  </w:style>
  <w:style w:type="character" w:customStyle="1" w:styleId="Heading6Char">
    <w:name w:val="Heading 6 Char"/>
    <w:basedOn w:val="DefaultParagraphFont"/>
    <w:link w:val="Heading6"/>
    <w:rsid w:val="008964AD"/>
    <w:rPr>
      <w:rFonts w:eastAsiaTheme="majorEastAsia"/>
      <w:sz w:val="24"/>
      <w:szCs w:val="24"/>
    </w:rPr>
  </w:style>
  <w:style w:type="paragraph" w:styleId="Caption">
    <w:name w:val="caption"/>
    <w:basedOn w:val="Normal"/>
    <w:next w:val="Normal"/>
    <w:unhideWhenUsed/>
    <w:qFormat/>
    <w:rsid w:val="00512E14"/>
    <w:pPr>
      <w:spacing w:after="200"/>
    </w:pPr>
    <w:rPr>
      <w:i/>
      <w:iCs/>
      <w:color w:val="44546A" w:themeColor="text2"/>
      <w:sz w:val="18"/>
      <w:szCs w:val="18"/>
    </w:rPr>
  </w:style>
  <w:style w:type="paragraph" w:styleId="TableofFigures">
    <w:name w:val="table of figures"/>
    <w:basedOn w:val="Normal"/>
    <w:next w:val="Normal"/>
    <w:uiPriority w:val="99"/>
    <w:rsid w:val="00F3729F"/>
  </w:style>
  <w:style w:type="character" w:customStyle="1" w:styleId="Heading7Char">
    <w:name w:val="Heading 7 Char"/>
    <w:basedOn w:val="DefaultParagraphFont"/>
    <w:link w:val="Heading7"/>
    <w:rsid w:val="00866503"/>
    <w:rPr>
      <w:rFonts w:eastAsiaTheme="majorEastAsia" w:cstheme="majorBidi"/>
      <w:iCs/>
      <w:color w:val="000000" w:themeColor="text1"/>
      <w:sz w:val="24"/>
      <w:szCs w:val="24"/>
    </w:rPr>
  </w:style>
  <w:style w:type="paragraph" w:customStyle="1" w:styleId="m3386379225290835433msonospacing">
    <w:name w:val="m_3386379225290835433msonospacing"/>
    <w:basedOn w:val="Normal"/>
    <w:rsid w:val="00522812"/>
    <w:pPr>
      <w:spacing w:before="100" w:beforeAutospacing="1" w:after="100" w:afterAutospacing="1"/>
    </w:pPr>
  </w:style>
  <w:style w:type="paragraph" w:customStyle="1" w:styleId="SMHeading">
    <w:name w:val="SM Heading"/>
    <w:basedOn w:val="Heading1"/>
    <w:qFormat/>
    <w:rsid w:val="004B194C"/>
    <w:pPr>
      <w:keepLines w:val="0"/>
      <w:spacing w:after="60"/>
    </w:pPr>
    <w:rPr>
      <w:rFonts w:eastAsia="Times New Roman"/>
      <w:b/>
      <w:bCs/>
      <w:caps w:val="0"/>
      <w:kern w:val="32"/>
      <w:szCs w:val="24"/>
    </w:rPr>
  </w:style>
  <w:style w:type="paragraph" w:customStyle="1" w:styleId="SMcaption">
    <w:name w:val="SM caption"/>
    <w:basedOn w:val="Normal"/>
    <w:qFormat/>
    <w:rsid w:val="004B194C"/>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210120">
      <w:bodyDiv w:val="1"/>
      <w:marLeft w:val="0"/>
      <w:marRight w:val="0"/>
      <w:marTop w:val="0"/>
      <w:marBottom w:val="0"/>
      <w:divBdr>
        <w:top w:val="none" w:sz="0" w:space="0" w:color="auto"/>
        <w:left w:val="none" w:sz="0" w:space="0" w:color="auto"/>
        <w:bottom w:val="none" w:sz="0" w:space="0" w:color="auto"/>
        <w:right w:val="none" w:sz="0" w:space="0" w:color="auto"/>
      </w:divBdr>
    </w:div>
    <w:div w:id="540286504">
      <w:bodyDiv w:val="1"/>
      <w:marLeft w:val="0"/>
      <w:marRight w:val="0"/>
      <w:marTop w:val="0"/>
      <w:marBottom w:val="0"/>
      <w:divBdr>
        <w:top w:val="none" w:sz="0" w:space="0" w:color="auto"/>
        <w:left w:val="none" w:sz="0" w:space="0" w:color="auto"/>
        <w:bottom w:val="none" w:sz="0" w:space="0" w:color="auto"/>
        <w:right w:val="none" w:sz="0" w:space="0" w:color="auto"/>
      </w:divBdr>
    </w:div>
    <w:div w:id="1460802524">
      <w:bodyDiv w:val="1"/>
      <w:marLeft w:val="0"/>
      <w:marRight w:val="0"/>
      <w:marTop w:val="0"/>
      <w:marBottom w:val="0"/>
      <w:divBdr>
        <w:top w:val="none" w:sz="0" w:space="0" w:color="auto"/>
        <w:left w:val="none" w:sz="0" w:space="0" w:color="auto"/>
        <w:bottom w:val="none" w:sz="0" w:space="0" w:color="auto"/>
        <w:right w:val="none" w:sz="0" w:space="0" w:color="auto"/>
      </w:divBdr>
    </w:div>
    <w:div w:id="198072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tiff"/><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jpe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tiff"/><Relationship Id="rId57" Type="http://schemas.openxmlformats.org/officeDocument/2006/relationships/image" Target="media/image48.png"/><Relationship Id="rId10" Type="http://schemas.openxmlformats.org/officeDocument/2006/relationships/package" Target="embeddings/Microsoft_Word_Document.docx"/><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dhuynh\LOCALS~1\Temp\SampleTitlePageFor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345DD-9644-4F7B-AE31-074DD5A3A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SampleTitlePageForm.dot</Template>
  <TotalTime>64</TotalTime>
  <Pages>121</Pages>
  <Words>30613</Words>
  <Characters>181275</Characters>
  <Application>Microsoft Office Word</Application>
  <DocSecurity>0</DocSecurity>
  <Lines>1510</Lines>
  <Paragraphs>422</Paragraphs>
  <ScaleCrop>false</ScaleCrop>
  <HeadingPairs>
    <vt:vector size="2" baseType="variant">
      <vt:variant>
        <vt:lpstr>Title</vt:lpstr>
      </vt:variant>
      <vt:variant>
        <vt:i4>1</vt:i4>
      </vt:variant>
    </vt:vector>
  </HeadingPairs>
  <TitlesOfParts>
    <vt:vector size="1" baseType="lpstr">
      <vt:lpstr>THE UNIVERSITY OF ARIZONA</vt:lpstr>
    </vt:vector>
  </TitlesOfParts>
  <Company> </Company>
  <LinksUpToDate>false</LinksUpToDate>
  <CharactersWithSpaces>211466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ARIZONA</dc:title>
  <dc:subject/>
  <dc:creator>dhuynh</dc:creator>
  <cp:keywords/>
  <dc:description/>
  <cp:lastModifiedBy>David Edge</cp:lastModifiedBy>
  <cp:revision>3</cp:revision>
  <cp:lastPrinted>2006-05-10T23:52:00Z</cp:lastPrinted>
  <dcterms:created xsi:type="dcterms:W3CDTF">2022-10-30T17:10:00Z</dcterms:created>
  <dcterms:modified xsi:type="dcterms:W3CDTF">2022-10-30T20:16:00Z</dcterms:modified>
</cp:coreProperties>
</file>